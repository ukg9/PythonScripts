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Arial Narrow" w:hAnsi="Arial Narrow" w:cs="Times New Roman"/>
        </w:rPr>
        <w:id w:val="-575433204"/>
        <w:docPartObj>
          <w:docPartGallery w:val="Cover Pages"/>
          <w:docPartUnique/>
        </w:docPartObj>
      </w:sdtPr>
      <w:sdtContent>
        <w:p w14:paraId="0E219827" w14:textId="77777777" w:rsidR="007F5A87" w:rsidRPr="00314EFA" w:rsidRDefault="007F5A87" w:rsidP="006A692F">
          <w:pPr>
            <w:rPr>
              <w:rFonts w:ascii="Arial Narrow" w:hAnsi="Arial Narrow" w:cs="Times New Roman"/>
            </w:rPr>
          </w:pPr>
        </w:p>
        <w:p w14:paraId="39D6B7CE" w14:textId="77777777" w:rsidR="007F5A87" w:rsidRPr="00314EFA" w:rsidRDefault="00E04891" w:rsidP="006A692F">
          <w:pPr>
            <w:rPr>
              <w:rFonts w:ascii="Arial Narrow" w:hAnsi="Arial Narrow" w:cs="Times New Roman"/>
            </w:rPr>
          </w:pPr>
          <w:r w:rsidRPr="00314EFA">
            <w:rPr>
              <w:rFonts w:ascii="Arial Narrow" w:hAnsi="Arial Narrow"/>
              <w:b/>
              <w:noProof/>
              <w:sz w:val="20"/>
              <w:szCs w:val="20"/>
            </w:rPr>
            <w:drawing>
              <wp:anchor distT="0" distB="0" distL="114300" distR="114300" simplePos="0" relativeHeight="251658243" behindDoc="0" locked="0" layoutInCell="1" allowOverlap="1" wp14:anchorId="655D8D52" wp14:editId="5103805E">
                <wp:simplePos x="0" y="0"/>
                <wp:positionH relativeFrom="margin">
                  <wp:align>center</wp:align>
                </wp:positionH>
                <wp:positionV relativeFrom="paragraph">
                  <wp:posOffset>10795</wp:posOffset>
                </wp:positionV>
                <wp:extent cx="4461482" cy="613955"/>
                <wp:effectExtent l="0" t="0" r="0" b="0"/>
                <wp:wrapNone/>
                <wp:docPr id="5" name="Picture 5" descr="Y:\BSA_OFFICE_SECURED\Policy and Procedures\Templates\Logo\Screen - EWB English Logo - 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BSA_OFFICE_SECURED\Policy and Procedures\Templates\Logo\Screen - EWB English Logo - small.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61482" cy="613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56370B" w14:textId="77777777" w:rsidR="007F5A87" w:rsidRPr="00314EFA" w:rsidRDefault="007F5A87" w:rsidP="006A692F">
          <w:pPr>
            <w:rPr>
              <w:rFonts w:ascii="Arial Narrow" w:hAnsi="Arial Narrow" w:cs="Times New Roman"/>
            </w:rPr>
          </w:pPr>
        </w:p>
        <w:p w14:paraId="6F8A9FB2" w14:textId="77777777" w:rsidR="0077214D" w:rsidRPr="00314EFA" w:rsidRDefault="0077214D" w:rsidP="006A692F">
          <w:pPr>
            <w:rPr>
              <w:rFonts w:ascii="Arial Narrow" w:hAnsi="Arial Narrow" w:cs="Times New Roman"/>
            </w:rPr>
          </w:pPr>
        </w:p>
        <w:p w14:paraId="341D75DD" w14:textId="77777777" w:rsidR="0077214D" w:rsidRPr="00314EFA" w:rsidRDefault="0077214D" w:rsidP="006A692F">
          <w:pPr>
            <w:rPr>
              <w:rFonts w:ascii="Arial Narrow" w:hAnsi="Arial Narrow" w:cs="Times New Roman"/>
            </w:rPr>
          </w:pPr>
        </w:p>
        <w:p w14:paraId="693F5F0C" w14:textId="77777777" w:rsidR="00E04891" w:rsidRPr="00314EFA" w:rsidRDefault="00E04891" w:rsidP="006A692F">
          <w:pPr>
            <w:rPr>
              <w:rFonts w:ascii="Arial Narrow" w:hAnsi="Arial Narrow" w:cs="Times New Roman"/>
            </w:rPr>
          </w:pPr>
        </w:p>
        <w:p w14:paraId="3F2E3F4D" w14:textId="77777777" w:rsidR="00E04891" w:rsidRPr="00314EFA" w:rsidRDefault="00E04891" w:rsidP="006A692F">
          <w:pPr>
            <w:rPr>
              <w:rFonts w:ascii="Arial Narrow" w:hAnsi="Arial Narrow" w:cs="Times New Roman"/>
            </w:rPr>
          </w:pPr>
        </w:p>
        <w:p w14:paraId="6C3F550C" w14:textId="77777777" w:rsidR="00E04891" w:rsidRPr="00314EFA" w:rsidRDefault="00E04891" w:rsidP="006A692F">
          <w:pPr>
            <w:rPr>
              <w:rFonts w:ascii="Arial Narrow" w:hAnsi="Arial Narrow" w:cs="Times New Roman"/>
            </w:rPr>
          </w:pPr>
        </w:p>
        <w:p w14:paraId="54AE92A9" w14:textId="77777777" w:rsidR="00E04891" w:rsidRPr="00314EFA" w:rsidRDefault="00E04891" w:rsidP="006A692F">
          <w:pPr>
            <w:rPr>
              <w:rFonts w:ascii="Arial Narrow" w:hAnsi="Arial Narrow" w:cs="Times New Roman"/>
            </w:rPr>
          </w:pPr>
        </w:p>
        <w:p w14:paraId="483D4D6A" w14:textId="77777777" w:rsidR="00E04891" w:rsidRPr="00314EFA" w:rsidRDefault="00E04891" w:rsidP="006A692F">
          <w:pPr>
            <w:rPr>
              <w:rFonts w:ascii="Arial Narrow" w:hAnsi="Arial Narrow" w:cs="Times New Roman"/>
            </w:rPr>
          </w:pPr>
        </w:p>
        <w:p w14:paraId="72CFA42F" w14:textId="4CE1AF27" w:rsidR="00E04891" w:rsidRPr="00314EFA" w:rsidRDefault="00E04891" w:rsidP="006A692F">
          <w:pPr>
            <w:rPr>
              <w:rFonts w:ascii="Arial Narrow" w:hAnsi="Arial Narrow" w:cs="Times New Roman"/>
            </w:rPr>
          </w:pPr>
        </w:p>
        <w:p w14:paraId="22DAA69F" w14:textId="43E77E61" w:rsidR="0077214D" w:rsidRPr="00314EFA" w:rsidRDefault="0077214D" w:rsidP="006A692F">
          <w:pPr>
            <w:rPr>
              <w:rFonts w:ascii="Arial Narrow" w:hAnsi="Arial Narrow" w:cs="Times New Roman"/>
            </w:rPr>
          </w:pPr>
        </w:p>
        <w:p w14:paraId="3936EBDE" w14:textId="13CA9907" w:rsidR="0077214D" w:rsidRPr="00314EFA" w:rsidRDefault="0077214D" w:rsidP="006A692F">
          <w:pPr>
            <w:rPr>
              <w:rFonts w:ascii="Arial Narrow" w:hAnsi="Arial Narrow" w:cs="Times New Roman"/>
            </w:rPr>
          </w:pPr>
        </w:p>
        <w:p w14:paraId="0B036FC7" w14:textId="6FBA4902" w:rsidR="00E04891" w:rsidRPr="00314EFA" w:rsidRDefault="00E04891" w:rsidP="006A692F">
          <w:pPr>
            <w:rPr>
              <w:rFonts w:ascii="Arial Narrow" w:hAnsi="Arial Narrow" w:cs="Times New Roman"/>
            </w:rPr>
          </w:pPr>
        </w:p>
        <w:p w14:paraId="1DE3EDC0" w14:textId="3F972001" w:rsidR="00E04891" w:rsidRPr="00314EFA" w:rsidRDefault="00E04891" w:rsidP="006A692F">
          <w:pPr>
            <w:rPr>
              <w:rFonts w:ascii="Arial Narrow" w:hAnsi="Arial Narrow" w:cs="Times New Roman"/>
            </w:rPr>
          </w:pPr>
        </w:p>
        <w:p w14:paraId="4C24AB07" w14:textId="72A49284" w:rsidR="00E04891" w:rsidRPr="00314EFA" w:rsidRDefault="00E04891" w:rsidP="006A692F">
          <w:pPr>
            <w:rPr>
              <w:rFonts w:ascii="Arial Narrow" w:hAnsi="Arial Narrow" w:cs="Times New Roman"/>
            </w:rPr>
          </w:pPr>
        </w:p>
        <w:p w14:paraId="35C201F0" w14:textId="02151A98" w:rsidR="00E04891" w:rsidRPr="00314EFA" w:rsidRDefault="00E04891" w:rsidP="006A692F">
          <w:pPr>
            <w:rPr>
              <w:rFonts w:ascii="Arial Narrow" w:hAnsi="Arial Narrow" w:cs="Times New Roman"/>
            </w:rPr>
          </w:pPr>
        </w:p>
        <w:p w14:paraId="6ED11838" w14:textId="2E95BB74" w:rsidR="00E04891" w:rsidRPr="00314EFA" w:rsidRDefault="00DA435B" w:rsidP="006A692F">
          <w:pPr>
            <w:rPr>
              <w:rFonts w:ascii="Arial Narrow" w:hAnsi="Arial Narrow" w:cs="Times New Roman"/>
            </w:rPr>
          </w:pPr>
          <w:r w:rsidRPr="00314EFA">
            <w:rPr>
              <w:rFonts w:ascii="Arial Narrow" w:hAnsi="Arial Narrow" w:cs="Times New Roman"/>
              <w:noProof/>
            </w:rPr>
            <mc:AlternateContent>
              <mc:Choice Requires="wps">
                <w:drawing>
                  <wp:anchor distT="0" distB="0" distL="114300" distR="114300" simplePos="0" relativeHeight="251658242" behindDoc="0" locked="0" layoutInCell="1" allowOverlap="1" wp14:anchorId="0E60807A" wp14:editId="64C37845">
                    <wp:simplePos x="0" y="0"/>
                    <wp:positionH relativeFrom="margin">
                      <wp:align>center</wp:align>
                    </wp:positionH>
                    <wp:positionV relativeFrom="margin">
                      <wp:posOffset>3229745</wp:posOffset>
                    </wp:positionV>
                    <wp:extent cx="5900420" cy="2256790"/>
                    <wp:effectExtent l="0" t="0" r="508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0420" cy="2256790"/>
                            </a:xfrm>
                            <a:prstGeom prst="rect">
                              <a:avLst/>
                            </a:prstGeom>
                            <a:solidFill>
                              <a:srgbClr val="FFFFFF"/>
                            </a:solidFill>
                            <a:ln w="9525">
                              <a:noFill/>
                              <a:miter lim="800000"/>
                              <a:headEnd/>
                              <a:tailEnd/>
                            </a:ln>
                          </wps:spPr>
                          <wps:txbx>
                            <w:txbxContent>
                              <w:p w14:paraId="23B1C521" w14:textId="77777777" w:rsidR="00BF516E" w:rsidRPr="00CE1CEA" w:rsidRDefault="00BF516E" w:rsidP="00BF516E">
                                <w:pPr>
                                  <w:jc w:val="center"/>
                                  <w:rPr>
                                    <w:rFonts w:ascii="Arial" w:hAnsi="Arial" w:cs="Arial"/>
                                    <w:b/>
                                    <w:sz w:val="48"/>
                                    <w:szCs w:val="48"/>
                                  </w:rPr>
                                </w:pPr>
                                <w:r w:rsidRPr="00D1042A">
                                  <w:rPr>
                                    <w:rFonts w:ascii="Arial" w:hAnsi="Arial" w:cs="Arial"/>
                                    <w:b/>
                                    <w:bCs/>
                                    <w:sz w:val="56"/>
                                    <w:szCs w:val="56"/>
                                  </w:rPr>
                                  <w:t>LexisNexis Fraud Intelligence (LNFI)</w:t>
                                </w:r>
                                <w:r w:rsidRPr="00CE1CEA">
                                  <w:rPr>
                                    <w:rFonts w:ascii="Arial" w:hAnsi="Arial" w:cs="Arial"/>
                                    <w:b/>
                                    <w:sz w:val="48"/>
                                    <w:szCs w:val="48"/>
                                  </w:rPr>
                                  <w:t> </w:t>
                                </w:r>
                              </w:p>
                              <w:p w14:paraId="75E43988" w14:textId="77777777" w:rsidR="00BF516E" w:rsidRDefault="00BF516E" w:rsidP="00BF516E">
                                <w:pPr>
                                  <w:jc w:val="center"/>
                                  <w:rPr>
                                    <w:rFonts w:ascii="Arial" w:hAnsi="Arial" w:cs="Arial"/>
                                    <w:b/>
                                    <w:sz w:val="36"/>
                                    <w:szCs w:val="40"/>
                                  </w:rPr>
                                </w:pPr>
                              </w:p>
                              <w:p w14:paraId="014920E7" w14:textId="7EB2F94C" w:rsidR="00BF516E" w:rsidRDefault="000615D1" w:rsidP="00BF516E">
                                <w:pPr>
                                  <w:jc w:val="center"/>
                                  <w:rPr>
                                    <w:rFonts w:ascii="Arial" w:hAnsi="Arial" w:cs="Arial"/>
                                    <w:b/>
                                    <w:sz w:val="36"/>
                                    <w:szCs w:val="40"/>
                                  </w:rPr>
                                </w:pPr>
                                <w:r>
                                  <w:rPr>
                                    <w:rFonts w:ascii="Arial" w:hAnsi="Arial" w:cs="Arial"/>
                                    <w:b/>
                                    <w:sz w:val="36"/>
                                    <w:szCs w:val="40"/>
                                  </w:rPr>
                                  <w:t>Risk &amp; Operations</w:t>
                                </w:r>
                              </w:p>
                              <w:p w14:paraId="7279934F" w14:textId="33B3AC47" w:rsidR="000615D1" w:rsidRPr="00CE1CEA" w:rsidRDefault="000615D1" w:rsidP="00BF516E">
                                <w:pPr>
                                  <w:jc w:val="center"/>
                                  <w:rPr>
                                    <w:rFonts w:ascii="Arial" w:hAnsi="Arial" w:cs="Arial"/>
                                    <w:b/>
                                    <w:sz w:val="36"/>
                                    <w:szCs w:val="40"/>
                                  </w:rPr>
                                </w:pPr>
                                <w:r>
                                  <w:rPr>
                                    <w:rFonts w:ascii="Arial" w:hAnsi="Arial" w:cs="Arial"/>
                                    <w:b/>
                                    <w:sz w:val="36"/>
                                    <w:szCs w:val="40"/>
                                  </w:rPr>
                                  <w:t>(Anti-Money Launder Group)</w:t>
                                </w:r>
                              </w:p>
                              <w:p w14:paraId="6D7FFC1B" w14:textId="728A02DE" w:rsidR="00BF516E" w:rsidRPr="00701055" w:rsidRDefault="000615D1" w:rsidP="00BF516E">
                                <w:pPr>
                                  <w:jc w:val="center"/>
                                  <w:rPr>
                                    <w:rFonts w:ascii="Arial" w:hAnsi="Arial" w:cs="Arial"/>
                                    <w:b/>
                                    <w:sz w:val="48"/>
                                    <w:szCs w:val="50"/>
                                  </w:rPr>
                                </w:pPr>
                                <w:r>
                                  <w:rPr>
                                    <w:rFonts w:ascii="Arial" w:hAnsi="Arial" w:cs="Arial"/>
                                    <w:b/>
                                    <w:sz w:val="36"/>
                                    <w:szCs w:val="40"/>
                                  </w:rPr>
                                  <w:t>Decem</w:t>
                                </w:r>
                                <w:r w:rsidR="00BF516E" w:rsidRPr="00CE1CEA">
                                  <w:rPr>
                                    <w:rFonts w:ascii="Arial" w:hAnsi="Arial" w:cs="Arial"/>
                                    <w:b/>
                                    <w:sz w:val="36"/>
                                    <w:szCs w:val="40"/>
                                  </w:rPr>
                                  <w:t>ber/2024</w:t>
                                </w:r>
                              </w:p>
                              <w:p w14:paraId="18EFACB0" w14:textId="77777777" w:rsidR="00ED568D" w:rsidRPr="00F31030" w:rsidRDefault="00ED568D" w:rsidP="00710FDA">
                                <w:pPr>
                                  <w:jc w:val="center"/>
                                  <w:rPr>
                                    <w:rFonts w:ascii="Arial Narrow" w:hAnsi="Arial Narrow" w:cs="Times New Roman"/>
                                    <w:b/>
                                    <w:sz w:val="48"/>
                                    <w:szCs w:val="50"/>
                                  </w:rPr>
                                </w:pPr>
                              </w:p>
                              <w:p w14:paraId="3DC09E8D" w14:textId="77777777" w:rsidR="00ED568D" w:rsidRPr="00F31030" w:rsidRDefault="00ED568D" w:rsidP="00710FDA">
                                <w:pPr>
                                  <w:jc w:val="center"/>
                                  <w:rPr>
                                    <w:rFonts w:ascii="Arial Narrow" w:hAnsi="Arial Narrow" w:cs="Times New Roman"/>
                                    <w:b/>
                                    <w:sz w:val="48"/>
                                    <w:szCs w:val="50"/>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w:pict w14:anchorId="3A3BEEFA">
                  <v:shapetype id="_x0000_t202" coordsize="21600,21600" o:spt="202" path="m,l,21600r21600,l21600,xe" w14:anchorId="0E60807A">
                    <v:stroke joinstyle="miter"/>
                    <v:path gradientshapeok="t" o:connecttype="rect"/>
                  </v:shapetype>
                  <v:shape id="Text Box 2" style="position:absolute;margin-left:0;margin-top:254.3pt;width:464.6pt;height:177.7pt;z-index:25165824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middle"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">
                    <v:textbox>
                      <w:txbxContent>
                        <w:p w:rsidRPr="00CE1CEA" w:rsidR="00BF516E" w:rsidP="00BF516E" w:rsidRDefault="00BF516E" w14:paraId="6B01A8F7" w14:textId="77777777">
                          <w:pPr>
                            <w:jc w:val="center"/>
                            <w:rPr>
                              <w:rFonts w:ascii="Arial" w:hAnsi="Arial" w:cs="Arial"/>
                              <w:b/>
                              <w:sz w:val="48"/>
                              <w:szCs w:val="48"/>
                            </w:rPr>
                          </w:pPr>
                          <w:r w:rsidRPr="00D1042A">
                            <w:rPr>
                              <w:rFonts w:ascii="Arial" w:hAnsi="Arial" w:cs="Arial"/>
                              <w:b/>
                              <w:bCs/>
                              <w:sz w:val="56"/>
                              <w:szCs w:val="56"/>
                            </w:rPr>
                            <w:t>LexisNexis Fraud Intelligence (LNFI)</w:t>
                          </w:r>
                          <w:r w:rsidRPr="00CE1CEA">
                            <w:rPr>
                              <w:rFonts w:ascii="Arial" w:hAnsi="Arial" w:cs="Arial"/>
                              <w:b/>
                              <w:sz w:val="48"/>
                              <w:szCs w:val="48"/>
                            </w:rPr>
                            <w:t> </w:t>
                          </w:r>
                        </w:p>
                        <w:p w:rsidR="00BF516E" w:rsidP="00BF516E" w:rsidRDefault="00BF516E" w14:paraId="672A6659" w14:textId="77777777">
                          <w:pPr>
                            <w:jc w:val="center"/>
                            <w:rPr>
                              <w:rFonts w:ascii="Arial" w:hAnsi="Arial" w:cs="Arial"/>
                              <w:b/>
                              <w:sz w:val="36"/>
                              <w:szCs w:val="40"/>
                            </w:rPr>
                          </w:pPr>
                        </w:p>
                        <w:p w:rsidR="00BF516E" w:rsidP="00BF516E" w:rsidRDefault="000615D1" w14:paraId="374DC37A" w14:textId="7EB2F94C">
                          <w:pPr>
                            <w:jc w:val="center"/>
                            <w:rPr>
                              <w:rFonts w:ascii="Arial" w:hAnsi="Arial" w:cs="Arial"/>
                              <w:b/>
                              <w:sz w:val="36"/>
                              <w:szCs w:val="40"/>
                            </w:rPr>
                          </w:pPr>
                          <w:r>
                            <w:rPr>
                              <w:rFonts w:ascii="Arial" w:hAnsi="Arial" w:cs="Arial"/>
                              <w:b/>
                              <w:sz w:val="36"/>
                              <w:szCs w:val="40"/>
                            </w:rPr>
                            <w:t>Risk &amp; Operations</w:t>
                          </w:r>
                        </w:p>
                        <w:p w:rsidRPr="00CE1CEA" w:rsidR="000615D1" w:rsidP="00BF516E" w:rsidRDefault="000615D1" w14:paraId="7EACFAA0" w14:textId="33B3AC47">
                          <w:pPr>
                            <w:jc w:val="center"/>
                            <w:rPr>
                              <w:rFonts w:ascii="Arial" w:hAnsi="Arial" w:cs="Arial"/>
                              <w:b/>
                              <w:sz w:val="36"/>
                              <w:szCs w:val="40"/>
                            </w:rPr>
                          </w:pPr>
                          <w:r>
                            <w:rPr>
                              <w:rFonts w:ascii="Arial" w:hAnsi="Arial" w:cs="Arial"/>
                              <w:b/>
                              <w:sz w:val="36"/>
                              <w:szCs w:val="40"/>
                            </w:rPr>
                            <w:t>(Anti-Money Launder Group)</w:t>
                          </w:r>
                        </w:p>
                        <w:p w:rsidRPr="00701055" w:rsidR="00BF516E" w:rsidP="00BF516E" w:rsidRDefault="000615D1" w14:paraId="0D24CE85" w14:textId="728A02DE">
                          <w:pPr>
                            <w:jc w:val="center"/>
                            <w:rPr>
                              <w:rFonts w:ascii="Arial" w:hAnsi="Arial" w:cs="Arial"/>
                              <w:b/>
                              <w:sz w:val="48"/>
                              <w:szCs w:val="50"/>
                            </w:rPr>
                          </w:pPr>
                          <w:r>
                            <w:rPr>
                              <w:rFonts w:ascii="Arial" w:hAnsi="Arial" w:cs="Arial"/>
                              <w:b/>
                              <w:sz w:val="36"/>
                              <w:szCs w:val="40"/>
                            </w:rPr>
                            <w:t>Decem</w:t>
                          </w:r>
                          <w:r w:rsidRPr="00CE1CEA" w:rsidR="00BF516E">
                            <w:rPr>
                              <w:rFonts w:ascii="Arial" w:hAnsi="Arial" w:cs="Arial"/>
                              <w:b/>
                              <w:sz w:val="36"/>
                              <w:szCs w:val="40"/>
                            </w:rPr>
                            <w:t>ber/2024</w:t>
                          </w:r>
                        </w:p>
                        <w:p w:rsidRPr="00F31030" w:rsidR="00ED568D" w:rsidP="00710FDA" w:rsidRDefault="00ED568D" w14:paraId="0A37501D" w14:textId="77777777">
                          <w:pPr>
                            <w:jc w:val="center"/>
                            <w:rPr>
                              <w:rFonts w:ascii="Arial Narrow" w:hAnsi="Arial Narrow" w:cs="Times New Roman"/>
                              <w:b/>
                              <w:sz w:val="48"/>
                              <w:szCs w:val="50"/>
                            </w:rPr>
                          </w:pPr>
                        </w:p>
                        <w:p w:rsidRPr="00F31030" w:rsidR="00ED568D" w:rsidP="00710FDA" w:rsidRDefault="00ED568D" w14:paraId="5DAB6C7B" w14:textId="77777777">
                          <w:pPr>
                            <w:jc w:val="center"/>
                            <w:rPr>
                              <w:rFonts w:ascii="Arial Narrow" w:hAnsi="Arial Narrow" w:cs="Times New Roman"/>
                              <w:b/>
                              <w:sz w:val="48"/>
                              <w:szCs w:val="50"/>
                            </w:rPr>
                          </w:pPr>
                        </w:p>
                      </w:txbxContent>
                    </v:textbox>
                    <w10:wrap anchorx="margin" anchory="margin"/>
                  </v:shape>
                </w:pict>
              </mc:Fallback>
            </mc:AlternateContent>
          </w:r>
        </w:p>
        <w:p w14:paraId="669B19D9" w14:textId="77777777" w:rsidR="00E04891" w:rsidRPr="00314EFA" w:rsidRDefault="00E04891" w:rsidP="006A692F">
          <w:pPr>
            <w:rPr>
              <w:rFonts w:ascii="Arial Narrow" w:hAnsi="Arial Narrow" w:cs="Times New Roman"/>
            </w:rPr>
          </w:pPr>
        </w:p>
        <w:p w14:paraId="673B7D43" w14:textId="77777777" w:rsidR="00E04891" w:rsidRPr="00314EFA" w:rsidRDefault="00E04891" w:rsidP="006A692F">
          <w:pPr>
            <w:rPr>
              <w:rFonts w:ascii="Arial Narrow" w:hAnsi="Arial Narrow" w:cs="Times New Roman"/>
            </w:rPr>
          </w:pPr>
        </w:p>
        <w:p w14:paraId="70414E9A" w14:textId="77777777" w:rsidR="00E04891" w:rsidRPr="00314EFA" w:rsidRDefault="00E04891" w:rsidP="006A692F">
          <w:pPr>
            <w:rPr>
              <w:rFonts w:ascii="Arial Narrow" w:hAnsi="Arial Narrow" w:cs="Times New Roman"/>
            </w:rPr>
          </w:pPr>
        </w:p>
        <w:p w14:paraId="14714CEE" w14:textId="77777777" w:rsidR="00F440EB" w:rsidRPr="00314EFA" w:rsidRDefault="00F440EB" w:rsidP="006A692F">
          <w:pPr>
            <w:rPr>
              <w:rFonts w:ascii="Arial Narrow" w:hAnsi="Arial Narrow" w:cs="Times New Roman"/>
            </w:rPr>
          </w:pPr>
        </w:p>
        <w:p w14:paraId="59A0F7FD" w14:textId="77777777" w:rsidR="00F440EB" w:rsidRPr="00314EFA" w:rsidRDefault="00F440EB" w:rsidP="006A692F">
          <w:pPr>
            <w:rPr>
              <w:rFonts w:ascii="Arial Narrow" w:hAnsi="Arial Narrow" w:cs="Times New Roman"/>
            </w:rPr>
          </w:pPr>
        </w:p>
        <w:p w14:paraId="0F56813A" w14:textId="77777777" w:rsidR="00F440EB" w:rsidRPr="00314EFA" w:rsidRDefault="00F440EB" w:rsidP="006A692F">
          <w:pPr>
            <w:rPr>
              <w:rFonts w:ascii="Arial Narrow" w:hAnsi="Arial Narrow" w:cs="Times New Roman"/>
            </w:rPr>
          </w:pPr>
        </w:p>
        <w:p w14:paraId="04A83928" w14:textId="77777777" w:rsidR="00D37BEF" w:rsidRPr="00314EFA" w:rsidRDefault="00D37BEF" w:rsidP="006A692F">
          <w:pPr>
            <w:rPr>
              <w:rFonts w:ascii="Arial Narrow" w:hAnsi="Arial Narrow" w:cs="Times New Roman"/>
            </w:rPr>
          </w:pPr>
        </w:p>
        <w:p w14:paraId="55A8AAC7" w14:textId="77777777" w:rsidR="00DA435B" w:rsidRDefault="00DA435B" w:rsidP="006A692F">
          <w:pPr>
            <w:rPr>
              <w:rFonts w:ascii="Arial Narrow" w:hAnsi="Arial Narrow" w:cs="Times New Roman"/>
            </w:rPr>
          </w:pPr>
        </w:p>
        <w:p w14:paraId="4A0D7AF4" w14:textId="77777777" w:rsidR="00DA435B" w:rsidRDefault="00DA435B" w:rsidP="006A692F">
          <w:pPr>
            <w:rPr>
              <w:rFonts w:ascii="Arial Narrow" w:hAnsi="Arial Narrow" w:cs="Times New Roman"/>
            </w:rPr>
          </w:pPr>
        </w:p>
        <w:p w14:paraId="52AF9FE5" w14:textId="77777777" w:rsidR="00DA435B" w:rsidRDefault="00DA435B" w:rsidP="006A692F">
          <w:pPr>
            <w:rPr>
              <w:rFonts w:ascii="Arial Narrow" w:hAnsi="Arial Narrow" w:cs="Times New Roman"/>
            </w:rPr>
          </w:pPr>
        </w:p>
        <w:p w14:paraId="3F6E0368" w14:textId="77777777" w:rsidR="00DA435B" w:rsidRDefault="00DA435B" w:rsidP="006A692F">
          <w:pPr>
            <w:rPr>
              <w:rFonts w:ascii="Arial Narrow" w:hAnsi="Arial Narrow" w:cs="Times New Roman"/>
            </w:rPr>
          </w:pPr>
        </w:p>
        <w:p w14:paraId="719E1B81" w14:textId="77777777" w:rsidR="00DA435B" w:rsidRDefault="00DA435B" w:rsidP="006A692F">
          <w:pPr>
            <w:rPr>
              <w:rFonts w:ascii="Arial Narrow" w:hAnsi="Arial Narrow" w:cs="Times New Roman"/>
            </w:rPr>
          </w:pPr>
        </w:p>
        <w:p w14:paraId="184B0CF7" w14:textId="77777777" w:rsidR="00DA435B" w:rsidRDefault="00DA435B" w:rsidP="006A692F">
          <w:pPr>
            <w:rPr>
              <w:rFonts w:ascii="Arial Narrow" w:hAnsi="Arial Narrow" w:cs="Times New Roman"/>
            </w:rPr>
          </w:pPr>
        </w:p>
        <w:p w14:paraId="1BBAD668" w14:textId="77777777" w:rsidR="00DA435B" w:rsidRDefault="00DA435B" w:rsidP="006A692F">
          <w:pPr>
            <w:rPr>
              <w:rFonts w:ascii="Arial Narrow" w:hAnsi="Arial Narrow" w:cs="Times New Roman"/>
            </w:rPr>
          </w:pPr>
        </w:p>
        <w:p w14:paraId="481EFAA4" w14:textId="77777777" w:rsidR="00DA435B" w:rsidRDefault="00DA435B" w:rsidP="006A692F">
          <w:pPr>
            <w:rPr>
              <w:rFonts w:ascii="Arial Narrow" w:hAnsi="Arial Narrow" w:cs="Times New Roman"/>
            </w:rPr>
          </w:pPr>
        </w:p>
        <w:p w14:paraId="124F3AB1" w14:textId="77777777" w:rsidR="00DA435B" w:rsidRDefault="00DA435B" w:rsidP="006A692F">
          <w:pPr>
            <w:rPr>
              <w:rFonts w:ascii="Arial Narrow" w:hAnsi="Arial Narrow" w:cs="Times New Roman"/>
            </w:rPr>
          </w:pPr>
        </w:p>
        <w:p w14:paraId="32792E71" w14:textId="77777777" w:rsidR="00DA435B" w:rsidRDefault="00DA435B" w:rsidP="006A692F">
          <w:pPr>
            <w:rPr>
              <w:rFonts w:ascii="Arial Narrow" w:hAnsi="Arial Narrow" w:cs="Times New Roman"/>
            </w:rPr>
          </w:pPr>
        </w:p>
        <w:p w14:paraId="3B80E41C" w14:textId="77777777" w:rsidR="00DA435B" w:rsidRDefault="00DA435B" w:rsidP="006A692F">
          <w:pPr>
            <w:rPr>
              <w:rFonts w:ascii="Arial Narrow" w:hAnsi="Arial Narrow" w:cs="Times New Roman"/>
            </w:rPr>
          </w:pPr>
        </w:p>
        <w:p w14:paraId="1A8C92A0" w14:textId="77777777" w:rsidR="00DA435B" w:rsidRDefault="00DA435B" w:rsidP="006A692F">
          <w:pPr>
            <w:rPr>
              <w:rFonts w:ascii="Arial Narrow" w:hAnsi="Arial Narrow" w:cs="Times New Roman"/>
            </w:rPr>
          </w:pPr>
        </w:p>
        <w:p w14:paraId="3F9700F2" w14:textId="77777777" w:rsidR="00DA435B" w:rsidRDefault="00DA435B" w:rsidP="006A692F">
          <w:pPr>
            <w:rPr>
              <w:rFonts w:ascii="Arial Narrow" w:hAnsi="Arial Narrow" w:cs="Times New Roman"/>
            </w:rPr>
          </w:pPr>
        </w:p>
        <w:p w14:paraId="7457E2CD" w14:textId="77777777" w:rsidR="00DA435B" w:rsidRDefault="00DA435B" w:rsidP="006A692F">
          <w:pPr>
            <w:rPr>
              <w:rFonts w:ascii="Arial Narrow" w:hAnsi="Arial Narrow" w:cs="Times New Roman"/>
            </w:rPr>
          </w:pPr>
        </w:p>
        <w:p w14:paraId="79E934F0" w14:textId="77777777" w:rsidR="00DA435B" w:rsidRDefault="00DA435B" w:rsidP="006A692F">
          <w:pPr>
            <w:rPr>
              <w:rFonts w:ascii="Arial Narrow" w:hAnsi="Arial Narrow" w:cs="Times New Roman"/>
            </w:rPr>
          </w:pPr>
        </w:p>
        <w:p w14:paraId="434E373B" w14:textId="77777777" w:rsidR="00DA435B" w:rsidRDefault="00DA435B" w:rsidP="006A692F">
          <w:pPr>
            <w:rPr>
              <w:rFonts w:ascii="Arial Narrow" w:hAnsi="Arial Narrow" w:cs="Times New Roman"/>
            </w:rPr>
          </w:pPr>
        </w:p>
        <w:p w14:paraId="4FB8F2FE" w14:textId="77777777" w:rsidR="00DA435B" w:rsidRDefault="00DA435B" w:rsidP="006A692F">
          <w:pPr>
            <w:rPr>
              <w:rFonts w:ascii="Arial Narrow" w:hAnsi="Arial Narrow" w:cs="Times New Roman"/>
            </w:rPr>
          </w:pPr>
        </w:p>
        <w:p w14:paraId="3642BFA6" w14:textId="77777777" w:rsidR="00DA435B" w:rsidRDefault="00DA435B" w:rsidP="006A692F">
          <w:pPr>
            <w:rPr>
              <w:rFonts w:ascii="Arial Narrow" w:hAnsi="Arial Narrow" w:cs="Times New Roman"/>
            </w:rPr>
          </w:pPr>
        </w:p>
        <w:p w14:paraId="18D0DB08" w14:textId="77777777" w:rsidR="00DA435B" w:rsidRDefault="00DA435B" w:rsidP="006A692F">
          <w:pPr>
            <w:rPr>
              <w:rFonts w:ascii="Arial Narrow" w:hAnsi="Arial Narrow" w:cs="Times New Roman"/>
            </w:rPr>
          </w:pPr>
        </w:p>
        <w:p w14:paraId="40CF0F59" w14:textId="77777777" w:rsidR="00DA435B" w:rsidRPr="00E668D5" w:rsidRDefault="00DA435B" w:rsidP="00DA435B">
          <w:pPr>
            <w:pStyle w:val="Subtitle"/>
            <w:rPr>
              <w:rStyle w:val="Strong"/>
              <w:rFonts w:ascii="Aptos" w:hAnsi="Aptos"/>
            </w:rPr>
          </w:pPr>
          <w:r w:rsidRPr="00E668D5">
            <w:rPr>
              <w:rStyle w:val="Strong"/>
              <w:rFonts w:ascii="Aptos" w:hAnsi="Aptos"/>
            </w:rPr>
            <w:lastRenderedPageBreak/>
            <w:t>Model Documentation Change Log</w:t>
          </w:r>
        </w:p>
        <w:tbl>
          <w:tblPr>
            <w:tblStyle w:val="TableGrid"/>
            <w:tblW w:w="10075" w:type="dxa"/>
            <w:tblLook w:val="04A0" w:firstRow="1" w:lastRow="0" w:firstColumn="1" w:lastColumn="0" w:noHBand="0" w:noVBand="1"/>
          </w:tblPr>
          <w:tblGrid>
            <w:gridCol w:w="1458"/>
            <w:gridCol w:w="1530"/>
            <w:gridCol w:w="1890"/>
            <w:gridCol w:w="5197"/>
          </w:tblGrid>
          <w:tr w:rsidR="001A06DC" w:rsidRPr="00E668D5" w14:paraId="697E1931" w14:textId="77777777" w:rsidTr="7190948E">
            <w:tc>
              <w:tcPr>
                <w:tcW w:w="1458"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28C9A54" w14:textId="77777777" w:rsidR="00DA435B" w:rsidRPr="00E668D5" w:rsidRDefault="00DA435B">
                <w:pPr>
                  <w:rPr>
                    <w:rFonts w:ascii="Aptos" w:hAnsi="Aptos"/>
                    <w:color w:val="FFFFFF" w:themeColor="background1"/>
                  </w:rPr>
                </w:pPr>
                <w:r w:rsidRPr="00E668D5">
                  <w:rPr>
                    <w:rFonts w:ascii="Aptos" w:hAnsi="Aptos"/>
                    <w:b/>
                    <w:color w:val="FFFFFF" w:themeColor="background1"/>
                  </w:rPr>
                  <w:t>Author</w:t>
                </w:r>
              </w:p>
            </w:tc>
            <w:tc>
              <w:tcPr>
                <w:tcW w:w="153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7096FEB" w14:textId="77777777" w:rsidR="00DA435B" w:rsidRPr="00E668D5" w:rsidRDefault="00DA435B">
                <w:pPr>
                  <w:rPr>
                    <w:rFonts w:ascii="Aptos" w:hAnsi="Aptos"/>
                    <w:b/>
                    <w:color w:val="FFFFFF" w:themeColor="background1"/>
                  </w:rPr>
                </w:pPr>
                <w:r w:rsidRPr="00E668D5">
                  <w:rPr>
                    <w:rFonts w:ascii="Aptos" w:hAnsi="Aptos"/>
                    <w:b/>
                    <w:color w:val="FFFFFF" w:themeColor="background1"/>
                  </w:rPr>
                  <w:t>Reviewer</w:t>
                </w:r>
              </w:p>
            </w:tc>
            <w:tc>
              <w:tcPr>
                <w:tcW w:w="189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0175752" w14:textId="77777777" w:rsidR="00DA435B" w:rsidRPr="00E668D5" w:rsidRDefault="00DA435B">
                <w:pPr>
                  <w:rPr>
                    <w:rFonts w:ascii="Aptos" w:hAnsi="Aptos"/>
                    <w:b/>
                    <w:color w:val="FFFFFF" w:themeColor="background1"/>
                  </w:rPr>
                </w:pPr>
                <w:r w:rsidRPr="00E668D5">
                  <w:rPr>
                    <w:rFonts w:ascii="Aptos" w:hAnsi="Aptos"/>
                    <w:b/>
                    <w:color w:val="FFFFFF" w:themeColor="background1"/>
                  </w:rPr>
                  <w:t>Date</w:t>
                </w:r>
              </w:p>
            </w:tc>
            <w:tc>
              <w:tcPr>
                <w:tcW w:w="5197"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A7DD389" w14:textId="77777777" w:rsidR="00DA435B" w:rsidRPr="00E668D5" w:rsidRDefault="00DA435B">
                <w:pPr>
                  <w:rPr>
                    <w:rFonts w:ascii="Aptos" w:hAnsi="Aptos"/>
                    <w:b/>
                    <w:color w:val="FFFFFF" w:themeColor="background1"/>
                  </w:rPr>
                </w:pPr>
                <w:r w:rsidRPr="00E668D5">
                  <w:rPr>
                    <w:rFonts w:ascii="Aptos" w:hAnsi="Aptos"/>
                    <w:b/>
                    <w:color w:val="FFFFFF" w:themeColor="background1"/>
                  </w:rPr>
                  <w:t>Details of the Changes</w:t>
                </w:r>
              </w:p>
            </w:tc>
          </w:tr>
          <w:tr w:rsidR="00A05765" w:rsidRPr="00E668D5" w14:paraId="26AFB1F0" w14:textId="77777777" w:rsidTr="7190948E">
            <w:tc>
              <w:tcPr>
                <w:tcW w:w="1458" w:type="dxa"/>
                <w:tcBorders>
                  <w:top w:val="single" w:sz="4" w:space="0" w:color="auto"/>
                  <w:left w:val="single" w:sz="4" w:space="0" w:color="auto"/>
                  <w:bottom w:val="single" w:sz="4" w:space="0" w:color="auto"/>
                  <w:right w:val="single" w:sz="4" w:space="0" w:color="auto"/>
                </w:tcBorders>
              </w:tcPr>
              <w:p w14:paraId="16287DC8" w14:textId="1AEEE317" w:rsidR="00DA435B" w:rsidRPr="00E668D5" w:rsidRDefault="462C9AAC">
                <w:pPr>
                  <w:rPr>
                    <w:rFonts w:ascii="Aptos" w:hAnsi="Aptos"/>
                  </w:rPr>
                </w:pPr>
                <w:commentRangeStart w:id="0"/>
                <w:commentRangeStart w:id="1"/>
                <w:r w:rsidRPr="7190948E">
                  <w:rPr>
                    <w:rFonts w:ascii="Aptos" w:hAnsi="Aptos"/>
                  </w:rPr>
                  <w:t xml:space="preserve">EWB </w:t>
                </w:r>
                <w:commentRangeEnd w:id="0"/>
                <w:r w:rsidR="00DA435B">
                  <w:rPr>
                    <w:rStyle w:val="CommentReference"/>
                  </w:rPr>
                  <w:commentReference w:id="0"/>
                </w:r>
                <w:commentRangeEnd w:id="1"/>
                <w:r w:rsidR="00A82D96">
                  <w:rPr>
                    <w:rStyle w:val="CommentReference"/>
                  </w:rPr>
                  <w:commentReference w:id="1"/>
                </w:r>
              </w:p>
            </w:tc>
            <w:tc>
              <w:tcPr>
                <w:tcW w:w="1530" w:type="dxa"/>
                <w:tcBorders>
                  <w:top w:val="single" w:sz="4" w:space="0" w:color="auto"/>
                  <w:left w:val="single" w:sz="4" w:space="0" w:color="auto"/>
                  <w:bottom w:val="single" w:sz="4" w:space="0" w:color="auto"/>
                  <w:right w:val="single" w:sz="4" w:space="0" w:color="auto"/>
                </w:tcBorders>
              </w:tcPr>
              <w:p w14:paraId="2A6E2551" w14:textId="77777777" w:rsidR="00DA435B" w:rsidRPr="00E668D5" w:rsidRDefault="00DA435B">
                <w:pPr>
                  <w:rPr>
                    <w:rFonts w:ascii="Aptos" w:hAnsi="Aptos"/>
                  </w:rPr>
                </w:pPr>
              </w:p>
            </w:tc>
            <w:tc>
              <w:tcPr>
                <w:tcW w:w="1890" w:type="dxa"/>
                <w:tcBorders>
                  <w:top w:val="single" w:sz="4" w:space="0" w:color="auto"/>
                  <w:left w:val="single" w:sz="4" w:space="0" w:color="auto"/>
                  <w:bottom w:val="single" w:sz="4" w:space="0" w:color="auto"/>
                  <w:right w:val="single" w:sz="4" w:space="0" w:color="auto"/>
                </w:tcBorders>
              </w:tcPr>
              <w:p w14:paraId="5E9A6F16" w14:textId="2DDBB7B5" w:rsidR="00DA435B" w:rsidRPr="00E668D5" w:rsidRDefault="462C9AAC">
                <w:pPr>
                  <w:rPr>
                    <w:rFonts w:ascii="Aptos" w:hAnsi="Aptos"/>
                  </w:rPr>
                </w:pPr>
                <w:r w:rsidRPr="7190948E">
                  <w:rPr>
                    <w:rFonts w:ascii="Aptos" w:hAnsi="Aptos"/>
                  </w:rPr>
                  <w:t>12/3/2024</w:t>
                </w:r>
              </w:p>
            </w:tc>
            <w:tc>
              <w:tcPr>
                <w:tcW w:w="5197" w:type="dxa"/>
                <w:tcBorders>
                  <w:top w:val="single" w:sz="4" w:space="0" w:color="auto"/>
                  <w:left w:val="single" w:sz="4" w:space="0" w:color="auto"/>
                  <w:bottom w:val="single" w:sz="4" w:space="0" w:color="auto"/>
                  <w:right w:val="single" w:sz="4" w:space="0" w:color="auto"/>
                </w:tcBorders>
              </w:tcPr>
              <w:p w14:paraId="65A496F3" w14:textId="4A032D7B" w:rsidR="00DA435B" w:rsidRPr="00E668D5" w:rsidRDefault="00A82D96">
                <w:pPr>
                  <w:rPr>
                    <w:rFonts w:ascii="Aptos" w:hAnsi="Aptos"/>
                  </w:rPr>
                </w:pPr>
                <w:r>
                  <w:rPr>
                    <w:rFonts w:ascii="Aptos" w:hAnsi="Aptos"/>
                  </w:rPr>
                  <w:t>Initial draft created</w:t>
                </w:r>
              </w:p>
            </w:tc>
          </w:tr>
          <w:tr w:rsidR="00A05765" w:rsidRPr="00E668D5" w14:paraId="3B142D04" w14:textId="77777777" w:rsidTr="7190948E">
            <w:tc>
              <w:tcPr>
                <w:tcW w:w="1458" w:type="dxa"/>
                <w:tcBorders>
                  <w:top w:val="single" w:sz="4" w:space="0" w:color="auto"/>
                  <w:left w:val="single" w:sz="4" w:space="0" w:color="auto"/>
                  <w:bottom w:val="single" w:sz="4" w:space="0" w:color="auto"/>
                  <w:right w:val="single" w:sz="4" w:space="0" w:color="auto"/>
                </w:tcBorders>
              </w:tcPr>
              <w:p w14:paraId="0BA9F52A" w14:textId="3CC36A37" w:rsidR="00DA435B" w:rsidRPr="00E668D5" w:rsidRDefault="00A82D96">
                <w:pPr>
                  <w:rPr>
                    <w:rFonts w:ascii="Aptos" w:hAnsi="Aptos"/>
                  </w:rPr>
                </w:pPr>
                <w:r>
                  <w:rPr>
                    <w:rFonts w:ascii="Aptos" w:hAnsi="Aptos"/>
                  </w:rPr>
                  <w:t>EWB</w:t>
                </w:r>
              </w:p>
            </w:tc>
            <w:tc>
              <w:tcPr>
                <w:tcW w:w="1530" w:type="dxa"/>
                <w:tcBorders>
                  <w:top w:val="single" w:sz="4" w:space="0" w:color="auto"/>
                  <w:left w:val="single" w:sz="4" w:space="0" w:color="auto"/>
                  <w:bottom w:val="single" w:sz="4" w:space="0" w:color="auto"/>
                  <w:right w:val="single" w:sz="4" w:space="0" w:color="auto"/>
                </w:tcBorders>
              </w:tcPr>
              <w:p w14:paraId="122EF15A" w14:textId="77777777" w:rsidR="00DA435B" w:rsidRPr="00E668D5" w:rsidRDefault="00DA435B">
                <w:pPr>
                  <w:rPr>
                    <w:rFonts w:ascii="Aptos" w:hAnsi="Aptos"/>
                  </w:rPr>
                </w:pPr>
              </w:p>
            </w:tc>
            <w:tc>
              <w:tcPr>
                <w:tcW w:w="1890" w:type="dxa"/>
                <w:tcBorders>
                  <w:top w:val="single" w:sz="4" w:space="0" w:color="auto"/>
                  <w:left w:val="single" w:sz="4" w:space="0" w:color="auto"/>
                  <w:bottom w:val="single" w:sz="4" w:space="0" w:color="auto"/>
                  <w:right w:val="single" w:sz="4" w:space="0" w:color="auto"/>
                </w:tcBorders>
              </w:tcPr>
              <w:p w14:paraId="2DEDB9CD" w14:textId="1FE98672" w:rsidR="00DA435B" w:rsidRPr="00E668D5" w:rsidRDefault="00A82D96">
                <w:pPr>
                  <w:rPr>
                    <w:rFonts w:ascii="Aptos" w:hAnsi="Aptos"/>
                  </w:rPr>
                </w:pPr>
                <w:r>
                  <w:rPr>
                    <w:rFonts w:ascii="Aptos" w:hAnsi="Aptos"/>
                  </w:rPr>
                  <w:t>12/9/2024</w:t>
                </w:r>
              </w:p>
            </w:tc>
            <w:tc>
              <w:tcPr>
                <w:tcW w:w="5197" w:type="dxa"/>
                <w:tcBorders>
                  <w:top w:val="single" w:sz="4" w:space="0" w:color="auto"/>
                  <w:left w:val="single" w:sz="4" w:space="0" w:color="auto"/>
                  <w:bottom w:val="single" w:sz="4" w:space="0" w:color="auto"/>
                  <w:right w:val="single" w:sz="4" w:space="0" w:color="auto"/>
                </w:tcBorders>
              </w:tcPr>
              <w:p w14:paraId="13FDB87B" w14:textId="4707A595" w:rsidR="00DA435B" w:rsidRPr="00E668D5" w:rsidRDefault="00A82D96">
                <w:pPr>
                  <w:rPr>
                    <w:rFonts w:ascii="Aptos" w:hAnsi="Aptos"/>
                  </w:rPr>
                </w:pPr>
                <w:r>
                  <w:rPr>
                    <w:rFonts w:ascii="Aptos" w:hAnsi="Aptos"/>
                  </w:rPr>
                  <w:t>Revision on the draft deliverable</w:t>
                </w:r>
              </w:p>
            </w:tc>
          </w:tr>
          <w:tr w:rsidR="00A05765" w:rsidRPr="00E668D5" w14:paraId="17C4BA97" w14:textId="77777777" w:rsidTr="7190948E">
            <w:tc>
              <w:tcPr>
                <w:tcW w:w="1458" w:type="dxa"/>
                <w:tcBorders>
                  <w:top w:val="single" w:sz="4" w:space="0" w:color="auto"/>
                  <w:left w:val="single" w:sz="4" w:space="0" w:color="auto"/>
                  <w:bottom w:val="single" w:sz="4" w:space="0" w:color="auto"/>
                  <w:right w:val="single" w:sz="4" w:space="0" w:color="auto"/>
                </w:tcBorders>
              </w:tcPr>
              <w:p w14:paraId="5E763455" w14:textId="63BDA559" w:rsidR="00DA435B" w:rsidRPr="00E668D5" w:rsidRDefault="00A82D96">
                <w:pPr>
                  <w:rPr>
                    <w:rFonts w:ascii="Aptos" w:hAnsi="Aptos"/>
                  </w:rPr>
                </w:pPr>
                <w:r>
                  <w:rPr>
                    <w:rFonts w:ascii="Aptos" w:hAnsi="Aptos"/>
                  </w:rPr>
                  <w:t>EWB</w:t>
                </w:r>
              </w:p>
            </w:tc>
            <w:tc>
              <w:tcPr>
                <w:tcW w:w="1530" w:type="dxa"/>
                <w:tcBorders>
                  <w:top w:val="single" w:sz="4" w:space="0" w:color="auto"/>
                  <w:left w:val="single" w:sz="4" w:space="0" w:color="auto"/>
                  <w:bottom w:val="single" w:sz="4" w:space="0" w:color="auto"/>
                  <w:right w:val="single" w:sz="4" w:space="0" w:color="auto"/>
                </w:tcBorders>
              </w:tcPr>
              <w:p w14:paraId="77C29803" w14:textId="77777777" w:rsidR="00DA435B" w:rsidRPr="00E668D5" w:rsidRDefault="00DA435B">
                <w:pPr>
                  <w:rPr>
                    <w:rFonts w:ascii="Aptos" w:hAnsi="Aptos"/>
                  </w:rPr>
                </w:pPr>
              </w:p>
            </w:tc>
            <w:tc>
              <w:tcPr>
                <w:tcW w:w="1890" w:type="dxa"/>
                <w:tcBorders>
                  <w:top w:val="single" w:sz="4" w:space="0" w:color="auto"/>
                  <w:left w:val="single" w:sz="4" w:space="0" w:color="auto"/>
                  <w:bottom w:val="single" w:sz="4" w:space="0" w:color="auto"/>
                  <w:right w:val="single" w:sz="4" w:space="0" w:color="auto"/>
                </w:tcBorders>
              </w:tcPr>
              <w:p w14:paraId="7F4EA3F2" w14:textId="71DBADE8" w:rsidR="00DA435B" w:rsidRPr="00E668D5" w:rsidRDefault="00A82D96">
                <w:pPr>
                  <w:rPr>
                    <w:rFonts w:ascii="Aptos" w:hAnsi="Aptos"/>
                  </w:rPr>
                </w:pPr>
                <w:r>
                  <w:rPr>
                    <w:rFonts w:ascii="Aptos" w:hAnsi="Aptos"/>
                  </w:rPr>
                  <w:t>12/13/2024</w:t>
                </w:r>
              </w:p>
            </w:tc>
            <w:tc>
              <w:tcPr>
                <w:tcW w:w="5197" w:type="dxa"/>
                <w:tcBorders>
                  <w:top w:val="single" w:sz="4" w:space="0" w:color="auto"/>
                  <w:left w:val="single" w:sz="4" w:space="0" w:color="auto"/>
                  <w:bottom w:val="single" w:sz="4" w:space="0" w:color="auto"/>
                  <w:right w:val="single" w:sz="4" w:space="0" w:color="auto"/>
                </w:tcBorders>
              </w:tcPr>
              <w:p w14:paraId="06F47AAC" w14:textId="1DE5B7F6" w:rsidR="00DA435B" w:rsidRPr="00E668D5" w:rsidRDefault="00A82D96">
                <w:pPr>
                  <w:rPr>
                    <w:rFonts w:ascii="Aptos" w:hAnsi="Aptos"/>
                  </w:rPr>
                </w:pPr>
                <w:r w:rsidRPr="00A82D96">
                  <w:rPr>
                    <w:rFonts w:ascii="Aptos" w:hAnsi="Aptos"/>
                  </w:rPr>
                  <w:t>Revision on the draft deliverable</w:t>
                </w:r>
              </w:p>
            </w:tc>
          </w:tr>
          <w:tr w:rsidR="00A05765" w:rsidRPr="00E668D5" w14:paraId="60CCE6E2" w14:textId="77777777" w:rsidTr="7190948E">
            <w:tc>
              <w:tcPr>
                <w:tcW w:w="1458" w:type="dxa"/>
                <w:tcBorders>
                  <w:top w:val="single" w:sz="4" w:space="0" w:color="auto"/>
                  <w:left w:val="single" w:sz="4" w:space="0" w:color="auto"/>
                  <w:bottom w:val="single" w:sz="4" w:space="0" w:color="auto"/>
                  <w:right w:val="single" w:sz="4" w:space="0" w:color="auto"/>
                </w:tcBorders>
              </w:tcPr>
              <w:p w14:paraId="266CC1F5" w14:textId="77777777" w:rsidR="00DA435B" w:rsidRPr="00E668D5" w:rsidRDefault="00DA435B">
                <w:pPr>
                  <w:rPr>
                    <w:rFonts w:ascii="Aptos" w:hAnsi="Aptos"/>
                  </w:rPr>
                </w:pPr>
              </w:p>
            </w:tc>
            <w:tc>
              <w:tcPr>
                <w:tcW w:w="1530" w:type="dxa"/>
                <w:tcBorders>
                  <w:top w:val="single" w:sz="4" w:space="0" w:color="auto"/>
                  <w:left w:val="single" w:sz="4" w:space="0" w:color="auto"/>
                  <w:bottom w:val="single" w:sz="4" w:space="0" w:color="auto"/>
                  <w:right w:val="single" w:sz="4" w:space="0" w:color="auto"/>
                </w:tcBorders>
              </w:tcPr>
              <w:p w14:paraId="35599BDC" w14:textId="77777777" w:rsidR="00DA435B" w:rsidRPr="00E668D5" w:rsidRDefault="00DA435B">
                <w:pPr>
                  <w:rPr>
                    <w:rFonts w:ascii="Aptos" w:hAnsi="Aptos"/>
                  </w:rPr>
                </w:pPr>
              </w:p>
            </w:tc>
            <w:tc>
              <w:tcPr>
                <w:tcW w:w="1890" w:type="dxa"/>
                <w:tcBorders>
                  <w:top w:val="single" w:sz="4" w:space="0" w:color="auto"/>
                  <w:left w:val="single" w:sz="4" w:space="0" w:color="auto"/>
                  <w:bottom w:val="single" w:sz="4" w:space="0" w:color="auto"/>
                  <w:right w:val="single" w:sz="4" w:space="0" w:color="auto"/>
                </w:tcBorders>
              </w:tcPr>
              <w:p w14:paraId="49BD282E" w14:textId="77777777" w:rsidR="00DA435B" w:rsidRPr="00E668D5" w:rsidRDefault="00DA435B">
                <w:pPr>
                  <w:rPr>
                    <w:rFonts w:ascii="Aptos" w:hAnsi="Aptos"/>
                  </w:rPr>
                </w:pPr>
              </w:p>
            </w:tc>
            <w:tc>
              <w:tcPr>
                <w:tcW w:w="5197" w:type="dxa"/>
                <w:tcBorders>
                  <w:top w:val="single" w:sz="4" w:space="0" w:color="auto"/>
                  <w:left w:val="single" w:sz="4" w:space="0" w:color="auto"/>
                  <w:bottom w:val="single" w:sz="4" w:space="0" w:color="auto"/>
                  <w:right w:val="single" w:sz="4" w:space="0" w:color="auto"/>
                </w:tcBorders>
              </w:tcPr>
              <w:p w14:paraId="78BB3DB5" w14:textId="77777777" w:rsidR="00DA435B" w:rsidRPr="00E668D5" w:rsidRDefault="00DA435B">
                <w:pPr>
                  <w:rPr>
                    <w:rFonts w:ascii="Aptos" w:hAnsi="Aptos"/>
                  </w:rPr>
                </w:pPr>
              </w:p>
            </w:tc>
          </w:tr>
          <w:tr w:rsidR="00A05765" w:rsidRPr="00E668D5" w14:paraId="671F0EAE" w14:textId="77777777" w:rsidTr="7190948E">
            <w:tc>
              <w:tcPr>
                <w:tcW w:w="1458" w:type="dxa"/>
                <w:tcBorders>
                  <w:top w:val="single" w:sz="4" w:space="0" w:color="auto"/>
                  <w:left w:val="single" w:sz="4" w:space="0" w:color="auto"/>
                  <w:bottom w:val="single" w:sz="4" w:space="0" w:color="auto"/>
                  <w:right w:val="single" w:sz="4" w:space="0" w:color="auto"/>
                </w:tcBorders>
              </w:tcPr>
              <w:p w14:paraId="73B33B7B" w14:textId="77777777" w:rsidR="00DA435B" w:rsidRPr="00E668D5" w:rsidRDefault="00DA435B">
                <w:pPr>
                  <w:rPr>
                    <w:rFonts w:ascii="Aptos" w:hAnsi="Aptos"/>
                  </w:rPr>
                </w:pPr>
              </w:p>
            </w:tc>
            <w:tc>
              <w:tcPr>
                <w:tcW w:w="1530" w:type="dxa"/>
                <w:tcBorders>
                  <w:top w:val="single" w:sz="4" w:space="0" w:color="auto"/>
                  <w:left w:val="single" w:sz="4" w:space="0" w:color="auto"/>
                  <w:bottom w:val="single" w:sz="4" w:space="0" w:color="auto"/>
                  <w:right w:val="single" w:sz="4" w:space="0" w:color="auto"/>
                </w:tcBorders>
              </w:tcPr>
              <w:p w14:paraId="3DFDCC6E" w14:textId="77777777" w:rsidR="00DA435B" w:rsidRPr="00E668D5" w:rsidRDefault="00DA435B">
                <w:pPr>
                  <w:rPr>
                    <w:rFonts w:ascii="Aptos" w:hAnsi="Aptos"/>
                  </w:rPr>
                </w:pPr>
              </w:p>
            </w:tc>
            <w:tc>
              <w:tcPr>
                <w:tcW w:w="1890" w:type="dxa"/>
                <w:tcBorders>
                  <w:top w:val="single" w:sz="4" w:space="0" w:color="auto"/>
                  <w:left w:val="single" w:sz="4" w:space="0" w:color="auto"/>
                  <w:bottom w:val="single" w:sz="4" w:space="0" w:color="auto"/>
                  <w:right w:val="single" w:sz="4" w:space="0" w:color="auto"/>
                </w:tcBorders>
              </w:tcPr>
              <w:p w14:paraId="4C985D6B" w14:textId="77777777" w:rsidR="00DA435B" w:rsidRPr="00E668D5" w:rsidRDefault="00DA435B">
                <w:pPr>
                  <w:rPr>
                    <w:rFonts w:ascii="Aptos" w:hAnsi="Aptos"/>
                  </w:rPr>
                </w:pPr>
              </w:p>
            </w:tc>
            <w:tc>
              <w:tcPr>
                <w:tcW w:w="5197" w:type="dxa"/>
                <w:tcBorders>
                  <w:top w:val="single" w:sz="4" w:space="0" w:color="auto"/>
                  <w:left w:val="single" w:sz="4" w:space="0" w:color="auto"/>
                  <w:bottom w:val="single" w:sz="4" w:space="0" w:color="auto"/>
                  <w:right w:val="single" w:sz="4" w:space="0" w:color="auto"/>
                </w:tcBorders>
              </w:tcPr>
              <w:p w14:paraId="0C44BA53" w14:textId="77777777" w:rsidR="00DA435B" w:rsidRPr="00E668D5" w:rsidRDefault="00DA435B">
                <w:pPr>
                  <w:rPr>
                    <w:rFonts w:ascii="Aptos" w:hAnsi="Aptos"/>
                  </w:rPr>
                </w:pPr>
              </w:p>
            </w:tc>
          </w:tr>
          <w:tr w:rsidR="00A05765" w:rsidRPr="00E668D5" w14:paraId="6682D034" w14:textId="77777777" w:rsidTr="7190948E">
            <w:tc>
              <w:tcPr>
                <w:tcW w:w="1458" w:type="dxa"/>
                <w:tcBorders>
                  <w:top w:val="single" w:sz="4" w:space="0" w:color="auto"/>
                  <w:left w:val="single" w:sz="4" w:space="0" w:color="auto"/>
                  <w:bottom w:val="single" w:sz="4" w:space="0" w:color="auto"/>
                  <w:right w:val="single" w:sz="4" w:space="0" w:color="auto"/>
                </w:tcBorders>
              </w:tcPr>
              <w:p w14:paraId="54F16573" w14:textId="77777777" w:rsidR="00DA435B" w:rsidRPr="00E668D5" w:rsidRDefault="00DA435B">
                <w:pPr>
                  <w:rPr>
                    <w:rFonts w:ascii="Aptos" w:hAnsi="Aptos"/>
                  </w:rPr>
                </w:pPr>
              </w:p>
            </w:tc>
            <w:tc>
              <w:tcPr>
                <w:tcW w:w="1530" w:type="dxa"/>
                <w:tcBorders>
                  <w:top w:val="single" w:sz="4" w:space="0" w:color="auto"/>
                  <w:left w:val="single" w:sz="4" w:space="0" w:color="auto"/>
                  <w:bottom w:val="single" w:sz="4" w:space="0" w:color="auto"/>
                  <w:right w:val="single" w:sz="4" w:space="0" w:color="auto"/>
                </w:tcBorders>
              </w:tcPr>
              <w:p w14:paraId="4BCDDDB2" w14:textId="77777777" w:rsidR="00DA435B" w:rsidRPr="00E668D5" w:rsidRDefault="00DA435B">
                <w:pPr>
                  <w:rPr>
                    <w:rFonts w:ascii="Aptos" w:hAnsi="Aptos"/>
                  </w:rPr>
                </w:pPr>
              </w:p>
            </w:tc>
            <w:tc>
              <w:tcPr>
                <w:tcW w:w="1890" w:type="dxa"/>
                <w:tcBorders>
                  <w:top w:val="single" w:sz="4" w:space="0" w:color="auto"/>
                  <w:left w:val="single" w:sz="4" w:space="0" w:color="auto"/>
                  <w:bottom w:val="single" w:sz="4" w:space="0" w:color="auto"/>
                  <w:right w:val="single" w:sz="4" w:space="0" w:color="auto"/>
                </w:tcBorders>
              </w:tcPr>
              <w:p w14:paraId="33BEC53D" w14:textId="77777777" w:rsidR="00DA435B" w:rsidRPr="00E668D5" w:rsidRDefault="00DA435B">
                <w:pPr>
                  <w:rPr>
                    <w:rFonts w:ascii="Aptos" w:hAnsi="Aptos"/>
                  </w:rPr>
                </w:pPr>
              </w:p>
            </w:tc>
            <w:tc>
              <w:tcPr>
                <w:tcW w:w="5197" w:type="dxa"/>
                <w:tcBorders>
                  <w:top w:val="single" w:sz="4" w:space="0" w:color="auto"/>
                  <w:left w:val="single" w:sz="4" w:space="0" w:color="auto"/>
                  <w:bottom w:val="single" w:sz="4" w:space="0" w:color="auto"/>
                  <w:right w:val="single" w:sz="4" w:space="0" w:color="auto"/>
                </w:tcBorders>
              </w:tcPr>
              <w:p w14:paraId="38A18B41" w14:textId="77777777" w:rsidR="00DA435B" w:rsidRPr="00E668D5" w:rsidRDefault="00DA435B">
                <w:pPr>
                  <w:rPr>
                    <w:rFonts w:ascii="Aptos" w:hAnsi="Aptos"/>
                  </w:rPr>
                </w:pPr>
              </w:p>
            </w:tc>
          </w:tr>
          <w:tr w:rsidR="00A05765" w:rsidRPr="00E668D5" w14:paraId="3CDDF656" w14:textId="77777777" w:rsidTr="7190948E">
            <w:tc>
              <w:tcPr>
                <w:tcW w:w="1458" w:type="dxa"/>
                <w:tcBorders>
                  <w:top w:val="single" w:sz="4" w:space="0" w:color="auto"/>
                  <w:left w:val="single" w:sz="4" w:space="0" w:color="auto"/>
                  <w:bottom w:val="single" w:sz="4" w:space="0" w:color="auto"/>
                  <w:right w:val="single" w:sz="4" w:space="0" w:color="auto"/>
                </w:tcBorders>
              </w:tcPr>
              <w:p w14:paraId="3A802557" w14:textId="77777777" w:rsidR="00DA435B" w:rsidRPr="00E668D5" w:rsidRDefault="00DA435B">
                <w:pPr>
                  <w:rPr>
                    <w:rFonts w:ascii="Aptos" w:hAnsi="Aptos"/>
                  </w:rPr>
                </w:pPr>
              </w:p>
            </w:tc>
            <w:tc>
              <w:tcPr>
                <w:tcW w:w="1530" w:type="dxa"/>
                <w:tcBorders>
                  <w:top w:val="single" w:sz="4" w:space="0" w:color="auto"/>
                  <w:left w:val="single" w:sz="4" w:space="0" w:color="auto"/>
                  <w:bottom w:val="single" w:sz="4" w:space="0" w:color="auto"/>
                  <w:right w:val="single" w:sz="4" w:space="0" w:color="auto"/>
                </w:tcBorders>
              </w:tcPr>
              <w:p w14:paraId="61255C76" w14:textId="77777777" w:rsidR="00DA435B" w:rsidRPr="00E668D5" w:rsidRDefault="00DA435B">
                <w:pPr>
                  <w:rPr>
                    <w:rFonts w:ascii="Aptos" w:hAnsi="Aptos"/>
                  </w:rPr>
                </w:pPr>
              </w:p>
            </w:tc>
            <w:tc>
              <w:tcPr>
                <w:tcW w:w="1890" w:type="dxa"/>
                <w:tcBorders>
                  <w:top w:val="single" w:sz="4" w:space="0" w:color="auto"/>
                  <w:left w:val="single" w:sz="4" w:space="0" w:color="auto"/>
                  <w:bottom w:val="single" w:sz="4" w:space="0" w:color="auto"/>
                  <w:right w:val="single" w:sz="4" w:space="0" w:color="auto"/>
                </w:tcBorders>
              </w:tcPr>
              <w:p w14:paraId="7158FD3F" w14:textId="77777777" w:rsidR="00DA435B" w:rsidRPr="00E668D5" w:rsidRDefault="00DA435B">
                <w:pPr>
                  <w:rPr>
                    <w:rFonts w:ascii="Aptos" w:hAnsi="Aptos"/>
                  </w:rPr>
                </w:pPr>
              </w:p>
            </w:tc>
            <w:tc>
              <w:tcPr>
                <w:tcW w:w="5197" w:type="dxa"/>
                <w:tcBorders>
                  <w:top w:val="single" w:sz="4" w:space="0" w:color="auto"/>
                  <w:left w:val="single" w:sz="4" w:space="0" w:color="auto"/>
                  <w:bottom w:val="single" w:sz="4" w:space="0" w:color="auto"/>
                  <w:right w:val="single" w:sz="4" w:space="0" w:color="auto"/>
                </w:tcBorders>
              </w:tcPr>
              <w:p w14:paraId="7DF846AE" w14:textId="77777777" w:rsidR="00DA435B" w:rsidRPr="00E668D5" w:rsidRDefault="00DA435B">
                <w:pPr>
                  <w:rPr>
                    <w:rFonts w:ascii="Aptos" w:hAnsi="Aptos"/>
                  </w:rPr>
                </w:pPr>
              </w:p>
            </w:tc>
          </w:tr>
        </w:tbl>
        <w:p w14:paraId="31422254" w14:textId="77777777" w:rsidR="00DA435B" w:rsidRDefault="00DA435B" w:rsidP="00DA435B">
          <w:pPr>
            <w:rPr>
              <w:sz w:val="20"/>
              <w:lang w:eastAsia="en-US"/>
            </w:rPr>
          </w:pPr>
        </w:p>
        <w:p w14:paraId="44A57804" w14:textId="2A8C8636" w:rsidR="00944F52" w:rsidRPr="00314EFA" w:rsidRDefault="00944F52" w:rsidP="006A692F">
          <w:pPr>
            <w:rPr>
              <w:rFonts w:ascii="Arial Narrow" w:hAnsi="Arial Narrow" w:cs="Times New Roman"/>
            </w:rPr>
          </w:pPr>
          <w:r w:rsidRPr="00314EFA">
            <w:rPr>
              <w:rFonts w:ascii="Arial Narrow" w:hAnsi="Arial Narrow" w:cs="Times New Roman"/>
            </w:rPr>
            <w:br w:type="page"/>
          </w:r>
        </w:p>
      </w:sdtContent>
    </w:sdt>
    <w:sdt>
      <w:sdtPr>
        <w:rPr>
          <w:rFonts w:ascii="Aptos Narrow" w:eastAsiaTheme="minorEastAsia" w:hAnsi="Aptos Narrow" w:cstheme="minorBidi"/>
          <w:b w:val="0"/>
          <w:bCs w:val="0"/>
          <w:color w:val="auto"/>
          <w:sz w:val="22"/>
          <w:szCs w:val="22"/>
        </w:rPr>
        <w:id w:val="194282629"/>
        <w:docPartObj>
          <w:docPartGallery w:val="Table of Contents"/>
          <w:docPartUnique/>
        </w:docPartObj>
      </w:sdtPr>
      <w:sdtEndPr>
        <w:rPr>
          <w:noProof/>
        </w:rPr>
      </w:sdtEndPr>
      <w:sdtContent>
        <w:p w14:paraId="468D14A3" w14:textId="6DB8B22A" w:rsidR="00AA2D71" w:rsidRPr="00D2045A" w:rsidRDefault="00AD5BD3">
          <w:pPr>
            <w:pStyle w:val="TOCHeading"/>
            <w:numPr>
              <w:ilvl w:val="0"/>
              <w:numId w:val="0"/>
            </w:numPr>
            <w:spacing w:after="240"/>
            <w:rPr>
              <w:rFonts w:ascii="Aptos Narrow" w:hAnsi="Aptos Narrow"/>
              <w:b w:val="0"/>
              <w:bCs w:val="0"/>
            </w:rPr>
          </w:pPr>
          <w:r w:rsidRPr="00D2045A">
            <w:rPr>
              <w:rFonts w:ascii="Aptos Narrow" w:hAnsi="Aptos Narrow"/>
            </w:rPr>
            <w:t>Table of Contents</w:t>
          </w:r>
        </w:p>
        <w:p w14:paraId="010BCCD4" w14:textId="6697CF58" w:rsidR="005D0A91" w:rsidRDefault="00AD5BD3">
          <w:pPr>
            <w:pStyle w:val="TOC1"/>
            <w:rPr>
              <w:noProof/>
              <w:kern w:val="2"/>
              <w:sz w:val="24"/>
              <w:szCs w:val="24"/>
              <w:lang w:eastAsia="zh-CN"/>
              <w14:ligatures w14:val="standardContextual"/>
            </w:rPr>
          </w:pPr>
          <w:r w:rsidRPr="00D2045A">
            <w:rPr>
              <w:rFonts w:ascii="Aptos Narrow" w:hAnsi="Aptos Narrow"/>
            </w:rPr>
            <w:fldChar w:fldCharType="begin"/>
          </w:r>
          <w:r w:rsidRPr="00D2045A">
            <w:rPr>
              <w:rFonts w:ascii="Aptos Narrow" w:hAnsi="Aptos Narrow"/>
            </w:rPr>
            <w:instrText xml:space="preserve"> TOC \o "1-3" \h \z \u </w:instrText>
          </w:r>
          <w:r w:rsidRPr="00D2045A">
            <w:rPr>
              <w:rFonts w:ascii="Aptos Narrow" w:hAnsi="Aptos Narrow"/>
            </w:rPr>
            <w:fldChar w:fldCharType="separate"/>
          </w:r>
          <w:hyperlink w:anchor="_Toc163230473" w:history="1">
            <w:r w:rsidR="005D0A91" w:rsidRPr="00384139">
              <w:rPr>
                <w:rStyle w:val="Hyperlink"/>
                <w:rFonts w:ascii="Arial" w:hAnsi="Arial" w:cs="Arial"/>
                <w:noProof/>
              </w:rPr>
              <w:t>1.</w:t>
            </w:r>
            <w:r w:rsidR="005D0A91">
              <w:rPr>
                <w:noProof/>
                <w:kern w:val="2"/>
                <w:sz w:val="24"/>
                <w:szCs w:val="24"/>
                <w:lang w:eastAsia="zh-CN"/>
                <w14:ligatures w14:val="standardContextual"/>
              </w:rPr>
              <w:tab/>
            </w:r>
            <w:r w:rsidR="005D0A91" w:rsidRPr="00384139">
              <w:rPr>
                <w:rStyle w:val="Hyperlink"/>
                <w:rFonts w:ascii="Arial" w:hAnsi="Arial" w:cs="Arial"/>
                <w:noProof/>
              </w:rPr>
              <w:t>EXECUTIVE SUMMARY</w:t>
            </w:r>
            <w:r w:rsidR="005D0A91">
              <w:rPr>
                <w:noProof/>
                <w:webHidden/>
              </w:rPr>
              <w:tab/>
            </w:r>
            <w:r w:rsidR="005D0A91">
              <w:rPr>
                <w:noProof/>
                <w:webHidden/>
              </w:rPr>
              <w:fldChar w:fldCharType="begin"/>
            </w:r>
            <w:r w:rsidR="005D0A91">
              <w:rPr>
                <w:noProof/>
                <w:webHidden/>
              </w:rPr>
              <w:instrText xml:space="preserve"> PAGEREF _Toc163230473 \h </w:instrText>
            </w:r>
            <w:r w:rsidR="005D0A91">
              <w:rPr>
                <w:noProof/>
                <w:webHidden/>
              </w:rPr>
            </w:r>
            <w:r w:rsidR="005D0A91">
              <w:rPr>
                <w:noProof/>
                <w:webHidden/>
              </w:rPr>
              <w:fldChar w:fldCharType="separate"/>
            </w:r>
            <w:r w:rsidR="005D0A91">
              <w:rPr>
                <w:noProof/>
                <w:webHidden/>
              </w:rPr>
              <w:t>5</w:t>
            </w:r>
            <w:r w:rsidR="005D0A91">
              <w:rPr>
                <w:noProof/>
                <w:webHidden/>
              </w:rPr>
              <w:fldChar w:fldCharType="end"/>
            </w:r>
          </w:hyperlink>
        </w:p>
        <w:p w14:paraId="3CBD83C8" w14:textId="0788D2AF" w:rsidR="005D0A91" w:rsidRDefault="005D0A91">
          <w:pPr>
            <w:pStyle w:val="TOC2"/>
            <w:rPr>
              <w:noProof/>
              <w:kern w:val="2"/>
              <w:sz w:val="24"/>
              <w:szCs w:val="24"/>
              <w:lang w:eastAsia="zh-CN"/>
              <w14:ligatures w14:val="standardContextual"/>
            </w:rPr>
          </w:pPr>
          <w:hyperlink w:anchor="_Toc163230475" w:history="1">
            <w:r w:rsidRPr="00384139">
              <w:rPr>
                <w:rStyle w:val="Hyperlink"/>
                <w:rFonts w:cs="Arial"/>
                <w:noProof/>
              </w:rPr>
              <w:t>1.1</w:t>
            </w:r>
            <w:r>
              <w:rPr>
                <w:noProof/>
                <w:kern w:val="2"/>
                <w:sz w:val="24"/>
                <w:szCs w:val="24"/>
                <w:lang w:eastAsia="zh-CN"/>
                <w14:ligatures w14:val="standardContextual"/>
              </w:rPr>
              <w:tab/>
            </w:r>
            <w:r w:rsidRPr="00384139">
              <w:rPr>
                <w:rStyle w:val="Hyperlink"/>
                <w:rFonts w:cs="Arial"/>
                <w:noProof/>
              </w:rPr>
              <w:t>Objective and Background</w:t>
            </w:r>
            <w:r>
              <w:rPr>
                <w:noProof/>
                <w:webHidden/>
              </w:rPr>
              <w:tab/>
            </w:r>
            <w:r>
              <w:rPr>
                <w:noProof/>
                <w:webHidden/>
              </w:rPr>
              <w:fldChar w:fldCharType="begin"/>
            </w:r>
            <w:r>
              <w:rPr>
                <w:noProof/>
                <w:webHidden/>
              </w:rPr>
              <w:instrText xml:space="preserve"> PAGEREF _Toc163230475 \h </w:instrText>
            </w:r>
            <w:r>
              <w:rPr>
                <w:noProof/>
                <w:webHidden/>
              </w:rPr>
            </w:r>
            <w:r>
              <w:rPr>
                <w:noProof/>
                <w:webHidden/>
              </w:rPr>
              <w:fldChar w:fldCharType="separate"/>
            </w:r>
            <w:r>
              <w:rPr>
                <w:noProof/>
                <w:webHidden/>
              </w:rPr>
              <w:t>5</w:t>
            </w:r>
            <w:r>
              <w:rPr>
                <w:noProof/>
                <w:webHidden/>
              </w:rPr>
              <w:fldChar w:fldCharType="end"/>
            </w:r>
          </w:hyperlink>
        </w:p>
        <w:p w14:paraId="4D757449" w14:textId="47306F5D" w:rsidR="005D0A91" w:rsidRDefault="005D0A91">
          <w:pPr>
            <w:pStyle w:val="TOC2"/>
            <w:rPr>
              <w:noProof/>
              <w:kern w:val="2"/>
              <w:sz w:val="24"/>
              <w:szCs w:val="24"/>
              <w:lang w:eastAsia="zh-CN"/>
              <w14:ligatures w14:val="standardContextual"/>
            </w:rPr>
          </w:pPr>
          <w:hyperlink w:anchor="_Toc163230476" w:history="1">
            <w:r w:rsidRPr="00384139">
              <w:rPr>
                <w:rStyle w:val="Hyperlink"/>
                <w:rFonts w:cs="Arial"/>
                <w:noProof/>
              </w:rPr>
              <w:t>1.2</w:t>
            </w:r>
            <w:r>
              <w:rPr>
                <w:noProof/>
                <w:kern w:val="2"/>
                <w:sz w:val="24"/>
                <w:szCs w:val="24"/>
                <w:lang w:eastAsia="zh-CN"/>
                <w14:ligatures w14:val="standardContextual"/>
              </w:rPr>
              <w:tab/>
            </w:r>
            <w:r w:rsidRPr="00384139">
              <w:rPr>
                <w:rStyle w:val="Hyperlink"/>
                <w:rFonts w:cs="Arial"/>
                <w:noProof/>
              </w:rPr>
              <w:t>Model Purpose &amp; Use</w:t>
            </w:r>
            <w:r>
              <w:rPr>
                <w:noProof/>
                <w:webHidden/>
              </w:rPr>
              <w:tab/>
            </w:r>
            <w:r>
              <w:rPr>
                <w:noProof/>
                <w:webHidden/>
              </w:rPr>
              <w:fldChar w:fldCharType="begin"/>
            </w:r>
            <w:r>
              <w:rPr>
                <w:noProof/>
                <w:webHidden/>
              </w:rPr>
              <w:instrText xml:space="preserve"> PAGEREF _Toc163230476 \h </w:instrText>
            </w:r>
            <w:r>
              <w:rPr>
                <w:noProof/>
                <w:webHidden/>
              </w:rPr>
            </w:r>
            <w:r>
              <w:rPr>
                <w:noProof/>
                <w:webHidden/>
              </w:rPr>
              <w:fldChar w:fldCharType="separate"/>
            </w:r>
            <w:r>
              <w:rPr>
                <w:noProof/>
                <w:webHidden/>
              </w:rPr>
              <w:t>6</w:t>
            </w:r>
            <w:r>
              <w:rPr>
                <w:noProof/>
                <w:webHidden/>
              </w:rPr>
              <w:fldChar w:fldCharType="end"/>
            </w:r>
          </w:hyperlink>
        </w:p>
        <w:p w14:paraId="2DFAF7A7" w14:textId="20E25ADC" w:rsidR="005D0A91" w:rsidRDefault="005D0A91">
          <w:pPr>
            <w:pStyle w:val="TOC3"/>
            <w:rPr>
              <w:noProof/>
              <w:kern w:val="2"/>
              <w:sz w:val="24"/>
              <w:szCs w:val="24"/>
              <w:lang w:eastAsia="zh-CN"/>
              <w14:ligatures w14:val="standardContextual"/>
            </w:rPr>
          </w:pPr>
          <w:hyperlink w:anchor="_Toc163230480" w:history="1">
            <w:r w:rsidRPr="00384139">
              <w:rPr>
                <w:rStyle w:val="Hyperlink"/>
                <w:noProof/>
              </w:rPr>
              <w:t>1.2.1</w:t>
            </w:r>
            <w:r>
              <w:rPr>
                <w:noProof/>
                <w:kern w:val="2"/>
                <w:sz w:val="24"/>
                <w:szCs w:val="24"/>
                <w:lang w:eastAsia="zh-CN"/>
                <w14:ligatures w14:val="standardContextual"/>
              </w:rPr>
              <w:tab/>
            </w:r>
            <w:r w:rsidRPr="00384139">
              <w:rPr>
                <w:rStyle w:val="Hyperlink"/>
                <w:noProof/>
              </w:rPr>
              <w:t>Model Purpose</w:t>
            </w:r>
            <w:r>
              <w:rPr>
                <w:noProof/>
                <w:webHidden/>
              </w:rPr>
              <w:tab/>
            </w:r>
            <w:r>
              <w:rPr>
                <w:noProof/>
                <w:webHidden/>
              </w:rPr>
              <w:fldChar w:fldCharType="begin"/>
            </w:r>
            <w:r>
              <w:rPr>
                <w:noProof/>
                <w:webHidden/>
              </w:rPr>
              <w:instrText xml:space="preserve"> PAGEREF _Toc163230480 \h </w:instrText>
            </w:r>
            <w:r>
              <w:rPr>
                <w:noProof/>
                <w:webHidden/>
              </w:rPr>
            </w:r>
            <w:r>
              <w:rPr>
                <w:noProof/>
                <w:webHidden/>
              </w:rPr>
              <w:fldChar w:fldCharType="separate"/>
            </w:r>
            <w:r>
              <w:rPr>
                <w:noProof/>
                <w:webHidden/>
              </w:rPr>
              <w:t>6</w:t>
            </w:r>
            <w:r>
              <w:rPr>
                <w:noProof/>
                <w:webHidden/>
              </w:rPr>
              <w:fldChar w:fldCharType="end"/>
            </w:r>
          </w:hyperlink>
        </w:p>
        <w:p w14:paraId="0FFB8110" w14:textId="02E2E0BB" w:rsidR="005D0A91" w:rsidRDefault="005D0A91">
          <w:pPr>
            <w:pStyle w:val="TOC3"/>
            <w:rPr>
              <w:noProof/>
              <w:kern w:val="2"/>
              <w:sz w:val="24"/>
              <w:szCs w:val="24"/>
              <w:lang w:eastAsia="zh-CN"/>
              <w14:ligatures w14:val="standardContextual"/>
            </w:rPr>
          </w:pPr>
          <w:hyperlink w:anchor="_Toc163230481" w:history="1">
            <w:r w:rsidRPr="00384139">
              <w:rPr>
                <w:rStyle w:val="Hyperlink"/>
                <w:noProof/>
              </w:rPr>
              <w:t>1.2.2</w:t>
            </w:r>
            <w:r>
              <w:rPr>
                <w:noProof/>
                <w:kern w:val="2"/>
                <w:sz w:val="24"/>
                <w:szCs w:val="24"/>
                <w:lang w:eastAsia="zh-CN"/>
                <w14:ligatures w14:val="standardContextual"/>
              </w:rPr>
              <w:tab/>
            </w:r>
            <w:r w:rsidRPr="00384139">
              <w:rPr>
                <w:rStyle w:val="Hyperlink"/>
                <w:noProof/>
              </w:rPr>
              <w:t>Portfolio/Product/Transactions Overview</w:t>
            </w:r>
            <w:r>
              <w:rPr>
                <w:noProof/>
                <w:webHidden/>
              </w:rPr>
              <w:tab/>
            </w:r>
            <w:r>
              <w:rPr>
                <w:noProof/>
                <w:webHidden/>
              </w:rPr>
              <w:fldChar w:fldCharType="begin"/>
            </w:r>
            <w:r>
              <w:rPr>
                <w:noProof/>
                <w:webHidden/>
              </w:rPr>
              <w:instrText xml:space="preserve"> PAGEREF _Toc163230481 \h </w:instrText>
            </w:r>
            <w:r>
              <w:rPr>
                <w:noProof/>
                <w:webHidden/>
              </w:rPr>
            </w:r>
            <w:r>
              <w:rPr>
                <w:noProof/>
                <w:webHidden/>
              </w:rPr>
              <w:fldChar w:fldCharType="separate"/>
            </w:r>
            <w:r>
              <w:rPr>
                <w:noProof/>
                <w:webHidden/>
              </w:rPr>
              <w:t>6</w:t>
            </w:r>
            <w:r>
              <w:rPr>
                <w:noProof/>
                <w:webHidden/>
              </w:rPr>
              <w:fldChar w:fldCharType="end"/>
            </w:r>
          </w:hyperlink>
        </w:p>
        <w:p w14:paraId="3E92E98D" w14:textId="03A25306" w:rsidR="005D0A91" w:rsidRDefault="005D0A91">
          <w:pPr>
            <w:pStyle w:val="TOC3"/>
            <w:rPr>
              <w:noProof/>
              <w:kern w:val="2"/>
              <w:sz w:val="24"/>
              <w:szCs w:val="24"/>
              <w:lang w:eastAsia="zh-CN"/>
              <w14:ligatures w14:val="standardContextual"/>
            </w:rPr>
          </w:pPr>
          <w:hyperlink w:anchor="_Toc163230482" w:history="1">
            <w:r w:rsidRPr="00384139">
              <w:rPr>
                <w:rStyle w:val="Hyperlink"/>
                <w:noProof/>
              </w:rPr>
              <w:t>1.2.3</w:t>
            </w:r>
            <w:r>
              <w:rPr>
                <w:noProof/>
                <w:kern w:val="2"/>
                <w:sz w:val="24"/>
                <w:szCs w:val="24"/>
                <w:lang w:eastAsia="zh-CN"/>
                <w14:ligatures w14:val="standardContextual"/>
              </w:rPr>
              <w:tab/>
            </w:r>
            <w:r w:rsidRPr="00384139">
              <w:rPr>
                <w:rStyle w:val="Hyperlink"/>
                <w:noProof/>
              </w:rPr>
              <w:t>Applicable Policies and Regulations</w:t>
            </w:r>
            <w:r>
              <w:rPr>
                <w:noProof/>
                <w:webHidden/>
              </w:rPr>
              <w:tab/>
            </w:r>
            <w:r>
              <w:rPr>
                <w:noProof/>
                <w:webHidden/>
              </w:rPr>
              <w:fldChar w:fldCharType="begin"/>
            </w:r>
            <w:r>
              <w:rPr>
                <w:noProof/>
                <w:webHidden/>
              </w:rPr>
              <w:instrText xml:space="preserve"> PAGEREF _Toc163230482 \h </w:instrText>
            </w:r>
            <w:r>
              <w:rPr>
                <w:noProof/>
                <w:webHidden/>
              </w:rPr>
            </w:r>
            <w:r>
              <w:rPr>
                <w:noProof/>
                <w:webHidden/>
              </w:rPr>
              <w:fldChar w:fldCharType="separate"/>
            </w:r>
            <w:r>
              <w:rPr>
                <w:noProof/>
                <w:webHidden/>
              </w:rPr>
              <w:t>7</w:t>
            </w:r>
            <w:r>
              <w:rPr>
                <w:noProof/>
                <w:webHidden/>
              </w:rPr>
              <w:fldChar w:fldCharType="end"/>
            </w:r>
          </w:hyperlink>
        </w:p>
        <w:p w14:paraId="25169C8B" w14:textId="6215887B" w:rsidR="005D0A91" w:rsidRDefault="005D0A91">
          <w:pPr>
            <w:pStyle w:val="TOC3"/>
            <w:rPr>
              <w:noProof/>
              <w:kern w:val="2"/>
              <w:sz w:val="24"/>
              <w:szCs w:val="24"/>
              <w:lang w:eastAsia="zh-CN"/>
              <w14:ligatures w14:val="standardContextual"/>
            </w:rPr>
          </w:pPr>
          <w:hyperlink w:anchor="_Toc163230483" w:history="1">
            <w:r w:rsidRPr="00384139">
              <w:rPr>
                <w:rStyle w:val="Hyperlink"/>
                <w:noProof/>
              </w:rPr>
              <w:t>1.2.4</w:t>
            </w:r>
            <w:r>
              <w:rPr>
                <w:noProof/>
                <w:kern w:val="2"/>
                <w:sz w:val="24"/>
                <w:szCs w:val="24"/>
                <w:lang w:eastAsia="zh-CN"/>
                <w14:ligatures w14:val="standardContextual"/>
              </w:rPr>
              <w:tab/>
            </w:r>
            <w:r w:rsidRPr="00384139">
              <w:rPr>
                <w:rStyle w:val="Hyperlink"/>
                <w:noProof/>
              </w:rPr>
              <w:t>Existing Models</w:t>
            </w:r>
            <w:r>
              <w:rPr>
                <w:noProof/>
                <w:webHidden/>
              </w:rPr>
              <w:tab/>
            </w:r>
            <w:r>
              <w:rPr>
                <w:noProof/>
                <w:webHidden/>
              </w:rPr>
              <w:fldChar w:fldCharType="begin"/>
            </w:r>
            <w:r>
              <w:rPr>
                <w:noProof/>
                <w:webHidden/>
              </w:rPr>
              <w:instrText xml:space="preserve"> PAGEREF _Toc163230483 \h </w:instrText>
            </w:r>
            <w:r>
              <w:rPr>
                <w:noProof/>
                <w:webHidden/>
              </w:rPr>
            </w:r>
            <w:r>
              <w:rPr>
                <w:noProof/>
                <w:webHidden/>
              </w:rPr>
              <w:fldChar w:fldCharType="separate"/>
            </w:r>
            <w:r>
              <w:rPr>
                <w:noProof/>
                <w:webHidden/>
              </w:rPr>
              <w:t>7</w:t>
            </w:r>
            <w:r>
              <w:rPr>
                <w:noProof/>
                <w:webHidden/>
              </w:rPr>
              <w:fldChar w:fldCharType="end"/>
            </w:r>
          </w:hyperlink>
        </w:p>
        <w:p w14:paraId="6F803D8F" w14:textId="4BA82D92" w:rsidR="005D0A91" w:rsidRDefault="005D0A91">
          <w:pPr>
            <w:pStyle w:val="TOC3"/>
            <w:rPr>
              <w:noProof/>
              <w:kern w:val="2"/>
              <w:sz w:val="24"/>
              <w:szCs w:val="24"/>
              <w:lang w:eastAsia="zh-CN"/>
              <w14:ligatures w14:val="standardContextual"/>
            </w:rPr>
          </w:pPr>
          <w:hyperlink w:anchor="_Toc163230484" w:history="1">
            <w:r w:rsidRPr="00384139">
              <w:rPr>
                <w:rStyle w:val="Hyperlink"/>
                <w:noProof/>
              </w:rPr>
              <w:t>1.2.5</w:t>
            </w:r>
            <w:r>
              <w:rPr>
                <w:noProof/>
                <w:kern w:val="2"/>
                <w:sz w:val="24"/>
                <w:szCs w:val="24"/>
                <w:lang w:eastAsia="zh-CN"/>
                <w14:ligatures w14:val="standardContextual"/>
              </w:rPr>
              <w:tab/>
            </w:r>
            <w:r w:rsidRPr="00384139">
              <w:rPr>
                <w:rStyle w:val="Hyperlink"/>
                <w:noProof/>
              </w:rPr>
              <w:t>Upstream/Downstream Model Dependencies</w:t>
            </w:r>
            <w:r>
              <w:rPr>
                <w:noProof/>
                <w:webHidden/>
              </w:rPr>
              <w:tab/>
            </w:r>
            <w:r>
              <w:rPr>
                <w:noProof/>
                <w:webHidden/>
              </w:rPr>
              <w:fldChar w:fldCharType="begin"/>
            </w:r>
            <w:r>
              <w:rPr>
                <w:noProof/>
                <w:webHidden/>
              </w:rPr>
              <w:instrText xml:space="preserve"> PAGEREF _Toc163230484 \h </w:instrText>
            </w:r>
            <w:r>
              <w:rPr>
                <w:noProof/>
                <w:webHidden/>
              </w:rPr>
            </w:r>
            <w:r>
              <w:rPr>
                <w:noProof/>
                <w:webHidden/>
              </w:rPr>
              <w:fldChar w:fldCharType="separate"/>
            </w:r>
            <w:r>
              <w:rPr>
                <w:noProof/>
                <w:webHidden/>
              </w:rPr>
              <w:t>8</w:t>
            </w:r>
            <w:r>
              <w:rPr>
                <w:noProof/>
                <w:webHidden/>
              </w:rPr>
              <w:fldChar w:fldCharType="end"/>
            </w:r>
          </w:hyperlink>
        </w:p>
        <w:p w14:paraId="25C69894" w14:textId="1515F1BB" w:rsidR="005D0A91" w:rsidRDefault="005D0A91">
          <w:pPr>
            <w:pStyle w:val="TOC3"/>
            <w:rPr>
              <w:noProof/>
              <w:kern w:val="2"/>
              <w:sz w:val="24"/>
              <w:szCs w:val="24"/>
              <w:lang w:eastAsia="zh-CN"/>
              <w14:ligatures w14:val="standardContextual"/>
            </w:rPr>
          </w:pPr>
          <w:hyperlink w:anchor="_Toc163230485" w:history="1">
            <w:r w:rsidRPr="00384139">
              <w:rPr>
                <w:rStyle w:val="Hyperlink"/>
                <w:noProof/>
              </w:rPr>
              <w:t>1.2.6</w:t>
            </w:r>
            <w:r>
              <w:rPr>
                <w:noProof/>
                <w:kern w:val="2"/>
                <w:sz w:val="24"/>
                <w:szCs w:val="24"/>
                <w:lang w:eastAsia="zh-CN"/>
                <w14:ligatures w14:val="standardContextual"/>
              </w:rPr>
              <w:tab/>
            </w:r>
            <w:r w:rsidRPr="00384139">
              <w:rPr>
                <w:rStyle w:val="Hyperlink"/>
                <w:noProof/>
              </w:rPr>
              <w:t>Process Flow Diagram</w:t>
            </w:r>
            <w:r>
              <w:rPr>
                <w:noProof/>
                <w:webHidden/>
              </w:rPr>
              <w:tab/>
            </w:r>
            <w:r>
              <w:rPr>
                <w:noProof/>
                <w:webHidden/>
              </w:rPr>
              <w:fldChar w:fldCharType="begin"/>
            </w:r>
            <w:r>
              <w:rPr>
                <w:noProof/>
                <w:webHidden/>
              </w:rPr>
              <w:instrText xml:space="preserve"> PAGEREF _Toc163230485 \h </w:instrText>
            </w:r>
            <w:r>
              <w:rPr>
                <w:noProof/>
                <w:webHidden/>
              </w:rPr>
            </w:r>
            <w:r>
              <w:rPr>
                <w:noProof/>
                <w:webHidden/>
              </w:rPr>
              <w:fldChar w:fldCharType="separate"/>
            </w:r>
            <w:r>
              <w:rPr>
                <w:noProof/>
                <w:webHidden/>
              </w:rPr>
              <w:t>8</w:t>
            </w:r>
            <w:r>
              <w:rPr>
                <w:noProof/>
                <w:webHidden/>
              </w:rPr>
              <w:fldChar w:fldCharType="end"/>
            </w:r>
          </w:hyperlink>
        </w:p>
        <w:p w14:paraId="4ED82288" w14:textId="17CED234" w:rsidR="005D0A91" w:rsidRDefault="005D0A91">
          <w:pPr>
            <w:pStyle w:val="TOC2"/>
            <w:rPr>
              <w:noProof/>
              <w:kern w:val="2"/>
              <w:sz w:val="24"/>
              <w:szCs w:val="24"/>
              <w:lang w:eastAsia="zh-CN"/>
              <w14:ligatures w14:val="standardContextual"/>
            </w:rPr>
          </w:pPr>
          <w:hyperlink w:anchor="_Toc163230486" w:history="1">
            <w:r w:rsidRPr="00384139">
              <w:rPr>
                <w:rStyle w:val="Hyperlink"/>
                <w:rFonts w:cs="Arial"/>
                <w:noProof/>
              </w:rPr>
              <w:t>1.3</w:t>
            </w:r>
            <w:r>
              <w:rPr>
                <w:noProof/>
                <w:kern w:val="2"/>
                <w:sz w:val="24"/>
                <w:szCs w:val="24"/>
                <w:lang w:eastAsia="zh-CN"/>
                <w14:ligatures w14:val="standardContextual"/>
              </w:rPr>
              <w:tab/>
            </w:r>
            <w:r w:rsidRPr="00384139">
              <w:rPr>
                <w:rStyle w:val="Hyperlink"/>
                <w:rFonts w:cs="Arial"/>
                <w:noProof/>
              </w:rPr>
              <w:t>Model Key Stakeholders, Change Management, &amp; Outstanding Issues</w:t>
            </w:r>
            <w:r>
              <w:rPr>
                <w:noProof/>
                <w:webHidden/>
              </w:rPr>
              <w:tab/>
            </w:r>
            <w:r>
              <w:rPr>
                <w:noProof/>
                <w:webHidden/>
              </w:rPr>
              <w:fldChar w:fldCharType="begin"/>
            </w:r>
            <w:r>
              <w:rPr>
                <w:noProof/>
                <w:webHidden/>
              </w:rPr>
              <w:instrText xml:space="preserve"> PAGEREF _Toc163230486 \h </w:instrText>
            </w:r>
            <w:r>
              <w:rPr>
                <w:noProof/>
                <w:webHidden/>
              </w:rPr>
            </w:r>
            <w:r>
              <w:rPr>
                <w:noProof/>
                <w:webHidden/>
              </w:rPr>
              <w:fldChar w:fldCharType="separate"/>
            </w:r>
            <w:r>
              <w:rPr>
                <w:noProof/>
                <w:webHidden/>
              </w:rPr>
              <w:t>8</w:t>
            </w:r>
            <w:r>
              <w:rPr>
                <w:noProof/>
                <w:webHidden/>
              </w:rPr>
              <w:fldChar w:fldCharType="end"/>
            </w:r>
          </w:hyperlink>
        </w:p>
        <w:p w14:paraId="54B1A128" w14:textId="45D00F18" w:rsidR="005D0A91" w:rsidRDefault="005D0A91">
          <w:pPr>
            <w:pStyle w:val="TOC1"/>
            <w:rPr>
              <w:noProof/>
              <w:kern w:val="2"/>
              <w:sz w:val="24"/>
              <w:szCs w:val="24"/>
              <w:lang w:eastAsia="zh-CN"/>
              <w14:ligatures w14:val="standardContextual"/>
            </w:rPr>
          </w:pPr>
          <w:hyperlink w:anchor="_Toc163230487" w:history="1">
            <w:r w:rsidRPr="00384139">
              <w:rPr>
                <w:rStyle w:val="Hyperlink"/>
                <w:rFonts w:ascii="Arial" w:hAnsi="Arial" w:cs="Arial"/>
                <w:noProof/>
              </w:rPr>
              <w:t>2.</w:t>
            </w:r>
            <w:r>
              <w:rPr>
                <w:noProof/>
                <w:kern w:val="2"/>
                <w:sz w:val="24"/>
                <w:szCs w:val="24"/>
                <w:lang w:eastAsia="zh-CN"/>
                <w14:ligatures w14:val="standardContextual"/>
              </w:rPr>
              <w:tab/>
            </w:r>
            <w:r w:rsidRPr="00384139">
              <w:rPr>
                <w:rStyle w:val="Hyperlink"/>
                <w:rFonts w:ascii="Arial" w:hAnsi="Arial" w:cs="Arial"/>
                <w:noProof/>
              </w:rPr>
              <w:t>INPUT DATA INTEGRITY &amp; APPROPRIATENESS</w:t>
            </w:r>
            <w:r>
              <w:rPr>
                <w:noProof/>
                <w:webHidden/>
              </w:rPr>
              <w:tab/>
            </w:r>
            <w:r>
              <w:rPr>
                <w:noProof/>
                <w:webHidden/>
              </w:rPr>
              <w:fldChar w:fldCharType="begin"/>
            </w:r>
            <w:r>
              <w:rPr>
                <w:noProof/>
                <w:webHidden/>
              </w:rPr>
              <w:instrText xml:space="preserve"> PAGEREF _Toc163230487 \h </w:instrText>
            </w:r>
            <w:r>
              <w:rPr>
                <w:noProof/>
                <w:webHidden/>
              </w:rPr>
            </w:r>
            <w:r>
              <w:rPr>
                <w:noProof/>
                <w:webHidden/>
              </w:rPr>
              <w:fldChar w:fldCharType="separate"/>
            </w:r>
            <w:r>
              <w:rPr>
                <w:noProof/>
                <w:webHidden/>
              </w:rPr>
              <w:t>9</w:t>
            </w:r>
            <w:r>
              <w:rPr>
                <w:noProof/>
                <w:webHidden/>
              </w:rPr>
              <w:fldChar w:fldCharType="end"/>
            </w:r>
          </w:hyperlink>
        </w:p>
        <w:p w14:paraId="3D806EFF" w14:textId="6351A422" w:rsidR="005D0A91" w:rsidRDefault="005D0A91">
          <w:pPr>
            <w:pStyle w:val="TOC2"/>
            <w:rPr>
              <w:noProof/>
              <w:kern w:val="2"/>
              <w:sz w:val="24"/>
              <w:szCs w:val="24"/>
              <w:lang w:eastAsia="zh-CN"/>
              <w14:ligatures w14:val="standardContextual"/>
            </w:rPr>
          </w:pPr>
          <w:hyperlink w:anchor="_Toc163230488" w:history="1">
            <w:r w:rsidRPr="00384139">
              <w:rPr>
                <w:rStyle w:val="Hyperlink"/>
                <w:rFonts w:cs="Arial"/>
                <w:noProof/>
              </w:rPr>
              <w:t>2.1</w:t>
            </w:r>
            <w:r>
              <w:rPr>
                <w:noProof/>
                <w:kern w:val="2"/>
                <w:sz w:val="24"/>
                <w:szCs w:val="24"/>
                <w:lang w:eastAsia="zh-CN"/>
                <w14:ligatures w14:val="standardContextual"/>
              </w:rPr>
              <w:tab/>
            </w:r>
            <w:r w:rsidRPr="00384139">
              <w:rPr>
                <w:rStyle w:val="Hyperlink"/>
                <w:rFonts w:cs="Arial"/>
                <w:noProof/>
              </w:rPr>
              <w:t>MODEL DEVELOPMENT DATA</w:t>
            </w:r>
            <w:r>
              <w:rPr>
                <w:noProof/>
                <w:webHidden/>
              </w:rPr>
              <w:tab/>
            </w:r>
            <w:r>
              <w:rPr>
                <w:noProof/>
                <w:webHidden/>
              </w:rPr>
              <w:fldChar w:fldCharType="begin"/>
            </w:r>
            <w:r>
              <w:rPr>
                <w:noProof/>
                <w:webHidden/>
              </w:rPr>
              <w:instrText xml:space="preserve"> PAGEREF _Toc163230488 \h </w:instrText>
            </w:r>
            <w:r>
              <w:rPr>
                <w:noProof/>
                <w:webHidden/>
              </w:rPr>
            </w:r>
            <w:r>
              <w:rPr>
                <w:noProof/>
                <w:webHidden/>
              </w:rPr>
              <w:fldChar w:fldCharType="separate"/>
            </w:r>
            <w:r>
              <w:rPr>
                <w:noProof/>
                <w:webHidden/>
              </w:rPr>
              <w:t>9</w:t>
            </w:r>
            <w:r>
              <w:rPr>
                <w:noProof/>
                <w:webHidden/>
              </w:rPr>
              <w:fldChar w:fldCharType="end"/>
            </w:r>
          </w:hyperlink>
        </w:p>
        <w:p w14:paraId="032F02F5" w14:textId="48D2243C" w:rsidR="005D0A91" w:rsidRDefault="005D0A91">
          <w:pPr>
            <w:pStyle w:val="TOC3"/>
            <w:rPr>
              <w:noProof/>
              <w:kern w:val="2"/>
              <w:sz w:val="24"/>
              <w:szCs w:val="24"/>
              <w:lang w:eastAsia="zh-CN"/>
              <w14:ligatures w14:val="standardContextual"/>
            </w:rPr>
          </w:pPr>
          <w:hyperlink w:anchor="_Toc163230489" w:history="1">
            <w:r w:rsidRPr="00384139">
              <w:rPr>
                <w:rStyle w:val="Hyperlink"/>
                <w:noProof/>
              </w:rPr>
              <w:t>2.1.1</w:t>
            </w:r>
            <w:r>
              <w:rPr>
                <w:noProof/>
                <w:kern w:val="2"/>
                <w:sz w:val="24"/>
                <w:szCs w:val="24"/>
                <w:lang w:eastAsia="zh-CN"/>
                <w14:ligatures w14:val="standardContextual"/>
              </w:rPr>
              <w:tab/>
            </w:r>
            <w:r w:rsidRPr="00384139">
              <w:rPr>
                <w:rStyle w:val="Hyperlink"/>
                <w:noProof/>
              </w:rPr>
              <w:t>Overview of Model Development Data</w:t>
            </w:r>
            <w:r>
              <w:rPr>
                <w:noProof/>
                <w:webHidden/>
              </w:rPr>
              <w:tab/>
            </w:r>
            <w:r>
              <w:rPr>
                <w:noProof/>
                <w:webHidden/>
              </w:rPr>
              <w:fldChar w:fldCharType="begin"/>
            </w:r>
            <w:r>
              <w:rPr>
                <w:noProof/>
                <w:webHidden/>
              </w:rPr>
              <w:instrText xml:space="preserve"> PAGEREF _Toc163230489 \h </w:instrText>
            </w:r>
            <w:r>
              <w:rPr>
                <w:noProof/>
                <w:webHidden/>
              </w:rPr>
            </w:r>
            <w:r>
              <w:rPr>
                <w:noProof/>
                <w:webHidden/>
              </w:rPr>
              <w:fldChar w:fldCharType="separate"/>
            </w:r>
            <w:r>
              <w:rPr>
                <w:noProof/>
                <w:webHidden/>
              </w:rPr>
              <w:t>10</w:t>
            </w:r>
            <w:r>
              <w:rPr>
                <w:noProof/>
                <w:webHidden/>
              </w:rPr>
              <w:fldChar w:fldCharType="end"/>
            </w:r>
          </w:hyperlink>
        </w:p>
        <w:p w14:paraId="3D912E12" w14:textId="21FDB72E" w:rsidR="005D0A91" w:rsidRDefault="005D0A91">
          <w:pPr>
            <w:pStyle w:val="TOC3"/>
            <w:rPr>
              <w:noProof/>
              <w:kern w:val="2"/>
              <w:sz w:val="24"/>
              <w:szCs w:val="24"/>
              <w:lang w:eastAsia="zh-CN"/>
              <w14:ligatures w14:val="standardContextual"/>
            </w:rPr>
          </w:pPr>
          <w:hyperlink w:anchor="_Toc163230490" w:history="1">
            <w:r w:rsidRPr="00384139">
              <w:rPr>
                <w:rStyle w:val="Hyperlink"/>
                <w:noProof/>
              </w:rPr>
              <w:t>2.1.2</w:t>
            </w:r>
            <w:r>
              <w:rPr>
                <w:noProof/>
                <w:kern w:val="2"/>
                <w:sz w:val="24"/>
                <w:szCs w:val="24"/>
                <w:lang w:eastAsia="zh-CN"/>
                <w14:ligatures w14:val="standardContextual"/>
              </w:rPr>
              <w:tab/>
            </w:r>
            <w:r w:rsidRPr="00384139">
              <w:rPr>
                <w:rStyle w:val="Hyperlink"/>
                <w:noProof/>
              </w:rPr>
              <w:t>Development Data Sources, Extraction Process, and Reconciliation</w:t>
            </w:r>
            <w:r>
              <w:rPr>
                <w:noProof/>
                <w:webHidden/>
              </w:rPr>
              <w:tab/>
            </w:r>
            <w:r>
              <w:rPr>
                <w:noProof/>
                <w:webHidden/>
              </w:rPr>
              <w:fldChar w:fldCharType="begin"/>
            </w:r>
            <w:r>
              <w:rPr>
                <w:noProof/>
                <w:webHidden/>
              </w:rPr>
              <w:instrText xml:space="preserve"> PAGEREF _Toc163230490 \h </w:instrText>
            </w:r>
            <w:r>
              <w:rPr>
                <w:noProof/>
                <w:webHidden/>
              </w:rPr>
            </w:r>
            <w:r>
              <w:rPr>
                <w:noProof/>
                <w:webHidden/>
              </w:rPr>
              <w:fldChar w:fldCharType="separate"/>
            </w:r>
            <w:r>
              <w:rPr>
                <w:noProof/>
                <w:webHidden/>
              </w:rPr>
              <w:t>10</w:t>
            </w:r>
            <w:r>
              <w:rPr>
                <w:noProof/>
                <w:webHidden/>
              </w:rPr>
              <w:fldChar w:fldCharType="end"/>
            </w:r>
          </w:hyperlink>
        </w:p>
        <w:p w14:paraId="05A143CF" w14:textId="702B9229" w:rsidR="005D0A91" w:rsidRDefault="005D0A91">
          <w:pPr>
            <w:pStyle w:val="TOC3"/>
            <w:rPr>
              <w:noProof/>
              <w:kern w:val="2"/>
              <w:sz w:val="24"/>
              <w:szCs w:val="24"/>
              <w:lang w:eastAsia="zh-CN"/>
              <w14:ligatures w14:val="standardContextual"/>
            </w:rPr>
          </w:pPr>
          <w:hyperlink w:anchor="_Toc163230495" w:history="1">
            <w:r w:rsidRPr="00384139">
              <w:rPr>
                <w:rStyle w:val="Hyperlink"/>
                <w:noProof/>
              </w:rPr>
              <w:t>2.1.3</w:t>
            </w:r>
            <w:r>
              <w:rPr>
                <w:noProof/>
                <w:kern w:val="2"/>
                <w:sz w:val="24"/>
                <w:szCs w:val="24"/>
                <w:lang w:eastAsia="zh-CN"/>
                <w14:ligatures w14:val="standardContextual"/>
              </w:rPr>
              <w:tab/>
            </w:r>
            <w:r w:rsidRPr="00384139">
              <w:rPr>
                <w:rStyle w:val="Hyperlink"/>
                <w:noProof/>
              </w:rPr>
              <w:t>Development Data Preparation</w:t>
            </w:r>
            <w:r>
              <w:rPr>
                <w:noProof/>
                <w:webHidden/>
              </w:rPr>
              <w:tab/>
            </w:r>
            <w:r>
              <w:rPr>
                <w:noProof/>
                <w:webHidden/>
              </w:rPr>
              <w:fldChar w:fldCharType="begin"/>
            </w:r>
            <w:r>
              <w:rPr>
                <w:noProof/>
                <w:webHidden/>
              </w:rPr>
              <w:instrText xml:space="preserve"> PAGEREF _Toc163230495 \h </w:instrText>
            </w:r>
            <w:r>
              <w:rPr>
                <w:noProof/>
                <w:webHidden/>
              </w:rPr>
            </w:r>
            <w:r>
              <w:rPr>
                <w:noProof/>
                <w:webHidden/>
              </w:rPr>
              <w:fldChar w:fldCharType="separate"/>
            </w:r>
            <w:r>
              <w:rPr>
                <w:noProof/>
                <w:webHidden/>
              </w:rPr>
              <w:t>12</w:t>
            </w:r>
            <w:r>
              <w:rPr>
                <w:noProof/>
                <w:webHidden/>
              </w:rPr>
              <w:fldChar w:fldCharType="end"/>
            </w:r>
          </w:hyperlink>
        </w:p>
        <w:p w14:paraId="16B30975" w14:textId="01DBA62A" w:rsidR="005D0A91" w:rsidRDefault="005D0A91">
          <w:pPr>
            <w:pStyle w:val="TOC3"/>
            <w:rPr>
              <w:noProof/>
              <w:kern w:val="2"/>
              <w:sz w:val="24"/>
              <w:szCs w:val="24"/>
              <w:lang w:eastAsia="zh-CN"/>
              <w14:ligatures w14:val="standardContextual"/>
            </w:rPr>
          </w:pPr>
          <w:hyperlink w:anchor="_Toc163230497" w:history="1">
            <w:r w:rsidRPr="00384139">
              <w:rPr>
                <w:rStyle w:val="Hyperlink"/>
                <w:noProof/>
              </w:rPr>
              <w:t>2.1.4</w:t>
            </w:r>
            <w:r>
              <w:rPr>
                <w:noProof/>
                <w:kern w:val="2"/>
                <w:sz w:val="24"/>
                <w:szCs w:val="24"/>
                <w:lang w:eastAsia="zh-CN"/>
                <w14:ligatures w14:val="standardContextual"/>
              </w:rPr>
              <w:tab/>
            </w:r>
            <w:r w:rsidRPr="00384139">
              <w:rPr>
                <w:rStyle w:val="Hyperlink"/>
                <w:noProof/>
              </w:rPr>
              <w:t>Data Limitations</w:t>
            </w:r>
            <w:r>
              <w:rPr>
                <w:noProof/>
                <w:webHidden/>
              </w:rPr>
              <w:tab/>
            </w:r>
            <w:r>
              <w:rPr>
                <w:noProof/>
                <w:webHidden/>
              </w:rPr>
              <w:fldChar w:fldCharType="begin"/>
            </w:r>
            <w:r>
              <w:rPr>
                <w:noProof/>
                <w:webHidden/>
              </w:rPr>
              <w:instrText xml:space="preserve"> PAGEREF _Toc163230497 \h </w:instrText>
            </w:r>
            <w:r>
              <w:rPr>
                <w:noProof/>
                <w:webHidden/>
              </w:rPr>
            </w:r>
            <w:r>
              <w:rPr>
                <w:noProof/>
                <w:webHidden/>
              </w:rPr>
              <w:fldChar w:fldCharType="separate"/>
            </w:r>
            <w:r>
              <w:rPr>
                <w:noProof/>
                <w:webHidden/>
              </w:rPr>
              <w:t>14</w:t>
            </w:r>
            <w:r>
              <w:rPr>
                <w:noProof/>
                <w:webHidden/>
              </w:rPr>
              <w:fldChar w:fldCharType="end"/>
            </w:r>
          </w:hyperlink>
        </w:p>
        <w:p w14:paraId="6D7E9C40" w14:textId="587707DE" w:rsidR="005D0A91" w:rsidRDefault="005D0A91">
          <w:pPr>
            <w:pStyle w:val="TOC3"/>
            <w:rPr>
              <w:noProof/>
              <w:kern w:val="2"/>
              <w:sz w:val="24"/>
              <w:szCs w:val="24"/>
              <w:lang w:eastAsia="zh-CN"/>
              <w14:ligatures w14:val="standardContextual"/>
            </w:rPr>
          </w:pPr>
          <w:hyperlink w:anchor="_Toc163230498" w:history="1">
            <w:r w:rsidRPr="00384139">
              <w:rPr>
                <w:rStyle w:val="Hyperlink"/>
                <w:noProof/>
              </w:rPr>
              <w:t>2.1.5</w:t>
            </w:r>
            <w:r>
              <w:rPr>
                <w:noProof/>
                <w:kern w:val="2"/>
                <w:sz w:val="24"/>
                <w:szCs w:val="24"/>
                <w:lang w:eastAsia="zh-CN"/>
                <w14:ligatures w14:val="standardContextual"/>
              </w:rPr>
              <w:tab/>
            </w:r>
            <w:r w:rsidRPr="00384139">
              <w:rPr>
                <w:rStyle w:val="Hyperlink"/>
                <w:noProof/>
              </w:rPr>
              <w:t>Data Preparation Software / Platform</w:t>
            </w:r>
            <w:r>
              <w:rPr>
                <w:noProof/>
                <w:webHidden/>
              </w:rPr>
              <w:tab/>
            </w:r>
            <w:r>
              <w:rPr>
                <w:noProof/>
                <w:webHidden/>
              </w:rPr>
              <w:fldChar w:fldCharType="begin"/>
            </w:r>
            <w:r>
              <w:rPr>
                <w:noProof/>
                <w:webHidden/>
              </w:rPr>
              <w:instrText xml:space="preserve"> PAGEREF _Toc163230498 \h </w:instrText>
            </w:r>
            <w:r>
              <w:rPr>
                <w:noProof/>
                <w:webHidden/>
              </w:rPr>
            </w:r>
            <w:r>
              <w:rPr>
                <w:noProof/>
                <w:webHidden/>
              </w:rPr>
              <w:fldChar w:fldCharType="separate"/>
            </w:r>
            <w:r>
              <w:rPr>
                <w:noProof/>
                <w:webHidden/>
              </w:rPr>
              <w:t>14</w:t>
            </w:r>
            <w:r>
              <w:rPr>
                <w:noProof/>
                <w:webHidden/>
              </w:rPr>
              <w:fldChar w:fldCharType="end"/>
            </w:r>
          </w:hyperlink>
        </w:p>
        <w:p w14:paraId="2D3D3FC8" w14:textId="2EEBB118" w:rsidR="005D0A91" w:rsidRDefault="005D0A91">
          <w:pPr>
            <w:pStyle w:val="TOC3"/>
            <w:rPr>
              <w:noProof/>
              <w:kern w:val="2"/>
              <w:sz w:val="24"/>
              <w:szCs w:val="24"/>
              <w:lang w:eastAsia="zh-CN"/>
              <w14:ligatures w14:val="standardContextual"/>
            </w:rPr>
          </w:pPr>
          <w:hyperlink w:anchor="_Toc163230499" w:history="1">
            <w:r w:rsidRPr="00384139">
              <w:rPr>
                <w:rStyle w:val="Hyperlink"/>
                <w:noProof/>
              </w:rPr>
              <w:t>2.1.6</w:t>
            </w:r>
            <w:r>
              <w:rPr>
                <w:noProof/>
                <w:kern w:val="2"/>
                <w:sz w:val="24"/>
                <w:szCs w:val="24"/>
                <w:lang w:eastAsia="zh-CN"/>
                <w14:ligatures w14:val="standardContextual"/>
              </w:rPr>
              <w:tab/>
            </w:r>
            <w:r w:rsidRPr="00384139">
              <w:rPr>
                <w:rStyle w:val="Hyperlink"/>
                <w:noProof/>
              </w:rPr>
              <w:t>Data Retention</w:t>
            </w:r>
            <w:r>
              <w:rPr>
                <w:noProof/>
                <w:webHidden/>
              </w:rPr>
              <w:tab/>
            </w:r>
            <w:r>
              <w:rPr>
                <w:noProof/>
                <w:webHidden/>
              </w:rPr>
              <w:fldChar w:fldCharType="begin"/>
            </w:r>
            <w:r>
              <w:rPr>
                <w:noProof/>
                <w:webHidden/>
              </w:rPr>
              <w:instrText xml:space="preserve"> PAGEREF _Toc163230499 \h </w:instrText>
            </w:r>
            <w:r>
              <w:rPr>
                <w:noProof/>
                <w:webHidden/>
              </w:rPr>
            </w:r>
            <w:r>
              <w:rPr>
                <w:noProof/>
                <w:webHidden/>
              </w:rPr>
              <w:fldChar w:fldCharType="separate"/>
            </w:r>
            <w:r>
              <w:rPr>
                <w:noProof/>
                <w:webHidden/>
              </w:rPr>
              <w:t>14</w:t>
            </w:r>
            <w:r>
              <w:rPr>
                <w:noProof/>
                <w:webHidden/>
              </w:rPr>
              <w:fldChar w:fldCharType="end"/>
            </w:r>
          </w:hyperlink>
        </w:p>
        <w:p w14:paraId="21C4B14D" w14:textId="6C5BFA68" w:rsidR="005D0A91" w:rsidRDefault="005D0A91">
          <w:pPr>
            <w:pStyle w:val="TOC1"/>
            <w:rPr>
              <w:noProof/>
              <w:kern w:val="2"/>
              <w:sz w:val="24"/>
              <w:szCs w:val="24"/>
              <w:lang w:eastAsia="zh-CN"/>
              <w14:ligatures w14:val="standardContextual"/>
            </w:rPr>
          </w:pPr>
          <w:hyperlink w:anchor="_Toc163230500" w:history="1">
            <w:r w:rsidRPr="00384139">
              <w:rPr>
                <w:rStyle w:val="Hyperlink"/>
                <w:rFonts w:ascii="Arial" w:hAnsi="Arial" w:cs="Arial"/>
                <w:noProof/>
              </w:rPr>
              <w:t>3.</w:t>
            </w:r>
            <w:r>
              <w:rPr>
                <w:noProof/>
                <w:kern w:val="2"/>
                <w:sz w:val="24"/>
                <w:szCs w:val="24"/>
                <w:lang w:eastAsia="zh-CN"/>
                <w14:ligatures w14:val="standardContextual"/>
              </w:rPr>
              <w:tab/>
            </w:r>
            <w:r w:rsidRPr="00384139">
              <w:rPr>
                <w:rStyle w:val="Hyperlink"/>
                <w:rFonts w:ascii="Arial" w:hAnsi="Arial" w:cs="Arial"/>
                <w:noProof/>
              </w:rPr>
              <w:t>CONCEPTUAL SOUNDNESS</w:t>
            </w:r>
            <w:r>
              <w:rPr>
                <w:noProof/>
                <w:webHidden/>
              </w:rPr>
              <w:tab/>
            </w:r>
            <w:r>
              <w:rPr>
                <w:noProof/>
                <w:webHidden/>
              </w:rPr>
              <w:fldChar w:fldCharType="begin"/>
            </w:r>
            <w:r>
              <w:rPr>
                <w:noProof/>
                <w:webHidden/>
              </w:rPr>
              <w:instrText xml:space="preserve"> PAGEREF _Toc163230500 \h </w:instrText>
            </w:r>
            <w:r>
              <w:rPr>
                <w:noProof/>
                <w:webHidden/>
              </w:rPr>
            </w:r>
            <w:r>
              <w:rPr>
                <w:noProof/>
                <w:webHidden/>
              </w:rPr>
              <w:fldChar w:fldCharType="separate"/>
            </w:r>
            <w:r>
              <w:rPr>
                <w:noProof/>
                <w:webHidden/>
              </w:rPr>
              <w:t>15</w:t>
            </w:r>
            <w:r>
              <w:rPr>
                <w:noProof/>
                <w:webHidden/>
              </w:rPr>
              <w:fldChar w:fldCharType="end"/>
            </w:r>
          </w:hyperlink>
        </w:p>
        <w:p w14:paraId="11D2A20E" w14:textId="6179D0DF" w:rsidR="005D0A91" w:rsidRDefault="005D0A91">
          <w:pPr>
            <w:pStyle w:val="TOC2"/>
            <w:rPr>
              <w:noProof/>
              <w:kern w:val="2"/>
              <w:sz w:val="24"/>
              <w:szCs w:val="24"/>
              <w:lang w:eastAsia="zh-CN"/>
              <w14:ligatures w14:val="standardContextual"/>
            </w:rPr>
          </w:pPr>
          <w:hyperlink w:anchor="_Toc163230501" w:history="1">
            <w:r w:rsidRPr="00384139">
              <w:rPr>
                <w:rStyle w:val="Hyperlink"/>
                <w:rFonts w:cs="Arial"/>
                <w:noProof/>
              </w:rPr>
              <w:t>3.1</w:t>
            </w:r>
            <w:r>
              <w:rPr>
                <w:noProof/>
                <w:kern w:val="2"/>
                <w:sz w:val="24"/>
                <w:szCs w:val="24"/>
                <w:lang w:eastAsia="zh-CN"/>
                <w14:ligatures w14:val="standardContextual"/>
              </w:rPr>
              <w:tab/>
            </w:r>
            <w:r w:rsidRPr="00384139">
              <w:rPr>
                <w:rStyle w:val="Hyperlink"/>
                <w:rFonts w:cs="Arial"/>
                <w:noProof/>
              </w:rPr>
              <w:t>MODEL THEORY AND ASSUMPTIONS</w:t>
            </w:r>
            <w:r>
              <w:rPr>
                <w:noProof/>
                <w:webHidden/>
              </w:rPr>
              <w:tab/>
            </w:r>
            <w:r>
              <w:rPr>
                <w:noProof/>
                <w:webHidden/>
              </w:rPr>
              <w:fldChar w:fldCharType="begin"/>
            </w:r>
            <w:r>
              <w:rPr>
                <w:noProof/>
                <w:webHidden/>
              </w:rPr>
              <w:instrText xml:space="preserve"> PAGEREF _Toc163230501 \h </w:instrText>
            </w:r>
            <w:r>
              <w:rPr>
                <w:noProof/>
                <w:webHidden/>
              </w:rPr>
            </w:r>
            <w:r>
              <w:rPr>
                <w:noProof/>
                <w:webHidden/>
              </w:rPr>
              <w:fldChar w:fldCharType="separate"/>
            </w:r>
            <w:r>
              <w:rPr>
                <w:noProof/>
                <w:webHidden/>
              </w:rPr>
              <w:t>15</w:t>
            </w:r>
            <w:r>
              <w:rPr>
                <w:noProof/>
                <w:webHidden/>
              </w:rPr>
              <w:fldChar w:fldCharType="end"/>
            </w:r>
          </w:hyperlink>
        </w:p>
        <w:p w14:paraId="589FA6B6" w14:textId="38BD616E" w:rsidR="005D0A91" w:rsidRDefault="005D0A91">
          <w:pPr>
            <w:pStyle w:val="TOC3"/>
            <w:rPr>
              <w:noProof/>
              <w:kern w:val="2"/>
              <w:sz w:val="24"/>
              <w:szCs w:val="24"/>
              <w:lang w:eastAsia="zh-CN"/>
              <w14:ligatures w14:val="standardContextual"/>
            </w:rPr>
          </w:pPr>
          <w:hyperlink w:anchor="_Toc163230502" w:history="1">
            <w:r w:rsidRPr="00384139">
              <w:rPr>
                <w:rStyle w:val="Hyperlink"/>
                <w:noProof/>
              </w:rPr>
              <w:t>3.1.1</w:t>
            </w:r>
            <w:r>
              <w:rPr>
                <w:noProof/>
                <w:kern w:val="2"/>
                <w:sz w:val="24"/>
                <w:szCs w:val="24"/>
                <w:lang w:eastAsia="zh-CN"/>
                <w14:ligatures w14:val="standardContextual"/>
              </w:rPr>
              <w:tab/>
            </w:r>
            <w:r w:rsidRPr="00384139">
              <w:rPr>
                <w:rStyle w:val="Hyperlink"/>
                <w:noProof/>
              </w:rPr>
              <w:t>Model Theory and Methodology</w:t>
            </w:r>
            <w:r>
              <w:rPr>
                <w:noProof/>
                <w:webHidden/>
              </w:rPr>
              <w:tab/>
            </w:r>
            <w:r>
              <w:rPr>
                <w:noProof/>
                <w:webHidden/>
              </w:rPr>
              <w:fldChar w:fldCharType="begin"/>
            </w:r>
            <w:r>
              <w:rPr>
                <w:noProof/>
                <w:webHidden/>
              </w:rPr>
              <w:instrText xml:space="preserve"> PAGEREF _Toc163230502 \h </w:instrText>
            </w:r>
            <w:r>
              <w:rPr>
                <w:noProof/>
                <w:webHidden/>
              </w:rPr>
            </w:r>
            <w:r>
              <w:rPr>
                <w:noProof/>
                <w:webHidden/>
              </w:rPr>
              <w:fldChar w:fldCharType="separate"/>
            </w:r>
            <w:r>
              <w:rPr>
                <w:noProof/>
                <w:webHidden/>
              </w:rPr>
              <w:t>15</w:t>
            </w:r>
            <w:r>
              <w:rPr>
                <w:noProof/>
                <w:webHidden/>
              </w:rPr>
              <w:fldChar w:fldCharType="end"/>
            </w:r>
          </w:hyperlink>
        </w:p>
        <w:p w14:paraId="7FCB73B9" w14:textId="18CDBCA8" w:rsidR="005D0A91" w:rsidRDefault="005D0A91">
          <w:pPr>
            <w:pStyle w:val="TOC3"/>
            <w:rPr>
              <w:noProof/>
              <w:kern w:val="2"/>
              <w:sz w:val="24"/>
              <w:szCs w:val="24"/>
              <w:lang w:eastAsia="zh-CN"/>
              <w14:ligatures w14:val="standardContextual"/>
            </w:rPr>
          </w:pPr>
          <w:hyperlink w:anchor="_Toc163230503" w:history="1">
            <w:r w:rsidRPr="00384139">
              <w:rPr>
                <w:rStyle w:val="Hyperlink"/>
                <w:noProof/>
              </w:rPr>
              <w:t>3.1.2</w:t>
            </w:r>
            <w:r>
              <w:rPr>
                <w:noProof/>
                <w:kern w:val="2"/>
                <w:sz w:val="24"/>
                <w:szCs w:val="24"/>
                <w:lang w:eastAsia="zh-CN"/>
                <w14:ligatures w14:val="standardContextual"/>
              </w:rPr>
              <w:tab/>
            </w:r>
            <w:r w:rsidRPr="00384139">
              <w:rPr>
                <w:rStyle w:val="Hyperlink"/>
                <w:noProof/>
              </w:rPr>
              <w:t>Segmentation Approach</w:t>
            </w:r>
            <w:r>
              <w:rPr>
                <w:noProof/>
                <w:webHidden/>
              </w:rPr>
              <w:tab/>
            </w:r>
            <w:r>
              <w:rPr>
                <w:noProof/>
                <w:webHidden/>
              </w:rPr>
              <w:fldChar w:fldCharType="begin"/>
            </w:r>
            <w:r>
              <w:rPr>
                <w:noProof/>
                <w:webHidden/>
              </w:rPr>
              <w:instrText xml:space="preserve"> PAGEREF _Toc163230503 \h </w:instrText>
            </w:r>
            <w:r>
              <w:rPr>
                <w:noProof/>
                <w:webHidden/>
              </w:rPr>
            </w:r>
            <w:r>
              <w:rPr>
                <w:noProof/>
                <w:webHidden/>
              </w:rPr>
              <w:fldChar w:fldCharType="separate"/>
            </w:r>
            <w:r>
              <w:rPr>
                <w:noProof/>
                <w:webHidden/>
              </w:rPr>
              <w:t>17</w:t>
            </w:r>
            <w:r>
              <w:rPr>
                <w:noProof/>
                <w:webHidden/>
              </w:rPr>
              <w:fldChar w:fldCharType="end"/>
            </w:r>
          </w:hyperlink>
        </w:p>
        <w:p w14:paraId="3B2377B8" w14:textId="160ECF0B" w:rsidR="005D0A91" w:rsidRDefault="005D0A91">
          <w:pPr>
            <w:pStyle w:val="TOC3"/>
            <w:rPr>
              <w:noProof/>
              <w:kern w:val="2"/>
              <w:sz w:val="24"/>
              <w:szCs w:val="24"/>
              <w:lang w:eastAsia="zh-CN"/>
              <w14:ligatures w14:val="standardContextual"/>
            </w:rPr>
          </w:pPr>
          <w:hyperlink w:anchor="_Toc163230504" w:history="1">
            <w:r w:rsidRPr="00384139">
              <w:rPr>
                <w:rStyle w:val="Hyperlink"/>
                <w:noProof/>
              </w:rPr>
              <w:t>3.1.3</w:t>
            </w:r>
            <w:r>
              <w:rPr>
                <w:noProof/>
                <w:kern w:val="2"/>
                <w:sz w:val="24"/>
                <w:szCs w:val="24"/>
                <w:lang w:eastAsia="zh-CN"/>
                <w14:ligatures w14:val="standardContextual"/>
              </w:rPr>
              <w:tab/>
            </w:r>
            <w:r w:rsidRPr="00384139">
              <w:rPr>
                <w:rStyle w:val="Hyperlink"/>
                <w:noProof/>
              </w:rPr>
              <w:t>Model Settings</w:t>
            </w:r>
            <w:r>
              <w:rPr>
                <w:noProof/>
                <w:webHidden/>
              </w:rPr>
              <w:tab/>
            </w:r>
            <w:r>
              <w:rPr>
                <w:noProof/>
                <w:webHidden/>
              </w:rPr>
              <w:fldChar w:fldCharType="begin"/>
            </w:r>
            <w:r>
              <w:rPr>
                <w:noProof/>
                <w:webHidden/>
              </w:rPr>
              <w:instrText xml:space="preserve"> PAGEREF _Toc163230504 \h </w:instrText>
            </w:r>
            <w:r>
              <w:rPr>
                <w:noProof/>
                <w:webHidden/>
              </w:rPr>
            </w:r>
            <w:r>
              <w:rPr>
                <w:noProof/>
                <w:webHidden/>
              </w:rPr>
              <w:fldChar w:fldCharType="separate"/>
            </w:r>
            <w:r>
              <w:rPr>
                <w:noProof/>
                <w:webHidden/>
              </w:rPr>
              <w:t>17</w:t>
            </w:r>
            <w:r>
              <w:rPr>
                <w:noProof/>
                <w:webHidden/>
              </w:rPr>
              <w:fldChar w:fldCharType="end"/>
            </w:r>
          </w:hyperlink>
        </w:p>
        <w:p w14:paraId="5AB49CE4" w14:textId="7111BE4D" w:rsidR="005D0A91" w:rsidRDefault="005D0A91">
          <w:pPr>
            <w:pStyle w:val="TOC3"/>
            <w:rPr>
              <w:noProof/>
              <w:kern w:val="2"/>
              <w:sz w:val="24"/>
              <w:szCs w:val="24"/>
              <w:lang w:eastAsia="zh-CN"/>
              <w14:ligatures w14:val="standardContextual"/>
            </w:rPr>
          </w:pPr>
          <w:hyperlink w:anchor="_Toc163230505" w:history="1">
            <w:r w:rsidRPr="00384139">
              <w:rPr>
                <w:rStyle w:val="Hyperlink"/>
                <w:noProof/>
              </w:rPr>
              <w:t>3.1.4</w:t>
            </w:r>
            <w:r>
              <w:rPr>
                <w:noProof/>
                <w:kern w:val="2"/>
                <w:sz w:val="24"/>
                <w:szCs w:val="24"/>
                <w:lang w:eastAsia="zh-CN"/>
                <w14:ligatures w14:val="standardContextual"/>
              </w:rPr>
              <w:tab/>
            </w:r>
            <w:r w:rsidRPr="00384139">
              <w:rPr>
                <w:rStyle w:val="Hyperlink"/>
                <w:noProof/>
              </w:rPr>
              <w:t>Model Assumptions</w:t>
            </w:r>
            <w:r>
              <w:rPr>
                <w:noProof/>
                <w:webHidden/>
              </w:rPr>
              <w:tab/>
            </w:r>
            <w:r>
              <w:rPr>
                <w:noProof/>
                <w:webHidden/>
              </w:rPr>
              <w:fldChar w:fldCharType="begin"/>
            </w:r>
            <w:r>
              <w:rPr>
                <w:noProof/>
                <w:webHidden/>
              </w:rPr>
              <w:instrText xml:space="preserve"> PAGEREF _Toc163230505 \h </w:instrText>
            </w:r>
            <w:r>
              <w:rPr>
                <w:noProof/>
                <w:webHidden/>
              </w:rPr>
            </w:r>
            <w:r>
              <w:rPr>
                <w:noProof/>
                <w:webHidden/>
              </w:rPr>
              <w:fldChar w:fldCharType="separate"/>
            </w:r>
            <w:r>
              <w:rPr>
                <w:noProof/>
                <w:webHidden/>
              </w:rPr>
              <w:t>17</w:t>
            </w:r>
            <w:r>
              <w:rPr>
                <w:noProof/>
                <w:webHidden/>
              </w:rPr>
              <w:fldChar w:fldCharType="end"/>
            </w:r>
          </w:hyperlink>
        </w:p>
        <w:p w14:paraId="5DF3C8DE" w14:textId="3D2CCB23" w:rsidR="005D0A91" w:rsidRDefault="005D0A91">
          <w:pPr>
            <w:pStyle w:val="TOC3"/>
            <w:rPr>
              <w:noProof/>
              <w:kern w:val="2"/>
              <w:sz w:val="24"/>
              <w:szCs w:val="24"/>
              <w:lang w:eastAsia="zh-CN"/>
              <w14:ligatures w14:val="standardContextual"/>
            </w:rPr>
          </w:pPr>
          <w:hyperlink w:anchor="_Toc163230506" w:history="1">
            <w:r w:rsidRPr="00384139">
              <w:rPr>
                <w:rStyle w:val="Hyperlink"/>
                <w:noProof/>
              </w:rPr>
              <w:t>3.1.5</w:t>
            </w:r>
            <w:r>
              <w:rPr>
                <w:noProof/>
                <w:kern w:val="2"/>
                <w:sz w:val="24"/>
                <w:szCs w:val="24"/>
                <w:lang w:eastAsia="zh-CN"/>
                <w14:ligatures w14:val="standardContextual"/>
              </w:rPr>
              <w:tab/>
            </w:r>
            <w:r w:rsidRPr="00384139">
              <w:rPr>
                <w:rStyle w:val="Hyperlink"/>
                <w:noProof/>
              </w:rPr>
              <w:t>Model Limitations and Weaknesses</w:t>
            </w:r>
            <w:r>
              <w:rPr>
                <w:noProof/>
                <w:webHidden/>
              </w:rPr>
              <w:tab/>
            </w:r>
            <w:r>
              <w:rPr>
                <w:noProof/>
                <w:webHidden/>
              </w:rPr>
              <w:fldChar w:fldCharType="begin"/>
            </w:r>
            <w:r>
              <w:rPr>
                <w:noProof/>
                <w:webHidden/>
              </w:rPr>
              <w:instrText xml:space="preserve"> PAGEREF _Toc163230506 \h </w:instrText>
            </w:r>
            <w:r>
              <w:rPr>
                <w:noProof/>
                <w:webHidden/>
              </w:rPr>
            </w:r>
            <w:r>
              <w:rPr>
                <w:noProof/>
                <w:webHidden/>
              </w:rPr>
              <w:fldChar w:fldCharType="separate"/>
            </w:r>
            <w:r>
              <w:rPr>
                <w:noProof/>
                <w:webHidden/>
              </w:rPr>
              <w:t>18</w:t>
            </w:r>
            <w:r>
              <w:rPr>
                <w:noProof/>
                <w:webHidden/>
              </w:rPr>
              <w:fldChar w:fldCharType="end"/>
            </w:r>
          </w:hyperlink>
        </w:p>
        <w:p w14:paraId="6C6DD805" w14:textId="7D1F46A3" w:rsidR="005D0A91" w:rsidRDefault="005D0A91">
          <w:pPr>
            <w:pStyle w:val="TOC2"/>
            <w:rPr>
              <w:noProof/>
              <w:kern w:val="2"/>
              <w:sz w:val="24"/>
              <w:szCs w:val="24"/>
              <w:lang w:eastAsia="zh-CN"/>
              <w14:ligatures w14:val="standardContextual"/>
            </w:rPr>
          </w:pPr>
          <w:hyperlink w:anchor="_Toc163230507" w:history="1">
            <w:r w:rsidRPr="00384139">
              <w:rPr>
                <w:rStyle w:val="Hyperlink"/>
                <w:rFonts w:cs="Arial"/>
                <w:noProof/>
              </w:rPr>
              <w:t>3.2</w:t>
            </w:r>
            <w:r>
              <w:rPr>
                <w:noProof/>
                <w:kern w:val="2"/>
                <w:sz w:val="24"/>
                <w:szCs w:val="24"/>
                <w:lang w:eastAsia="zh-CN"/>
                <w14:ligatures w14:val="standardContextual"/>
              </w:rPr>
              <w:tab/>
            </w:r>
            <w:r w:rsidRPr="00384139">
              <w:rPr>
                <w:rStyle w:val="Hyperlink"/>
                <w:rFonts w:cs="Arial"/>
                <w:noProof/>
              </w:rPr>
              <w:t>MODEL ESTIMATION / TRAINING AND SELECTION</w:t>
            </w:r>
            <w:r>
              <w:rPr>
                <w:noProof/>
                <w:webHidden/>
              </w:rPr>
              <w:tab/>
            </w:r>
            <w:r>
              <w:rPr>
                <w:noProof/>
                <w:webHidden/>
              </w:rPr>
              <w:fldChar w:fldCharType="begin"/>
            </w:r>
            <w:r>
              <w:rPr>
                <w:noProof/>
                <w:webHidden/>
              </w:rPr>
              <w:instrText xml:space="preserve"> PAGEREF _Toc163230507 \h </w:instrText>
            </w:r>
            <w:r>
              <w:rPr>
                <w:noProof/>
                <w:webHidden/>
              </w:rPr>
            </w:r>
            <w:r>
              <w:rPr>
                <w:noProof/>
                <w:webHidden/>
              </w:rPr>
              <w:fldChar w:fldCharType="separate"/>
            </w:r>
            <w:r>
              <w:rPr>
                <w:noProof/>
                <w:webHidden/>
              </w:rPr>
              <w:t>20</w:t>
            </w:r>
            <w:r>
              <w:rPr>
                <w:noProof/>
                <w:webHidden/>
              </w:rPr>
              <w:fldChar w:fldCharType="end"/>
            </w:r>
          </w:hyperlink>
        </w:p>
        <w:p w14:paraId="4D051CD2" w14:textId="1BE13FFE" w:rsidR="005D0A91" w:rsidRDefault="005D0A91">
          <w:pPr>
            <w:pStyle w:val="TOC3"/>
            <w:rPr>
              <w:noProof/>
              <w:kern w:val="2"/>
              <w:sz w:val="24"/>
              <w:szCs w:val="24"/>
              <w:lang w:eastAsia="zh-CN"/>
              <w14:ligatures w14:val="standardContextual"/>
            </w:rPr>
          </w:pPr>
          <w:hyperlink w:anchor="_Toc163230508" w:history="1">
            <w:r w:rsidRPr="00384139">
              <w:rPr>
                <w:rStyle w:val="Hyperlink"/>
                <w:noProof/>
              </w:rPr>
              <w:t>3.2.1</w:t>
            </w:r>
            <w:r>
              <w:rPr>
                <w:noProof/>
                <w:kern w:val="2"/>
                <w:sz w:val="24"/>
                <w:szCs w:val="24"/>
                <w:lang w:eastAsia="zh-CN"/>
                <w14:ligatures w14:val="standardContextual"/>
              </w:rPr>
              <w:tab/>
            </w:r>
            <w:r w:rsidRPr="00384139">
              <w:rPr>
                <w:rStyle w:val="Hyperlink"/>
                <w:noProof/>
              </w:rPr>
              <w:t>Estimation Methodology and Assumptions</w:t>
            </w:r>
            <w:r>
              <w:rPr>
                <w:noProof/>
                <w:webHidden/>
              </w:rPr>
              <w:tab/>
            </w:r>
            <w:r>
              <w:rPr>
                <w:noProof/>
                <w:webHidden/>
              </w:rPr>
              <w:fldChar w:fldCharType="begin"/>
            </w:r>
            <w:r>
              <w:rPr>
                <w:noProof/>
                <w:webHidden/>
              </w:rPr>
              <w:instrText xml:space="preserve"> PAGEREF _Toc163230508 \h </w:instrText>
            </w:r>
            <w:r>
              <w:rPr>
                <w:noProof/>
                <w:webHidden/>
              </w:rPr>
            </w:r>
            <w:r>
              <w:rPr>
                <w:noProof/>
                <w:webHidden/>
              </w:rPr>
              <w:fldChar w:fldCharType="separate"/>
            </w:r>
            <w:r>
              <w:rPr>
                <w:noProof/>
                <w:webHidden/>
              </w:rPr>
              <w:t>20</w:t>
            </w:r>
            <w:r>
              <w:rPr>
                <w:noProof/>
                <w:webHidden/>
              </w:rPr>
              <w:fldChar w:fldCharType="end"/>
            </w:r>
          </w:hyperlink>
        </w:p>
        <w:p w14:paraId="582F786F" w14:textId="68D4FF68" w:rsidR="005D0A91" w:rsidRDefault="005D0A91">
          <w:pPr>
            <w:pStyle w:val="TOC3"/>
            <w:rPr>
              <w:noProof/>
              <w:kern w:val="2"/>
              <w:sz w:val="24"/>
              <w:szCs w:val="24"/>
              <w:lang w:eastAsia="zh-CN"/>
              <w14:ligatures w14:val="standardContextual"/>
            </w:rPr>
          </w:pPr>
          <w:hyperlink w:anchor="_Toc163230509" w:history="1">
            <w:r w:rsidRPr="00384139">
              <w:rPr>
                <w:rStyle w:val="Hyperlink"/>
                <w:noProof/>
              </w:rPr>
              <w:t>3.2.2</w:t>
            </w:r>
            <w:r>
              <w:rPr>
                <w:noProof/>
                <w:kern w:val="2"/>
                <w:sz w:val="24"/>
                <w:szCs w:val="24"/>
                <w:lang w:eastAsia="zh-CN"/>
                <w14:ligatures w14:val="standardContextual"/>
              </w:rPr>
              <w:tab/>
            </w:r>
            <w:r w:rsidRPr="00384139">
              <w:rPr>
                <w:rStyle w:val="Hyperlink"/>
                <w:noProof/>
              </w:rPr>
              <w:t>Modeling Software / Platform</w:t>
            </w:r>
            <w:r>
              <w:rPr>
                <w:noProof/>
                <w:webHidden/>
              </w:rPr>
              <w:tab/>
            </w:r>
            <w:r>
              <w:rPr>
                <w:noProof/>
                <w:webHidden/>
              </w:rPr>
              <w:fldChar w:fldCharType="begin"/>
            </w:r>
            <w:r>
              <w:rPr>
                <w:noProof/>
                <w:webHidden/>
              </w:rPr>
              <w:instrText xml:space="preserve"> PAGEREF _Toc163230509 \h </w:instrText>
            </w:r>
            <w:r>
              <w:rPr>
                <w:noProof/>
                <w:webHidden/>
              </w:rPr>
            </w:r>
            <w:r>
              <w:rPr>
                <w:noProof/>
                <w:webHidden/>
              </w:rPr>
              <w:fldChar w:fldCharType="separate"/>
            </w:r>
            <w:r>
              <w:rPr>
                <w:noProof/>
                <w:webHidden/>
              </w:rPr>
              <w:t>20</w:t>
            </w:r>
            <w:r>
              <w:rPr>
                <w:noProof/>
                <w:webHidden/>
              </w:rPr>
              <w:fldChar w:fldCharType="end"/>
            </w:r>
          </w:hyperlink>
        </w:p>
        <w:p w14:paraId="302C137D" w14:textId="5AB94E97" w:rsidR="005D0A91" w:rsidRDefault="005D0A91">
          <w:pPr>
            <w:pStyle w:val="TOC3"/>
            <w:rPr>
              <w:noProof/>
              <w:kern w:val="2"/>
              <w:sz w:val="24"/>
              <w:szCs w:val="24"/>
              <w:lang w:eastAsia="zh-CN"/>
              <w14:ligatures w14:val="standardContextual"/>
            </w:rPr>
          </w:pPr>
          <w:hyperlink w:anchor="_Toc163230510" w:history="1">
            <w:r w:rsidRPr="00384139">
              <w:rPr>
                <w:rStyle w:val="Hyperlink"/>
                <w:noProof/>
              </w:rPr>
              <w:t>3.2.3</w:t>
            </w:r>
            <w:r>
              <w:rPr>
                <w:noProof/>
                <w:kern w:val="2"/>
                <w:sz w:val="24"/>
                <w:szCs w:val="24"/>
                <w:lang w:eastAsia="zh-CN"/>
                <w14:ligatures w14:val="standardContextual"/>
              </w:rPr>
              <w:tab/>
            </w:r>
            <w:r w:rsidRPr="00384139">
              <w:rPr>
                <w:rStyle w:val="Hyperlink"/>
                <w:noProof/>
              </w:rPr>
              <w:t>Hyper-parameter Tuning</w:t>
            </w:r>
            <w:r>
              <w:rPr>
                <w:noProof/>
                <w:webHidden/>
              </w:rPr>
              <w:tab/>
            </w:r>
            <w:r>
              <w:rPr>
                <w:noProof/>
                <w:webHidden/>
              </w:rPr>
              <w:fldChar w:fldCharType="begin"/>
            </w:r>
            <w:r>
              <w:rPr>
                <w:noProof/>
                <w:webHidden/>
              </w:rPr>
              <w:instrText xml:space="preserve"> PAGEREF _Toc163230510 \h </w:instrText>
            </w:r>
            <w:r>
              <w:rPr>
                <w:noProof/>
                <w:webHidden/>
              </w:rPr>
            </w:r>
            <w:r>
              <w:rPr>
                <w:noProof/>
                <w:webHidden/>
              </w:rPr>
              <w:fldChar w:fldCharType="separate"/>
            </w:r>
            <w:r>
              <w:rPr>
                <w:noProof/>
                <w:webHidden/>
              </w:rPr>
              <w:t>21</w:t>
            </w:r>
            <w:r>
              <w:rPr>
                <w:noProof/>
                <w:webHidden/>
              </w:rPr>
              <w:fldChar w:fldCharType="end"/>
            </w:r>
          </w:hyperlink>
        </w:p>
        <w:p w14:paraId="25F48218" w14:textId="5DE4CD30" w:rsidR="005D0A91" w:rsidRDefault="005D0A91">
          <w:pPr>
            <w:pStyle w:val="TOC3"/>
            <w:rPr>
              <w:noProof/>
              <w:kern w:val="2"/>
              <w:sz w:val="24"/>
              <w:szCs w:val="24"/>
              <w:lang w:eastAsia="zh-CN"/>
              <w14:ligatures w14:val="standardContextual"/>
            </w:rPr>
          </w:pPr>
          <w:hyperlink w:anchor="_Toc163230511" w:history="1">
            <w:r w:rsidRPr="00384139">
              <w:rPr>
                <w:rStyle w:val="Hyperlink"/>
                <w:noProof/>
              </w:rPr>
              <w:t>3.2.4</w:t>
            </w:r>
            <w:r>
              <w:rPr>
                <w:noProof/>
                <w:kern w:val="2"/>
                <w:sz w:val="24"/>
                <w:szCs w:val="24"/>
                <w:lang w:eastAsia="zh-CN"/>
                <w14:ligatures w14:val="standardContextual"/>
              </w:rPr>
              <w:tab/>
            </w:r>
            <w:r w:rsidRPr="00384139">
              <w:rPr>
                <w:rStyle w:val="Hyperlink"/>
                <w:noProof/>
              </w:rPr>
              <w:t>Feature / Variable Selection</w:t>
            </w:r>
            <w:r>
              <w:rPr>
                <w:noProof/>
                <w:webHidden/>
              </w:rPr>
              <w:tab/>
            </w:r>
            <w:r>
              <w:rPr>
                <w:noProof/>
                <w:webHidden/>
              </w:rPr>
              <w:fldChar w:fldCharType="begin"/>
            </w:r>
            <w:r>
              <w:rPr>
                <w:noProof/>
                <w:webHidden/>
              </w:rPr>
              <w:instrText xml:space="preserve"> PAGEREF _Toc163230511 \h </w:instrText>
            </w:r>
            <w:r>
              <w:rPr>
                <w:noProof/>
                <w:webHidden/>
              </w:rPr>
            </w:r>
            <w:r>
              <w:rPr>
                <w:noProof/>
                <w:webHidden/>
              </w:rPr>
              <w:fldChar w:fldCharType="separate"/>
            </w:r>
            <w:r>
              <w:rPr>
                <w:noProof/>
                <w:webHidden/>
              </w:rPr>
              <w:t>21</w:t>
            </w:r>
            <w:r>
              <w:rPr>
                <w:noProof/>
                <w:webHidden/>
              </w:rPr>
              <w:fldChar w:fldCharType="end"/>
            </w:r>
          </w:hyperlink>
        </w:p>
        <w:p w14:paraId="302FAAD6" w14:textId="734D3EA0" w:rsidR="005D0A91" w:rsidRDefault="005D0A91">
          <w:pPr>
            <w:pStyle w:val="TOC3"/>
            <w:rPr>
              <w:noProof/>
              <w:kern w:val="2"/>
              <w:sz w:val="24"/>
              <w:szCs w:val="24"/>
              <w:lang w:eastAsia="zh-CN"/>
              <w14:ligatures w14:val="standardContextual"/>
            </w:rPr>
          </w:pPr>
          <w:hyperlink w:anchor="_Toc163230512" w:history="1">
            <w:r w:rsidRPr="00384139">
              <w:rPr>
                <w:rStyle w:val="Hyperlink"/>
                <w:noProof/>
              </w:rPr>
              <w:t>3.2.5</w:t>
            </w:r>
            <w:r>
              <w:rPr>
                <w:noProof/>
                <w:kern w:val="2"/>
                <w:sz w:val="24"/>
                <w:szCs w:val="24"/>
                <w:lang w:eastAsia="zh-CN"/>
                <w14:ligatures w14:val="standardContextual"/>
              </w:rPr>
              <w:tab/>
            </w:r>
            <w:r w:rsidRPr="00384139">
              <w:rPr>
                <w:rStyle w:val="Hyperlink"/>
                <w:noProof/>
              </w:rPr>
              <w:t>Model Estimation / Training Results</w:t>
            </w:r>
            <w:r>
              <w:rPr>
                <w:noProof/>
                <w:webHidden/>
              </w:rPr>
              <w:tab/>
            </w:r>
            <w:r>
              <w:rPr>
                <w:noProof/>
                <w:webHidden/>
              </w:rPr>
              <w:fldChar w:fldCharType="begin"/>
            </w:r>
            <w:r>
              <w:rPr>
                <w:noProof/>
                <w:webHidden/>
              </w:rPr>
              <w:instrText xml:space="preserve"> PAGEREF _Toc163230512 \h </w:instrText>
            </w:r>
            <w:r>
              <w:rPr>
                <w:noProof/>
                <w:webHidden/>
              </w:rPr>
            </w:r>
            <w:r>
              <w:rPr>
                <w:noProof/>
                <w:webHidden/>
              </w:rPr>
              <w:fldChar w:fldCharType="separate"/>
            </w:r>
            <w:r>
              <w:rPr>
                <w:noProof/>
                <w:webHidden/>
              </w:rPr>
              <w:t>21</w:t>
            </w:r>
            <w:r>
              <w:rPr>
                <w:noProof/>
                <w:webHidden/>
              </w:rPr>
              <w:fldChar w:fldCharType="end"/>
            </w:r>
          </w:hyperlink>
        </w:p>
        <w:p w14:paraId="2FB99E99" w14:textId="380EBCD9" w:rsidR="005D0A91" w:rsidRDefault="005D0A91">
          <w:pPr>
            <w:pStyle w:val="TOC3"/>
            <w:rPr>
              <w:noProof/>
              <w:kern w:val="2"/>
              <w:sz w:val="24"/>
              <w:szCs w:val="24"/>
              <w:lang w:eastAsia="zh-CN"/>
              <w14:ligatures w14:val="standardContextual"/>
            </w:rPr>
          </w:pPr>
          <w:hyperlink w:anchor="_Toc163230513" w:history="1">
            <w:r w:rsidRPr="00384139">
              <w:rPr>
                <w:rStyle w:val="Hyperlink"/>
                <w:noProof/>
              </w:rPr>
              <w:t>3.2.6</w:t>
            </w:r>
            <w:r>
              <w:rPr>
                <w:noProof/>
                <w:kern w:val="2"/>
                <w:sz w:val="24"/>
                <w:szCs w:val="24"/>
                <w:lang w:eastAsia="zh-CN"/>
                <w14:ligatures w14:val="standardContextual"/>
              </w:rPr>
              <w:tab/>
            </w:r>
            <w:r w:rsidRPr="00384139">
              <w:rPr>
                <w:rStyle w:val="Hyperlink"/>
                <w:noProof/>
              </w:rPr>
              <w:t>Other Types of Model Estimation</w:t>
            </w:r>
            <w:r>
              <w:rPr>
                <w:noProof/>
                <w:webHidden/>
              </w:rPr>
              <w:tab/>
            </w:r>
            <w:r>
              <w:rPr>
                <w:noProof/>
                <w:webHidden/>
              </w:rPr>
              <w:fldChar w:fldCharType="begin"/>
            </w:r>
            <w:r>
              <w:rPr>
                <w:noProof/>
                <w:webHidden/>
              </w:rPr>
              <w:instrText xml:space="preserve"> PAGEREF _Toc163230513 \h </w:instrText>
            </w:r>
            <w:r>
              <w:rPr>
                <w:noProof/>
                <w:webHidden/>
              </w:rPr>
            </w:r>
            <w:r>
              <w:rPr>
                <w:noProof/>
                <w:webHidden/>
              </w:rPr>
              <w:fldChar w:fldCharType="separate"/>
            </w:r>
            <w:r>
              <w:rPr>
                <w:noProof/>
                <w:webHidden/>
              </w:rPr>
              <w:t>23</w:t>
            </w:r>
            <w:r>
              <w:rPr>
                <w:noProof/>
                <w:webHidden/>
              </w:rPr>
              <w:fldChar w:fldCharType="end"/>
            </w:r>
          </w:hyperlink>
        </w:p>
        <w:p w14:paraId="7F0618AA" w14:textId="6E418676" w:rsidR="005D0A91" w:rsidRDefault="005D0A91">
          <w:pPr>
            <w:pStyle w:val="TOC2"/>
            <w:rPr>
              <w:noProof/>
              <w:kern w:val="2"/>
              <w:sz w:val="24"/>
              <w:szCs w:val="24"/>
              <w:lang w:eastAsia="zh-CN"/>
              <w14:ligatures w14:val="standardContextual"/>
            </w:rPr>
          </w:pPr>
          <w:hyperlink w:anchor="_Toc163230514" w:history="1">
            <w:r w:rsidRPr="00384139">
              <w:rPr>
                <w:rStyle w:val="Hyperlink"/>
                <w:rFonts w:cs="Arial"/>
                <w:noProof/>
              </w:rPr>
              <w:t>3.3</w:t>
            </w:r>
            <w:r>
              <w:rPr>
                <w:noProof/>
                <w:kern w:val="2"/>
                <w:sz w:val="24"/>
                <w:szCs w:val="24"/>
                <w:lang w:eastAsia="zh-CN"/>
                <w14:ligatures w14:val="standardContextual"/>
              </w:rPr>
              <w:tab/>
            </w:r>
            <w:r w:rsidRPr="00384139">
              <w:rPr>
                <w:rStyle w:val="Hyperlink"/>
                <w:rFonts w:cs="Arial"/>
                <w:noProof/>
              </w:rPr>
              <w:t>Model Development Testing</w:t>
            </w:r>
            <w:r>
              <w:rPr>
                <w:noProof/>
                <w:webHidden/>
              </w:rPr>
              <w:tab/>
            </w:r>
            <w:r>
              <w:rPr>
                <w:noProof/>
                <w:webHidden/>
              </w:rPr>
              <w:fldChar w:fldCharType="begin"/>
            </w:r>
            <w:r>
              <w:rPr>
                <w:noProof/>
                <w:webHidden/>
              </w:rPr>
              <w:instrText xml:space="preserve"> PAGEREF _Toc163230514 \h </w:instrText>
            </w:r>
            <w:r>
              <w:rPr>
                <w:noProof/>
                <w:webHidden/>
              </w:rPr>
            </w:r>
            <w:r>
              <w:rPr>
                <w:noProof/>
                <w:webHidden/>
              </w:rPr>
              <w:fldChar w:fldCharType="separate"/>
            </w:r>
            <w:r>
              <w:rPr>
                <w:noProof/>
                <w:webHidden/>
              </w:rPr>
              <w:t>24</w:t>
            </w:r>
            <w:r>
              <w:rPr>
                <w:noProof/>
                <w:webHidden/>
              </w:rPr>
              <w:fldChar w:fldCharType="end"/>
            </w:r>
          </w:hyperlink>
        </w:p>
        <w:p w14:paraId="27ED1DBB" w14:textId="5DDD638D" w:rsidR="005D0A91" w:rsidRDefault="005D0A91">
          <w:pPr>
            <w:pStyle w:val="TOC3"/>
            <w:rPr>
              <w:noProof/>
              <w:kern w:val="2"/>
              <w:sz w:val="24"/>
              <w:szCs w:val="24"/>
              <w:lang w:eastAsia="zh-CN"/>
              <w14:ligatures w14:val="standardContextual"/>
            </w:rPr>
          </w:pPr>
          <w:hyperlink w:anchor="_Toc163230515" w:history="1">
            <w:r w:rsidRPr="00384139">
              <w:rPr>
                <w:rStyle w:val="Hyperlink"/>
                <w:noProof/>
              </w:rPr>
              <w:t>3.3.1</w:t>
            </w:r>
            <w:r>
              <w:rPr>
                <w:noProof/>
                <w:kern w:val="2"/>
                <w:sz w:val="24"/>
                <w:szCs w:val="24"/>
                <w:lang w:eastAsia="zh-CN"/>
                <w14:ligatures w14:val="standardContextual"/>
              </w:rPr>
              <w:tab/>
            </w:r>
            <w:r w:rsidRPr="00384139">
              <w:rPr>
                <w:rStyle w:val="Hyperlink"/>
                <w:noProof/>
              </w:rPr>
              <w:t>Statistical and Technical Assumptions Testing</w:t>
            </w:r>
            <w:r>
              <w:rPr>
                <w:noProof/>
                <w:webHidden/>
              </w:rPr>
              <w:tab/>
            </w:r>
            <w:r>
              <w:rPr>
                <w:noProof/>
                <w:webHidden/>
              </w:rPr>
              <w:fldChar w:fldCharType="begin"/>
            </w:r>
            <w:r>
              <w:rPr>
                <w:noProof/>
                <w:webHidden/>
              </w:rPr>
              <w:instrText xml:space="preserve"> PAGEREF _Toc163230515 \h </w:instrText>
            </w:r>
            <w:r>
              <w:rPr>
                <w:noProof/>
                <w:webHidden/>
              </w:rPr>
            </w:r>
            <w:r>
              <w:rPr>
                <w:noProof/>
                <w:webHidden/>
              </w:rPr>
              <w:fldChar w:fldCharType="separate"/>
            </w:r>
            <w:r>
              <w:rPr>
                <w:noProof/>
                <w:webHidden/>
              </w:rPr>
              <w:t>24</w:t>
            </w:r>
            <w:r>
              <w:rPr>
                <w:noProof/>
                <w:webHidden/>
              </w:rPr>
              <w:fldChar w:fldCharType="end"/>
            </w:r>
          </w:hyperlink>
        </w:p>
        <w:p w14:paraId="4E9A5F08" w14:textId="78FC82A2" w:rsidR="005D0A91" w:rsidRDefault="005D0A91">
          <w:pPr>
            <w:pStyle w:val="TOC3"/>
            <w:rPr>
              <w:noProof/>
              <w:kern w:val="2"/>
              <w:sz w:val="24"/>
              <w:szCs w:val="24"/>
              <w:lang w:eastAsia="zh-CN"/>
              <w14:ligatures w14:val="standardContextual"/>
            </w:rPr>
          </w:pPr>
          <w:hyperlink w:anchor="_Toc163230516" w:history="1">
            <w:r w:rsidRPr="00384139">
              <w:rPr>
                <w:rStyle w:val="Hyperlink"/>
                <w:noProof/>
              </w:rPr>
              <w:t>3.3.2</w:t>
            </w:r>
            <w:r>
              <w:rPr>
                <w:noProof/>
                <w:kern w:val="2"/>
                <w:sz w:val="24"/>
                <w:szCs w:val="24"/>
                <w:lang w:eastAsia="zh-CN"/>
                <w14:ligatures w14:val="standardContextual"/>
              </w:rPr>
              <w:tab/>
            </w:r>
            <w:r w:rsidRPr="00384139">
              <w:rPr>
                <w:rStyle w:val="Hyperlink"/>
                <w:noProof/>
              </w:rPr>
              <w:t>Model Performance / Fit Testing</w:t>
            </w:r>
            <w:r>
              <w:rPr>
                <w:noProof/>
                <w:webHidden/>
              </w:rPr>
              <w:tab/>
            </w:r>
            <w:r>
              <w:rPr>
                <w:noProof/>
                <w:webHidden/>
              </w:rPr>
              <w:fldChar w:fldCharType="begin"/>
            </w:r>
            <w:r>
              <w:rPr>
                <w:noProof/>
                <w:webHidden/>
              </w:rPr>
              <w:instrText xml:space="preserve"> PAGEREF _Toc163230516 \h </w:instrText>
            </w:r>
            <w:r>
              <w:rPr>
                <w:noProof/>
                <w:webHidden/>
              </w:rPr>
            </w:r>
            <w:r>
              <w:rPr>
                <w:noProof/>
                <w:webHidden/>
              </w:rPr>
              <w:fldChar w:fldCharType="separate"/>
            </w:r>
            <w:r>
              <w:rPr>
                <w:noProof/>
                <w:webHidden/>
              </w:rPr>
              <w:t>24</w:t>
            </w:r>
            <w:r>
              <w:rPr>
                <w:noProof/>
                <w:webHidden/>
              </w:rPr>
              <w:fldChar w:fldCharType="end"/>
            </w:r>
          </w:hyperlink>
        </w:p>
        <w:p w14:paraId="133C966B" w14:textId="76F635BF" w:rsidR="005D0A91" w:rsidRDefault="005D0A91">
          <w:pPr>
            <w:pStyle w:val="TOC3"/>
            <w:rPr>
              <w:noProof/>
              <w:kern w:val="2"/>
              <w:sz w:val="24"/>
              <w:szCs w:val="24"/>
              <w:lang w:eastAsia="zh-CN"/>
              <w14:ligatures w14:val="standardContextual"/>
            </w:rPr>
          </w:pPr>
          <w:hyperlink w:anchor="_Toc163230523" w:history="1">
            <w:r w:rsidRPr="00384139">
              <w:rPr>
                <w:rStyle w:val="Hyperlink"/>
                <w:noProof/>
              </w:rPr>
              <w:t>3.3.3</w:t>
            </w:r>
            <w:r>
              <w:rPr>
                <w:noProof/>
                <w:kern w:val="2"/>
                <w:sz w:val="24"/>
                <w:szCs w:val="24"/>
                <w:lang w:eastAsia="zh-CN"/>
                <w14:ligatures w14:val="standardContextual"/>
              </w:rPr>
              <w:tab/>
            </w:r>
            <w:r w:rsidRPr="00384139">
              <w:rPr>
                <w:rStyle w:val="Hyperlink"/>
                <w:noProof/>
              </w:rPr>
              <w:t>Model Stability and Overfitting Testing</w:t>
            </w:r>
            <w:r>
              <w:rPr>
                <w:noProof/>
                <w:webHidden/>
              </w:rPr>
              <w:tab/>
            </w:r>
            <w:r>
              <w:rPr>
                <w:noProof/>
                <w:webHidden/>
              </w:rPr>
              <w:fldChar w:fldCharType="begin"/>
            </w:r>
            <w:r>
              <w:rPr>
                <w:noProof/>
                <w:webHidden/>
              </w:rPr>
              <w:instrText xml:space="preserve"> PAGEREF _Toc163230523 \h </w:instrText>
            </w:r>
            <w:r>
              <w:rPr>
                <w:noProof/>
                <w:webHidden/>
              </w:rPr>
            </w:r>
            <w:r>
              <w:rPr>
                <w:noProof/>
                <w:webHidden/>
              </w:rPr>
              <w:fldChar w:fldCharType="separate"/>
            </w:r>
            <w:r>
              <w:rPr>
                <w:noProof/>
                <w:webHidden/>
              </w:rPr>
              <w:t>25</w:t>
            </w:r>
            <w:r>
              <w:rPr>
                <w:noProof/>
                <w:webHidden/>
              </w:rPr>
              <w:fldChar w:fldCharType="end"/>
            </w:r>
          </w:hyperlink>
        </w:p>
        <w:p w14:paraId="1663388D" w14:textId="3890ABB5" w:rsidR="005D0A91" w:rsidRDefault="005D0A91">
          <w:pPr>
            <w:pStyle w:val="TOC3"/>
            <w:rPr>
              <w:noProof/>
              <w:kern w:val="2"/>
              <w:sz w:val="24"/>
              <w:szCs w:val="24"/>
              <w:lang w:eastAsia="zh-CN"/>
              <w14:ligatures w14:val="standardContextual"/>
            </w:rPr>
          </w:pPr>
          <w:hyperlink w:anchor="_Toc163230524" w:history="1">
            <w:r w:rsidRPr="00384139">
              <w:rPr>
                <w:rStyle w:val="Hyperlink"/>
                <w:noProof/>
              </w:rPr>
              <w:t>3.3.4</w:t>
            </w:r>
            <w:r>
              <w:rPr>
                <w:noProof/>
                <w:kern w:val="2"/>
                <w:sz w:val="24"/>
                <w:szCs w:val="24"/>
                <w:lang w:eastAsia="zh-CN"/>
                <w14:ligatures w14:val="standardContextual"/>
              </w:rPr>
              <w:tab/>
            </w:r>
            <w:r w:rsidRPr="00384139">
              <w:rPr>
                <w:rStyle w:val="Hyperlink"/>
                <w:noProof/>
              </w:rPr>
              <w:t>Back-testing</w:t>
            </w:r>
            <w:r>
              <w:rPr>
                <w:noProof/>
                <w:webHidden/>
              </w:rPr>
              <w:tab/>
            </w:r>
            <w:r>
              <w:rPr>
                <w:noProof/>
                <w:webHidden/>
              </w:rPr>
              <w:fldChar w:fldCharType="begin"/>
            </w:r>
            <w:r>
              <w:rPr>
                <w:noProof/>
                <w:webHidden/>
              </w:rPr>
              <w:instrText xml:space="preserve"> PAGEREF _Toc163230524 \h </w:instrText>
            </w:r>
            <w:r>
              <w:rPr>
                <w:noProof/>
                <w:webHidden/>
              </w:rPr>
            </w:r>
            <w:r>
              <w:rPr>
                <w:noProof/>
                <w:webHidden/>
              </w:rPr>
              <w:fldChar w:fldCharType="separate"/>
            </w:r>
            <w:r>
              <w:rPr>
                <w:noProof/>
                <w:webHidden/>
              </w:rPr>
              <w:t>26</w:t>
            </w:r>
            <w:r>
              <w:rPr>
                <w:noProof/>
                <w:webHidden/>
              </w:rPr>
              <w:fldChar w:fldCharType="end"/>
            </w:r>
          </w:hyperlink>
        </w:p>
        <w:p w14:paraId="777D3D1B" w14:textId="4A1B2236" w:rsidR="005D0A91" w:rsidRDefault="005D0A91">
          <w:pPr>
            <w:pStyle w:val="TOC3"/>
            <w:rPr>
              <w:noProof/>
              <w:kern w:val="2"/>
              <w:sz w:val="24"/>
              <w:szCs w:val="24"/>
              <w:lang w:eastAsia="zh-CN"/>
              <w14:ligatures w14:val="standardContextual"/>
            </w:rPr>
          </w:pPr>
          <w:hyperlink w:anchor="_Toc163230525" w:history="1">
            <w:r w:rsidRPr="00384139">
              <w:rPr>
                <w:rStyle w:val="Hyperlink"/>
                <w:noProof/>
              </w:rPr>
              <w:t>3.3.5</w:t>
            </w:r>
            <w:r>
              <w:rPr>
                <w:noProof/>
                <w:kern w:val="2"/>
                <w:sz w:val="24"/>
                <w:szCs w:val="24"/>
                <w:lang w:eastAsia="zh-CN"/>
                <w14:ligatures w14:val="standardContextual"/>
              </w:rPr>
              <w:tab/>
            </w:r>
            <w:r w:rsidRPr="00384139">
              <w:rPr>
                <w:rStyle w:val="Hyperlink"/>
                <w:noProof/>
              </w:rPr>
              <w:t>Model Explainability Testing</w:t>
            </w:r>
            <w:r>
              <w:rPr>
                <w:noProof/>
                <w:webHidden/>
              </w:rPr>
              <w:tab/>
            </w:r>
            <w:r>
              <w:rPr>
                <w:noProof/>
                <w:webHidden/>
              </w:rPr>
              <w:fldChar w:fldCharType="begin"/>
            </w:r>
            <w:r>
              <w:rPr>
                <w:noProof/>
                <w:webHidden/>
              </w:rPr>
              <w:instrText xml:space="preserve"> PAGEREF _Toc163230525 \h </w:instrText>
            </w:r>
            <w:r>
              <w:rPr>
                <w:noProof/>
                <w:webHidden/>
              </w:rPr>
            </w:r>
            <w:r>
              <w:rPr>
                <w:noProof/>
                <w:webHidden/>
              </w:rPr>
              <w:fldChar w:fldCharType="separate"/>
            </w:r>
            <w:r>
              <w:rPr>
                <w:noProof/>
                <w:webHidden/>
              </w:rPr>
              <w:t>28</w:t>
            </w:r>
            <w:r>
              <w:rPr>
                <w:noProof/>
                <w:webHidden/>
              </w:rPr>
              <w:fldChar w:fldCharType="end"/>
            </w:r>
          </w:hyperlink>
        </w:p>
        <w:p w14:paraId="1A9E2461" w14:textId="4EE8E5B3" w:rsidR="005D0A91" w:rsidRDefault="005D0A91">
          <w:pPr>
            <w:pStyle w:val="TOC3"/>
            <w:rPr>
              <w:noProof/>
              <w:kern w:val="2"/>
              <w:sz w:val="24"/>
              <w:szCs w:val="24"/>
              <w:lang w:eastAsia="zh-CN"/>
              <w14:ligatures w14:val="standardContextual"/>
            </w:rPr>
          </w:pPr>
          <w:hyperlink w:anchor="_Toc163230526" w:history="1">
            <w:r w:rsidRPr="00384139">
              <w:rPr>
                <w:rStyle w:val="Hyperlink"/>
                <w:noProof/>
              </w:rPr>
              <w:t>3.3.6</w:t>
            </w:r>
            <w:r>
              <w:rPr>
                <w:noProof/>
                <w:kern w:val="2"/>
                <w:sz w:val="24"/>
                <w:szCs w:val="24"/>
                <w:lang w:eastAsia="zh-CN"/>
                <w14:ligatures w14:val="standardContextual"/>
              </w:rPr>
              <w:tab/>
            </w:r>
            <w:r w:rsidRPr="00384139">
              <w:rPr>
                <w:rStyle w:val="Hyperlink"/>
                <w:noProof/>
              </w:rPr>
              <w:t>Benchmarking</w:t>
            </w:r>
            <w:r>
              <w:rPr>
                <w:noProof/>
                <w:webHidden/>
              </w:rPr>
              <w:tab/>
            </w:r>
            <w:r>
              <w:rPr>
                <w:noProof/>
                <w:webHidden/>
              </w:rPr>
              <w:fldChar w:fldCharType="begin"/>
            </w:r>
            <w:r>
              <w:rPr>
                <w:noProof/>
                <w:webHidden/>
              </w:rPr>
              <w:instrText xml:space="preserve"> PAGEREF _Toc163230526 \h </w:instrText>
            </w:r>
            <w:r>
              <w:rPr>
                <w:noProof/>
                <w:webHidden/>
              </w:rPr>
            </w:r>
            <w:r>
              <w:rPr>
                <w:noProof/>
                <w:webHidden/>
              </w:rPr>
              <w:fldChar w:fldCharType="separate"/>
            </w:r>
            <w:r>
              <w:rPr>
                <w:noProof/>
                <w:webHidden/>
              </w:rPr>
              <w:t>28</w:t>
            </w:r>
            <w:r>
              <w:rPr>
                <w:noProof/>
                <w:webHidden/>
              </w:rPr>
              <w:fldChar w:fldCharType="end"/>
            </w:r>
          </w:hyperlink>
        </w:p>
        <w:p w14:paraId="3FE6628C" w14:textId="595795E5" w:rsidR="005D0A91" w:rsidRDefault="005D0A91">
          <w:pPr>
            <w:pStyle w:val="TOC3"/>
            <w:rPr>
              <w:noProof/>
              <w:kern w:val="2"/>
              <w:sz w:val="24"/>
              <w:szCs w:val="24"/>
              <w:lang w:eastAsia="zh-CN"/>
              <w14:ligatures w14:val="standardContextual"/>
            </w:rPr>
          </w:pPr>
          <w:hyperlink w:anchor="_Toc163230527" w:history="1">
            <w:r w:rsidRPr="00384139">
              <w:rPr>
                <w:rStyle w:val="Hyperlink"/>
                <w:noProof/>
              </w:rPr>
              <w:t>3.3.7</w:t>
            </w:r>
            <w:r>
              <w:rPr>
                <w:noProof/>
                <w:kern w:val="2"/>
                <w:sz w:val="24"/>
                <w:szCs w:val="24"/>
                <w:lang w:eastAsia="zh-CN"/>
                <w14:ligatures w14:val="standardContextual"/>
              </w:rPr>
              <w:tab/>
            </w:r>
            <w:r w:rsidRPr="00384139">
              <w:rPr>
                <w:rStyle w:val="Hyperlink"/>
                <w:noProof/>
              </w:rPr>
              <w:t>Sensitivity Analysis</w:t>
            </w:r>
            <w:r>
              <w:rPr>
                <w:noProof/>
                <w:webHidden/>
              </w:rPr>
              <w:tab/>
            </w:r>
            <w:r>
              <w:rPr>
                <w:noProof/>
                <w:webHidden/>
              </w:rPr>
              <w:fldChar w:fldCharType="begin"/>
            </w:r>
            <w:r>
              <w:rPr>
                <w:noProof/>
                <w:webHidden/>
              </w:rPr>
              <w:instrText xml:space="preserve"> PAGEREF _Toc163230527 \h </w:instrText>
            </w:r>
            <w:r>
              <w:rPr>
                <w:noProof/>
                <w:webHidden/>
              </w:rPr>
            </w:r>
            <w:r>
              <w:rPr>
                <w:noProof/>
                <w:webHidden/>
              </w:rPr>
              <w:fldChar w:fldCharType="separate"/>
            </w:r>
            <w:r>
              <w:rPr>
                <w:noProof/>
                <w:webHidden/>
              </w:rPr>
              <w:t>28</w:t>
            </w:r>
            <w:r>
              <w:rPr>
                <w:noProof/>
                <w:webHidden/>
              </w:rPr>
              <w:fldChar w:fldCharType="end"/>
            </w:r>
          </w:hyperlink>
        </w:p>
        <w:p w14:paraId="045F6F60" w14:textId="4B2780B5" w:rsidR="005D0A91" w:rsidRDefault="005D0A91">
          <w:pPr>
            <w:pStyle w:val="TOC3"/>
            <w:rPr>
              <w:noProof/>
              <w:kern w:val="2"/>
              <w:sz w:val="24"/>
              <w:szCs w:val="24"/>
              <w:lang w:eastAsia="zh-CN"/>
              <w14:ligatures w14:val="standardContextual"/>
            </w:rPr>
          </w:pPr>
          <w:hyperlink w:anchor="_Toc163230528" w:history="1">
            <w:r w:rsidRPr="00384139">
              <w:rPr>
                <w:rStyle w:val="Hyperlink"/>
                <w:noProof/>
              </w:rPr>
              <w:t>3.3.8</w:t>
            </w:r>
            <w:r>
              <w:rPr>
                <w:noProof/>
                <w:kern w:val="2"/>
                <w:sz w:val="24"/>
                <w:szCs w:val="24"/>
                <w:lang w:eastAsia="zh-CN"/>
                <w14:ligatures w14:val="standardContextual"/>
              </w:rPr>
              <w:tab/>
            </w:r>
            <w:r w:rsidRPr="00384139">
              <w:rPr>
                <w:rStyle w:val="Hyperlink"/>
                <w:noProof/>
              </w:rPr>
              <w:t>Stress Testing / Scenario Analysis</w:t>
            </w:r>
            <w:r>
              <w:rPr>
                <w:noProof/>
                <w:webHidden/>
              </w:rPr>
              <w:tab/>
            </w:r>
            <w:r>
              <w:rPr>
                <w:noProof/>
                <w:webHidden/>
              </w:rPr>
              <w:fldChar w:fldCharType="begin"/>
            </w:r>
            <w:r>
              <w:rPr>
                <w:noProof/>
                <w:webHidden/>
              </w:rPr>
              <w:instrText xml:space="preserve"> PAGEREF _Toc163230528 \h </w:instrText>
            </w:r>
            <w:r>
              <w:rPr>
                <w:noProof/>
                <w:webHidden/>
              </w:rPr>
            </w:r>
            <w:r>
              <w:rPr>
                <w:noProof/>
                <w:webHidden/>
              </w:rPr>
              <w:fldChar w:fldCharType="separate"/>
            </w:r>
            <w:r>
              <w:rPr>
                <w:noProof/>
                <w:webHidden/>
              </w:rPr>
              <w:t>29</w:t>
            </w:r>
            <w:r>
              <w:rPr>
                <w:noProof/>
                <w:webHidden/>
              </w:rPr>
              <w:fldChar w:fldCharType="end"/>
            </w:r>
          </w:hyperlink>
        </w:p>
        <w:p w14:paraId="5C407989" w14:textId="216117EB" w:rsidR="005D0A91" w:rsidRDefault="005D0A91">
          <w:pPr>
            <w:pStyle w:val="TOC3"/>
            <w:rPr>
              <w:noProof/>
              <w:kern w:val="2"/>
              <w:sz w:val="24"/>
              <w:szCs w:val="24"/>
              <w:lang w:eastAsia="zh-CN"/>
              <w14:ligatures w14:val="standardContextual"/>
            </w:rPr>
          </w:pPr>
          <w:hyperlink w:anchor="_Toc163230529" w:history="1">
            <w:r w:rsidRPr="00384139">
              <w:rPr>
                <w:rStyle w:val="Hyperlink"/>
                <w:noProof/>
              </w:rPr>
              <w:t>3.3.9</w:t>
            </w:r>
            <w:r>
              <w:rPr>
                <w:noProof/>
                <w:kern w:val="2"/>
                <w:sz w:val="24"/>
                <w:szCs w:val="24"/>
                <w:lang w:eastAsia="zh-CN"/>
                <w14:ligatures w14:val="standardContextual"/>
              </w:rPr>
              <w:tab/>
            </w:r>
            <w:r w:rsidRPr="00384139">
              <w:rPr>
                <w:rStyle w:val="Hyperlink"/>
                <w:noProof/>
              </w:rPr>
              <w:t>Other Testing</w:t>
            </w:r>
            <w:r>
              <w:rPr>
                <w:noProof/>
                <w:webHidden/>
              </w:rPr>
              <w:tab/>
            </w:r>
            <w:r>
              <w:rPr>
                <w:noProof/>
                <w:webHidden/>
              </w:rPr>
              <w:fldChar w:fldCharType="begin"/>
            </w:r>
            <w:r>
              <w:rPr>
                <w:noProof/>
                <w:webHidden/>
              </w:rPr>
              <w:instrText xml:space="preserve"> PAGEREF _Toc163230529 \h </w:instrText>
            </w:r>
            <w:r>
              <w:rPr>
                <w:noProof/>
                <w:webHidden/>
              </w:rPr>
            </w:r>
            <w:r>
              <w:rPr>
                <w:noProof/>
                <w:webHidden/>
              </w:rPr>
              <w:fldChar w:fldCharType="separate"/>
            </w:r>
            <w:r>
              <w:rPr>
                <w:noProof/>
                <w:webHidden/>
              </w:rPr>
              <w:t>29</w:t>
            </w:r>
            <w:r>
              <w:rPr>
                <w:noProof/>
                <w:webHidden/>
              </w:rPr>
              <w:fldChar w:fldCharType="end"/>
            </w:r>
          </w:hyperlink>
        </w:p>
        <w:p w14:paraId="3083576F" w14:textId="53E331A6" w:rsidR="005D0A91" w:rsidRDefault="005D0A91">
          <w:pPr>
            <w:pStyle w:val="TOC3"/>
            <w:rPr>
              <w:noProof/>
              <w:kern w:val="2"/>
              <w:sz w:val="24"/>
              <w:szCs w:val="24"/>
              <w:lang w:eastAsia="zh-CN"/>
              <w14:ligatures w14:val="standardContextual"/>
            </w:rPr>
          </w:pPr>
          <w:hyperlink w:anchor="_Toc163230530" w:history="1">
            <w:r w:rsidRPr="00384139">
              <w:rPr>
                <w:rStyle w:val="Hyperlink"/>
                <w:noProof/>
              </w:rPr>
              <w:t>3.3.10</w:t>
            </w:r>
            <w:r>
              <w:rPr>
                <w:noProof/>
                <w:kern w:val="2"/>
                <w:sz w:val="24"/>
                <w:szCs w:val="24"/>
                <w:lang w:eastAsia="zh-CN"/>
                <w14:ligatures w14:val="standardContextual"/>
              </w:rPr>
              <w:tab/>
            </w:r>
            <w:r w:rsidRPr="00384139">
              <w:rPr>
                <w:rStyle w:val="Hyperlink"/>
                <w:noProof/>
              </w:rPr>
              <w:t>Overall Performance Assessment</w:t>
            </w:r>
            <w:r>
              <w:rPr>
                <w:noProof/>
                <w:webHidden/>
              </w:rPr>
              <w:tab/>
            </w:r>
            <w:r>
              <w:rPr>
                <w:noProof/>
                <w:webHidden/>
              </w:rPr>
              <w:fldChar w:fldCharType="begin"/>
            </w:r>
            <w:r>
              <w:rPr>
                <w:noProof/>
                <w:webHidden/>
              </w:rPr>
              <w:instrText xml:space="preserve"> PAGEREF _Toc163230530 \h </w:instrText>
            </w:r>
            <w:r>
              <w:rPr>
                <w:noProof/>
                <w:webHidden/>
              </w:rPr>
            </w:r>
            <w:r>
              <w:rPr>
                <w:noProof/>
                <w:webHidden/>
              </w:rPr>
              <w:fldChar w:fldCharType="separate"/>
            </w:r>
            <w:r>
              <w:rPr>
                <w:noProof/>
                <w:webHidden/>
              </w:rPr>
              <w:t>30</w:t>
            </w:r>
            <w:r>
              <w:rPr>
                <w:noProof/>
                <w:webHidden/>
              </w:rPr>
              <w:fldChar w:fldCharType="end"/>
            </w:r>
          </w:hyperlink>
        </w:p>
        <w:p w14:paraId="39BE0EEC" w14:textId="12290ED7" w:rsidR="005D0A91" w:rsidRDefault="005D0A91">
          <w:pPr>
            <w:pStyle w:val="TOC3"/>
            <w:rPr>
              <w:noProof/>
              <w:kern w:val="2"/>
              <w:sz w:val="24"/>
              <w:szCs w:val="24"/>
              <w:lang w:eastAsia="zh-CN"/>
              <w14:ligatures w14:val="standardContextual"/>
            </w:rPr>
          </w:pPr>
          <w:hyperlink w:anchor="_Toc163230531" w:history="1">
            <w:r w:rsidRPr="00384139">
              <w:rPr>
                <w:rStyle w:val="Hyperlink"/>
                <w:noProof/>
              </w:rPr>
              <w:t>3.3.11</w:t>
            </w:r>
            <w:r>
              <w:rPr>
                <w:noProof/>
                <w:kern w:val="2"/>
                <w:sz w:val="24"/>
                <w:szCs w:val="24"/>
                <w:lang w:eastAsia="zh-CN"/>
                <w14:ligatures w14:val="standardContextual"/>
              </w:rPr>
              <w:tab/>
            </w:r>
            <w:r w:rsidRPr="00384139">
              <w:rPr>
                <w:rStyle w:val="Hyperlink"/>
                <w:noProof/>
              </w:rPr>
              <w:t>Need for Model Overlays</w:t>
            </w:r>
            <w:r>
              <w:rPr>
                <w:noProof/>
                <w:webHidden/>
              </w:rPr>
              <w:tab/>
            </w:r>
            <w:r>
              <w:rPr>
                <w:noProof/>
                <w:webHidden/>
              </w:rPr>
              <w:fldChar w:fldCharType="begin"/>
            </w:r>
            <w:r>
              <w:rPr>
                <w:noProof/>
                <w:webHidden/>
              </w:rPr>
              <w:instrText xml:space="preserve"> PAGEREF _Toc163230531 \h </w:instrText>
            </w:r>
            <w:r>
              <w:rPr>
                <w:noProof/>
                <w:webHidden/>
              </w:rPr>
            </w:r>
            <w:r>
              <w:rPr>
                <w:noProof/>
                <w:webHidden/>
              </w:rPr>
              <w:fldChar w:fldCharType="separate"/>
            </w:r>
            <w:r>
              <w:rPr>
                <w:noProof/>
                <w:webHidden/>
              </w:rPr>
              <w:t>30</w:t>
            </w:r>
            <w:r>
              <w:rPr>
                <w:noProof/>
                <w:webHidden/>
              </w:rPr>
              <w:fldChar w:fldCharType="end"/>
            </w:r>
          </w:hyperlink>
        </w:p>
        <w:p w14:paraId="4B4F4628" w14:textId="63424F58" w:rsidR="005D0A91" w:rsidRDefault="005D0A91">
          <w:pPr>
            <w:pStyle w:val="TOC1"/>
            <w:rPr>
              <w:noProof/>
              <w:kern w:val="2"/>
              <w:sz w:val="24"/>
              <w:szCs w:val="24"/>
              <w:lang w:eastAsia="zh-CN"/>
              <w14:ligatures w14:val="standardContextual"/>
            </w:rPr>
          </w:pPr>
          <w:hyperlink w:anchor="_Toc163230532" w:history="1">
            <w:r w:rsidRPr="00384139">
              <w:rPr>
                <w:rStyle w:val="Hyperlink"/>
                <w:rFonts w:ascii="Arial" w:hAnsi="Arial" w:cs="Arial"/>
                <w:noProof/>
              </w:rPr>
              <w:t>4.</w:t>
            </w:r>
            <w:r>
              <w:rPr>
                <w:noProof/>
                <w:kern w:val="2"/>
                <w:sz w:val="24"/>
                <w:szCs w:val="24"/>
                <w:lang w:eastAsia="zh-CN"/>
                <w14:ligatures w14:val="standardContextual"/>
              </w:rPr>
              <w:tab/>
            </w:r>
            <w:r w:rsidRPr="00384139">
              <w:rPr>
                <w:rStyle w:val="Hyperlink"/>
                <w:rFonts w:ascii="Arial" w:hAnsi="Arial" w:cs="Arial"/>
                <w:noProof/>
              </w:rPr>
              <w:t>PRODUCTION PROCESS COMPLETENESS &amp; ACCURACY</w:t>
            </w:r>
            <w:r>
              <w:rPr>
                <w:noProof/>
                <w:webHidden/>
              </w:rPr>
              <w:tab/>
            </w:r>
            <w:r>
              <w:rPr>
                <w:noProof/>
                <w:webHidden/>
              </w:rPr>
              <w:fldChar w:fldCharType="begin"/>
            </w:r>
            <w:r>
              <w:rPr>
                <w:noProof/>
                <w:webHidden/>
              </w:rPr>
              <w:instrText xml:space="preserve"> PAGEREF _Toc163230532 \h </w:instrText>
            </w:r>
            <w:r>
              <w:rPr>
                <w:noProof/>
                <w:webHidden/>
              </w:rPr>
            </w:r>
            <w:r>
              <w:rPr>
                <w:noProof/>
                <w:webHidden/>
              </w:rPr>
              <w:fldChar w:fldCharType="separate"/>
            </w:r>
            <w:r>
              <w:rPr>
                <w:noProof/>
                <w:webHidden/>
              </w:rPr>
              <w:t>31</w:t>
            </w:r>
            <w:r>
              <w:rPr>
                <w:noProof/>
                <w:webHidden/>
              </w:rPr>
              <w:fldChar w:fldCharType="end"/>
            </w:r>
          </w:hyperlink>
        </w:p>
        <w:p w14:paraId="3B433EE1" w14:textId="5FCBDACB" w:rsidR="005D0A91" w:rsidRDefault="005D0A91">
          <w:pPr>
            <w:pStyle w:val="TOC2"/>
            <w:rPr>
              <w:noProof/>
              <w:kern w:val="2"/>
              <w:sz w:val="24"/>
              <w:szCs w:val="24"/>
              <w:lang w:eastAsia="zh-CN"/>
              <w14:ligatures w14:val="standardContextual"/>
            </w:rPr>
          </w:pPr>
          <w:hyperlink w:anchor="_Toc163230534" w:history="1">
            <w:r w:rsidRPr="00384139">
              <w:rPr>
                <w:rStyle w:val="Hyperlink"/>
                <w:noProof/>
              </w:rPr>
              <w:t>4.1</w:t>
            </w:r>
            <w:r>
              <w:rPr>
                <w:noProof/>
                <w:kern w:val="2"/>
                <w:sz w:val="24"/>
                <w:szCs w:val="24"/>
                <w:lang w:eastAsia="zh-CN"/>
                <w14:ligatures w14:val="standardContextual"/>
              </w:rPr>
              <w:tab/>
            </w:r>
            <w:r w:rsidRPr="00384139">
              <w:rPr>
                <w:rStyle w:val="Hyperlink"/>
                <w:noProof/>
              </w:rPr>
              <w:t>Production Application Testing</w:t>
            </w:r>
            <w:r>
              <w:rPr>
                <w:noProof/>
                <w:webHidden/>
              </w:rPr>
              <w:tab/>
            </w:r>
            <w:r>
              <w:rPr>
                <w:noProof/>
                <w:webHidden/>
              </w:rPr>
              <w:fldChar w:fldCharType="begin"/>
            </w:r>
            <w:r>
              <w:rPr>
                <w:noProof/>
                <w:webHidden/>
              </w:rPr>
              <w:instrText xml:space="preserve"> PAGEREF _Toc163230534 \h </w:instrText>
            </w:r>
            <w:r>
              <w:rPr>
                <w:noProof/>
                <w:webHidden/>
              </w:rPr>
            </w:r>
            <w:r>
              <w:rPr>
                <w:noProof/>
                <w:webHidden/>
              </w:rPr>
              <w:fldChar w:fldCharType="separate"/>
            </w:r>
            <w:r>
              <w:rPr>
                <w:noProof/>
                <w:webHidden/>
              </w:rPr>
              <w:t>31</w:t>
            </w:r>
            <w:r>
              <w:rPr>
                <w:noProof/>
                <w:webHidden/>
              </w:rPr>
              <w:fldChar w:fldCharType="end"/>
            </w:r>
          </w:hyperlink>
        </w:p>
        <w:p w14:paraId="1DD0091E" w14:textId="25031CEB" w:rsidR="005D0A91" w:rsidRDefault="005D0A91">
          <w:pPr>
            <w:pStyle w:val="TOC3"/>
            <w:rPr>
              <w:noProof/>
              <w:kern w:val="2"/>
              <w:sz w:val="24"/>
              <w:szCs w:val="24"/>
              <w:lang w:eastAsia="zh-CN"/>
              <w14:ligatures w14:val="standardContextual"/>
            </w:rPr>
          </w:pPr>
          <w:hyperlink w:anchor="_Toc163230535" w:history="1">
            <w:r w:rsidRPr="00384139">
              <w:rPr>
                <w:rStyle w:val="Hyperlink"/>
                <w:noProof/>
              </w:rPr>
              <w:t>4.1.1</w:t>
            </w:r>
            <w:r>
              <w:rPr>
                <w:noProof/>
                <w:kern w:val="2"/>
                <w:sz w:val="24"/>
                <w:szCs w:val="24"/>
                <w:lang w:eastAsia="zh-CN"/>
                <w14:ligatures w14:val="standardContextual"/>
              </w:rPr>
              <w:tab/>
            </w:r>
            <w:r w:rsidRPr="00384139">
              <w:rPr>
                <w:rStyle w:val="Hyperlink"/>
                <w:noProof/>
              </w:rPr>
              <w:t>System Testing Approach and Results</w:t>
            </w:r>
            <w:r>
              <w:rPr>
                <w:noProof/>
                <w:webHidden/>
              </w:rPr>
              <w:tab/>
            </w:r>
            <w:r>
              <w:rPr>
                <w:noProof/>
                <w:webHidden/>
              </w:rPr>
              <w:fldChar w:fldCharType="begin"/>
            </w:r>
            <w:r>
              <w:rPr>
                <w:noProof/>
                <w:webHidden/>
              </w:rPr>
              <w:instrText xml:space="preserve"> PAGEREF _Toc163230535 \h </w:instrText>
            </w:r>
            <w:r>
              <w:rPr>
                <w:noProof/>
                <w:webHidden/>
              </w:rPr>
            </w:r>
            <w:r>
              <w:rPr>
                <w:noProof/>
                <w:webHidden/>
              </w:rPr>
              <w:fldChar w:fldCharType="separate"/>
            </w:r>
            <w:r>
              <w:rPr>
                <w:noProof/>
                <w:webHidden/>
              </w:rPr>
              <w:t>31</w:t>
            </w:r>
            <w:r>
              <w:rPr>
                <w:noProof/>
                <w:webHidden/>
              </w:rPr>
              <w:fldChar w:fldCharType="end"/>
            </w:r>
          </w:hyperlink>
        </w:p>
        <w:p w14:paraId="50FA9366" w14:textId="24DB1776" w:rsidR="005D0A91" w:rsidRDefault="005D0A91">
          <w:pPr>
            <w:pStyle w:val="TOC3"/>
            <w:rPr>
              <w:noProof/>
              <w:kern w:val="2"/>
              <w:sz w:val="24"/>
              <w:szCs w:val="24"/>
              <w:lang w:eastAsia="zh-CN"/>
              <w14:ligatures w14:val="standardContextual"/>
            </w:rPr>
          </w:pPr>
          <w:hyperlink w:anchor="_Toc163230536" w:history="1">
            <w:r w:rsidRPr="00384139">
              <w:rPr>
                <w:rStyle w:val="Hyperlink"/>
                <w:noProof/>
              </w:rPr>
              <w:t>4.1.2</w:t>
            </w:r>
            <w:r>
              <w:rPr>
                <w:noProof/>
                <w:kern w:val="2"/>
                <w:sz w:val="24"/>
                <w:szCs w:val="24"/>
                <w:lang w:eastAsia="zh-CN"/>
                <w14:ligatures w14:val="standardContextual"/>
              </w:rPr>
              <w:tab/>
            </w:r>
            <w:r w:rsidRPr="00384139">
              <w:rPr>
                <w:rStyle w:val="Hyperlink"/>
                <w:noProof/>
              </w:rPr>
              <w:t>User Acceptance Testing Approach and Results</w:t>
            </w:r>
            <w:r>
              <w:rPr>
                <w:noProof/>
                <w:webHidden/>
              </w:rPr>
              <w:tab/>
            </w:r>
            <w:r>
              <w:rPr>
                <w:noProof/>
                <w:webHidden/>
              </w:rPr>
              <w:fldChar w:fldCharType="begin"/>
            </w:r>
            <w:r>
              <w:rPr>
                <w:noProof/>
                <w:webHidden/>
              </w:rPr>
              <w:instrText xml:space="preserve"> PAGEREF _Toc163230536 \h </w:instrText>
            </w:r>
            <w:r>
              <w:rPr>
                <w:noProof/>
                <w:webHidden/>
              </w:rPr>
            </w:r>
            <w:r>
              <w:rPr>
                <w:noProof/>
                <w:webHidden/>
              </w:rPr>
              <w:fldChar w:fldCharType="separate"/>
            </w:r>
            <w:r>
              <w:rPr>
                <w:noProof/>
                <w:webHidden/>
              </w:rPr>
              <w:t>32</w:t>
            </w:r>
            <w:r>
              <w:rPr>
                <w:noProof/>
                <w:webHidden/>
              </w:rPr>
              <w:fldChar w:fldCharType="end"/>
            </w:r>
          </w:hyperlink>
        </w:p>
        <w:p w14:paraId="37F57F2E" w14:textId="38780BF4" w:rsidR="005D0A91" w:rsidRDefault="005D0A91">
          <w:pPr>
            <w:pStyle w:val="TOC2"/>
            <w:rPr>
              <w:noProof/>
              <w:kern w:val="2"/>
              <w:sz w:val="24"/>
              <w:szCs w:val="24"/>
              <w:lang w:eastAsia="zh-CN"/>
              <w14:ligatures w14:val="standardContextual"/>
            </w:rPr>
          </w:pPr>
          <w:hyperlink w:anchor="_Toc163230537" w:history="1">
            <w:r w:rsidRPr="00384139">
              <w:rPr>
                <w:rStyle w:val="Hyperlink"/>
                <w:rFonts w:cs="Arial"/>
                <w:noProof/>
              </w:rPr>
              <w:t>4.2</w:t>
            </w:r>
            <w:r>
              <w:rPr>
                <w:noProof/>
                <w:kern w:val="2"/>
                <w:sz w:val="24"/>
                <w:szCs w:val="24"/>
                <w:lang w:eastAsia="zh-CN"/>
                <w14:ligatures w14:val="standardContextual"/>
              </w:rPr>
              <w:tab/>
            </w:r>
            <w:r w:rsidRPr="00384139">
              <w:rPr>
                <w:rStyle w:val="Hyperlink"/>
                <w:rFonts w:cs="Arial"/>
                <w:noProof/>
              </w:rPr>
              <w:t>Model Production Specifications</w:t>
            </w:r>
            <w:r>
              <w:rPr>
                <w:noProof/>
                <w:webHidden/>
              </w:rPr>
              <w:tab/>
            </w:r>
            <w:r>
              <w:rPr>
                <w:noProof/>
                <w:webHidden/>
              </w:rPr>
              <w:fldChar w:fldCharType="begin"/>
            </w:r>
            <w:r>
              <w:rPr>
                <w:noProof/>
                <w:webHidden/>
              </w:rPr>
              <w:instrText xml:space="preserve"> PAGEREF _Toc163230537 \h </w:instrText>
            </w:r>
            <w:r>
              <w:rPr>
                <w:noProof/>
                <w:webHidden/>
              </w:rPr>
            </w:r>
            <w:r>
              <w:rPr>
                <w:noProof/>
                <w:webHidden/>
              </w:rPr>
              <w:fldChar w:fldCharType="separate"/>
            </w:r>
            <w:r>
              <w:rPr>
                <w:noProof/>
                <w:webHidden/>
              </w:rPr>
              <w:t>32</w:t>
            </w:r>
            <w:r>
              <w:rPr>
                <w:noProof/>
                <w:webHidden/>
              </w:rPr>
              <w:fldChar w:fldCharType="end"/>
            </w:r>
          </w:hyperlink>
        </w:p>
        <w:p w14:paraId="601CDA5B" w14:textId="235F4152" w:rsidR="005D0A91" w:rsidRDefault="005D0A91">
          <w:pPr>
            <w:pStyle w:val="TOC3"/>
            <w:rPr>
              <w:noProof/>
              <w:kern w:val="2"/>
              <w:sz w:val="24"/>
              <w:szCs w:val="24"/>
              <w:lang w:eastAsia="zh-CN"/>
              <w14:ligatures w14:val="standardContextual"/>
            </w:rPr>
          </w:pPr>
          <w:hyperlink w:anchor="_Toc163230538" w:history="1">
            <w:r w:rsidRPr="00384139">
              <w:rPr>
                <w:rStyle w:val="Hyperlink"/>
                <w:noProof/>
              </w:rPr>
              <w:t>4.2.1</w:t>
            </w:r>
            <w:r>
              <w:rPr>
                <w:noProof/>
                <w:kern w:val="2"/>
                <w:sz w:val="24"/>
                <w:szCs w:val="24"/>
                <w:lang w:eastAsia="zh-CN"/>
                <w14:ligatures w14:val="standardContextual"/>
              </w:rPr>
              <w:tab/>
            </w:r>
            <w:r w:rsidRPr="00384139">
              <w:rPr>
                <w:rStyle w:val="Hyperlink"/>
                <w:noProof/>
              </w:rPr>
              <w:t>Model Platform</w:t>
            </w:r>
            <w:r>
              <w:rPr>
                <w:noProof/>
                <w:webHidden/>
              </w:rPr>
              <w:tab/>
            </w:r>
            <w:r>
              <w:rPr>
                <w:noProof/>
                <w:webHidden/>
              </w:rPr>
              <w:fldChar w:fldCharType="begin"/>
            </w:r>
            <w:r>
              <w:rPr>
                <w:noProof/>
                <w:webHidden/>
              </w:rPr>
              <w:instrText xml:space="preserve"> PAGEREF _Toc163230538 \h </w:instrText>
            </w:r>
            <w:r>
              <w:rPr>
                <w:noProof/>
                <w:webHidden/>
              </w:rPr>
            </w:r>
            <w:r>
              <w:rPr>
                <w:noProof/>
                <w:webHidden/>
              </w:rPr>
              <w:fldChar w:fldCharType="separate"/>
            </w:r>
            <w:r>
              <w:rPr>
                <w:noProof/>
                <w:webHidden/>
              </w:rPr>
              <w:t>32</w:t>
            </w:r>
            <w:r>
              <w:rPr>
                <w:noProof/>
                <w:webHidden/>
              </w:rPr>
              <w:fldChar w:fldCharType="end"/>
            </w:r>
          </w:hyperlink>
        </w:p>
        <w:p w14:paraId="4DF1BC4F" w14:textId="26F7CFEE" w:rsidR="005D0A91" w:rsidRDefault="005D0A91">
          <w:pPr>
            <w:pStyle w:val="TOC3"/>
            <w:rPr>
              <w:noProof/>
              <w:kern w:val="2"/>
              <w:sz w:val="24"/>
              <w:szCs w:val="24"/>
              <w:lang w:eastAsia="zh-CN"/>
              <w14:ligatures w14:val="standardContextual"/>
            </w:rPr>
          </w:pPr>
          <w:hyperlink w:anchor="_Toc163230539" w:history="1">
            <w:r w:rsidRPr="00384139">
              <w:rPr>
                <w:rStyle w:val="Hyperlink"/>
                <w:noProof/>
              </w:rPr>
              <w:t>4.2.2</w:t>
            </w:r>
            <w:r>
              <w:rPr>
                <w:noProof/>
                <w:kern w:val="2"/>
                <w:sz w:val="24"/>
                <w:szCs w:val="24"/>
                <w:lang w:eastAsia="zh-CN"/>
                <w14:ligatures w14:val="standardContextual"/>
              </w:rPr>
              <w:tab/>
            </w:r>
            <w:r w:rsidRPr="00384139">
              <w:rPr>
                <w:rStyle w:val="Hyperlink"/>
                <w:noProof/>
              </w:rPr>
              <w:t>Data and Process Flow Diagram</w:t>
            </w:r>
            <w:r>
              <w:rPr>
                <w:noProof/>
                <w:webHidden/>
              </w:rPr>
              <w:tab/>
            </w:r>
            <w:r>
              <w:rPr>
                <w:noProof/>
                <w:webHidden/>
              </w:rPr>
              <w:fldChar w:fldCharType="begin"/>
            </w:r>
            <w:r>
              <w:rPr>
                <w:noProof/>
                <w:webHidden/>
              </w:rPr>
              <w:instrText xml:space="preserve"> PAGEREF _Toc163230539 \h </w:instrText>
            </w:r>
            <w:r>
              <w:rPr>
                <w:noProof/>
                <w:webHidden/>
              </w:rPr>
            </w:r>
            <w:r>
              <w:rPr>
                <w:noProof/>
                <w:webHidden/>
              </w:rPr>
              <w:fldChar w:fldCharType="separate"/>
            </w:r>
            <w:r>
              <w:rPr>
                <w:noProof/>
                <w:webHidden/>
              </w:rPr>
              <w:t>32</w:t>
            </w:r>
            <w:r>
              <w:rPr>
                <w:noProof/>
                <w:webHidden/>
              </w:rPr>
              <w:fldChar w:fldCharType="end"/>
            </w:r>
          </w:hyperlink>
        </w:p>
        <w:p w14:paraId="4DD20814" w14:textId="6E1E528E" w:rsidR="005D0A91" w:rsidRDefault="005D0A91">
          <w:pPr>
            <w:pStyle w:val="TOC3"/>
            <w:rPr>
              <w:noProof/>
              <w:kern w:val="2"/>
              <w:sz w:val="24"/>
              <w:szCs w:val="24"/>
              <w:lang w:eastAsia="zh-CN"/>
              <w14:ligatures w14:val="standardContextual"/>
            </w:rPr>
          </w:pPr>
          <w:hyperlink w:anchor="_Toc163230540" w:history="1">
            <w:r w:rsidRPr="00384139">
              <w:rPr>
                <w:rStyle w:val="Hyperlink"/>
                <w:noProof/>
              </w:rPr>
              <w:t>4.2.3</w:t>
            </w:r>
            <w:r>
              <w:rPr>
                <w:noProof/>
                <w:kern w:val="2"/>
                <w:sz w:val="24"/>
                <w:szCs w:val="24"/>
                <w:lang w:eastAsia="zh-CN"/>
                <w14:ligatures w14:val="standardContextual"/>
              </w:rPr>
              <w:tab/>
            </w:r>
            <w:r w:rsidRPr="00384139">
              <w:rPr>
                <w:rStyle w:val="Hyperlink"/>
                <w:noProof/>
              </w:rPr>
              <w:t>Input Data Specifications</w:t>
            </w:r>
            <w:r>
              <w:rPr>
                <w:noProof/>
                <w:webHidden/>
              </w:rPr>
              <w:tab/>
            </w:r>
            <w:r>
              <w:rPr>
                <w:noProof/>
                <w:webHidden/>
              </w:rPr>
              <w:fldChar w:fldCharType="begin"/>
            </w:r>
            <w:r>
              <w:rPr>
                <w:noProof/>
                <w:webHidden/>
              </w:rPr>
              <w:instrText xml:space="preserve"> PAGEREF _Toc163230540 \h </w:instrText>
            </w:r>
            <w:r>
              <w:rPr>
                <w:noProof/>
                <w:webHidden/>
              </w:rPr>
            </w:r>
            <w:r>
              <w:rPr>
                <w:noProof/>
                <w:webHidden/>
              </w:rPr>
              <w:fldChar w:fldCharType="separate"/>
            </w:r>
            <w:r>
              <w:rPr>
                <w:noProof/>
                <w:webHidden/>
              </w:rPr>
              <w:t>33</w:t>
            </w:r>
            <w:r>
              <w:rPr>
                <w:noProof/>
                <w:webHidden/>
              </w:rPr>
              <w:fldChar w:fldCharType="end"/>
            </w:r>
          </w:hyperlink>
        </w:p>
        <w:p w14:paraId="0D8CB7E4" w14:textId="69B3FF74" w:rsidR="005D0A91" w:rsidRDefault="005D0A91">
          <w:pPr>
            <w:pStyle w:val="TOC3"/>
            <w:rPr>
              <w:noProof/>
              <w:kern w:val="2"/>
              <w:sz w:val="24"/>
              <w:szCs w:val="24"/>
              <w:lang w:eastAsia="zh-CN"/>
              <w14:ligatures w14:val="standardContextual"/>
            </w:rPr>
          </w:pPr>
          <w:hyperlink w:anchor="_Toc163230541" w:history="1">
            <w:r w:rsidRPr="00384139">
              <w:rPr>
                <w:rStyle w:val="Hyperlink"/>
                <w:noProof/>
              </w:rPr>
              <w:t>4.2.4</w:t>
            </w:r>
            <w:r>
              <w:rPr>
                <w:noProof/>
                <w:kern w:val="2"/>
                <w:sz w:val="24"/>
                <w:szCs w:val="24"/>
                <w:lang w:eastAsia="zh-CN"/>
                <w14:ligatures w14:val="standardContextual"/>
              </w:rPr>
              <w:tab/>
            </w:r>
            <w:r w:rsidRPr="00384139">
              <w:rPr>
                <w:rStyle w:val="Hyperlink"/>
                <w:noProof/>
              </w:rPr>
              <w:t>Model Formulas / Algorithms</w:t>
            </w:r>
            <w:r>
              <w:rPr>
                <w:noProof/>
                <w:webHidden/>
              </w:rPr>
              <w:tab/>
            </w:r>
            <w:r>
              <w:rPr>
                <w:noProof/>
                <w:webHidden/>
              </w:rPr>
              <w:fldChar w:fldCharType="begin"/>
            </w:r>
            <w:r>
              <w:rPr>
                <w:noProof/>
                <w:webHidden/>
              </w:rPr>
              <w:instrText xml:space="preserve"> PAGEREF _Toc163230541 \h </w:instrText>
            </w:r>
            <w:r>
              <w:rPr>
                <w:noProof/>
                <w:webHidden/>
              </w:rPr>
            </w:r>
            <w:r>
              <w:rPr>
                <w:noProof/>
                <w:webHidden/>
              </w:rPr>
              <w:fldChar w:fldCharType="separate"/>
            </w:r>
            <w:r>
              <w:rPr>
                <w:noProof/>
                <w:webHidden/>
              </w:rPr>
              <w:t>33</w:t>
            </w:r>
            <w:r>
              <w:rPr>
                <w:noProof/>
                <w:webHidden/>
              </w:rPr>
              <w:fldChar w:fldCharType="end"/>
            </w:r>
          </w:hyperlink>
        </w:p>
        <w:p w14:paraId="6A776A63" w14:textId="6C21578F" w:rsidR="005D0A91" w:rsidRDefault="005D0A91">
          <w:pPr>
            <w:pStyle w:val="TOC3"/>
            <w:rPr>
              <w:noProof/>
              <w:kern w:val="2"/>
              <w:sz w:val="24"/>
              <w:szCs w:val="24"/>
              <w:lang w:eastAsia="zh-CN"/>
              <w14:ligatures w14:val="standardContextual"/>
            </w:rPr>
          </w:pPr>
          <w:hyperlink w:anchor="_Toc163230542" w:history="1">
            <w:r w:rsidRPr="00384139">
              <w:rPr>
                <w:rStyle w:val="Hyperlink"/>
                <w:noProof/>
              </w:rPr>
              <w:t>4.2.5</w:t>
            </w:r>
            <w:r>
              <w:rPr>
                <w:noProof/>
                <w:kern w:val="2"/>
                <w:sz w:val="24"/>
                <w:szCs w:val="24"/>
                <w:lang w:eastAsia="zh-CN"/>
                <w14:ligatures w14:val="standardContextual"/>
              </w:rPr>
              <w:tab/>
            </w:r>
            <w:r w:rsidRPr="00384139">
              <w:rPr>
                <w:rStyle w:val="Hyperlink"/>
                <w:noProof/>
              </w:rPr>
              <w:t>Model Parameters and Settings Values</w:t>
            </w:r>
            <w:r>
              <w:rPr>
                <w:noProof/>
                <w:webHidden/>
              </w:rPr>
              <w:tab/>
            </w:r>
            <w:r>
              <w:rPr>
                <w:noProof/>
                <w:webHidden/>
              </w:rPr>
              <w:fldChar w:fldCharType="begin"/>
            </w:r>
            <w:r>
              <w:rPr>
                <w:noProof/>
                <w:webHidden/>
              </w:rPr>
              <w:instrText xml:space="preserve"> PAGEREF _Toc163230542 \h </w:instrText>
            </w:r>
            <w:r>
              <w:rPr>
                <w:noProof/>
                <w:webHidden/>
              </w:rPr>
            </w:r>
            <w:r>
              <w:rPr>
                <w:noProof/>
                <w:webHidden/>
              </w:rPr>
              <w:fldChar w:fldCharType="separate"/>
            </w:r>
            <w:r>
              <w:rPr>
                <w:noProof/>
                <w:webHidden/>
              </w:rPr>
              <w:t>33</w:t>
            </w:r>
            <w:r>
              <w:rPr>
                <w:noProof/>
                <w:webHidden/>
              </w:rPr>
              <w:fldChar w:fldCharType="end"/>
            </w:r>
          </w:hyperlink>
        </w:p>
        <w:p w14:paraId="02393987" w14:textId="24884D25" w:rsidR="005D0A91" w:rsidRDefault="005D0A91">
          <w:pPr>
            <w:pStyle w:val="TOC3"/>
            <w:rPr>
              <w:noProof/>
              <w:kern w:val="2"/>
              <w:sz w:val="24"/>
              <w:szCs w:val="24"/>
              <w:lang w:eastAsia="zh-CN"/>
              <w14:ligatures w14:val="standardContextual"/>
            </w:rPr>
          </w:pPr>
          <w:hyperlink w:anchor="_Toc163230543" w:history="1">
            <w:r w:rsidRPr="00384139">
              <w:rPr>
                <w:rStyle w:val="Hyperlink"/>
                <w:noProof/>
              </w:rPr>
              <w:t>4.2.6</w:t>
            </w:r>
            <w:r>
              <w:rPr>
                <w:noProof/>
                <w:kern w:val="2"/>
                <w:sz w:val="24"/>
                <w:szCs w:val="24"/>
                <w:lang w:eastAsia="zh-CN"/>
                <w14:ligatures w14:val="standardContextual"/>
              </w:rPr>
              <w:tab/>
            </w:r>
            <w:r w:rsidRPr="00384139">
              <w:rPr>
                <w:rStyle w:val="Hyperlink"/>
                <w:noProof/>
              </w:rPr>
              <w:t>Model Outputs</w:t>
            </w:r>
            <w:r>
              <w:rPr>
                <w:noProof/>
                <w:webHidden/>
              </w:rPr>
              <w:tab/>
            </w:r>
            <w:r>
              <w:rPr>
                <w:noProof/>
                <w:webHidden/>
              </w:rPr>
              <w:fldChar w:fldCharType="begin"/>
            </w:r>
            <w:r>
              <w:rPr>
                <w:noProof/>
                <w:webHidden/>
              </w:rPr>
              <w:instrText xml:space="preserve"> PAGEREF _Toc163230543 \h </w:instrText>
            </w:r>
            <w:r>
              <w:rPr>
                <w:noProof/>
                <w:webHidden/>
              </w:rPr>
            </w:r>
            <w:r>
              <w:rPr>
                <w:noProof/>
                <w:webHidden/>
              </w:rPr>
              <w:fldChar w:fldCharType="separate"/>
            </w:r>
            <w:r>
              <w:rPr>
                <w:noProof/>
                <w:webHidden/>
              </w:rPr>
              <w:t>33</w:t>
            </w:r>
            <w:r>
              <w:rPr>
                <w:noProof/>
                <w:webHidden/>
              </w:rPr>
              <w:fldChar w:fldCharType="end"/>
            </w:r>
          </w:hyperlink>
        </w:p>
        <w:p w14:paraId="6860902F" w14:textId="13952FC8" w:rsidR="005D0A91" w:rsidRDefault="005D0A91">
          <w:pPr>
            <w:pStyle w:val="TOC3"/>
            <w:rPr>
              <w:noProof/>
              <w:kern w:val="2"/>
              <w:sz w:val="24"/>
              <w:szCs w:val="24"/>
              <w:lang w:eastAsia="zh-CN"/>
              <w14:ligatures w14:val="standardContextual"/>
            </w:rPr>
          </w:pPr>
          <w:hyperlink w:anchor="_Toc163230544" w:history="1">
            <w:r w:rsidRPr="00384139">
              <w:rPr>
                <w:rStyle w:val="Hyperlink"/>
                <w:noProof/>
              </w:rPr>
              <w:t>4.2.7</w:t>
            </w:r>
            <w:r>
              <w:rPr>
                <w:noProof/>
                <w:kern w:val="2"/>
                <w:sz w:val="24"/>
                <w:szCs w:val="24"/>
                <w:lang w:eastAsia="zh-CN"/>
                <w14:ligatures w14:val="standardContextual"/>
              </w:rPr>
              <w:tab/>
            </w:r>
            <w:r w:rsidRPr="00384139">
              <w:rPr>
                <w:rStyle w:val="Hyperlink"/>
                <w:noProof/>
              </w:rPr>
              <w:t>Reports</w:t>
            </w:r>
            <w:r>
              <w:rPr>
                <w:noProof/>
                <w:webHidden/>
              </w:rPr>
              <w:tab/>
            </w:r>
            <w:r>
              <w:rPr>
                <w:noProof/>
                <w:webHidden/>
              </w:rPr>
              <w:fldChar w:fldCharType="begin"/>
            </w:r>
            <w:r>
              <w:rPr>
                <w:noProof/>
                <w:webHidden/>
              </w:rPr>
              <w:instrText xml:space="preserve"> PAGEREF _Toc163230544 \h </w:instrText>
            </w:r>
            <w:r>
              <w:rPr>
                <w:noProof/>
                <w:webHidden/>
              </w:rPr>
            </w:r>
            <w:r>
              <w:rPr>
                <w:noProof/>
                <w:webHidden/>
              </w:rPr>
              <w:fldChar w:fldCharType="separate"/>
            </w:r>
            <w:r>
              <w:rPr>
                <w:noProof/>
                <w:webHidden/>
              </w:rPr>
              <w:t>34</w:t>
            </w:r>
            <w:r>
              <w:rPr>
                <w:noProof/>
                <w:webHidden/>
              </w:rPr>
              <w:fldChar w:fldCharType="end"/>
            </w:r>
          </w:hyperlink>
        </w:p>
        <w:p w14:paraId="5B88585B" w14:textId="7DE0134A" w:rsidR="005D0A91" w:rsidRDefault="005D0A91">
          <w:pPr>
            <w:pStyle w:val="TOC2"/>
            <w:rPr>
              <w:noProof/>
              <w:kern w:val="2"/>
              <w:sz w:val="24"/>
              <w:szCs w:val="24"/>
              <w:lang w:eastAsia="zh-CN"/>
              <w14:ligatures w14:val="standardContextual"/>
            </w:rPr>
          </w:pPr>
          <w:hyperlink w:anchor="_Toc163230545" w:history="1">
            <w:r w:rsidRPr="00384139">
              <w:rPr>
                <w:rStyle w:val="Hyperlink"/>
                <w:rFonts w:cs="Arial"/>
                <w:noProof/>
              </w:rPr>
              <w:t>4.3</w:t>
            </w:r>
            <w:r>
              <w:rPr>
                <w:noProof/>
                <w:kern w:val="2"/>
                <w:sz w:val="24"/>
                <w:szCs w:val="24"/>
                <w:lang w:eastAsia="zh-CN"/>
                <w14:ligatures w14:val="standardContextual"/>
              </w:rPr>
              <w:tab/>
            </w:r>
            <w:r w:rsidRPr="00384139">
              <w:rPr>
                <w:rStyle w:val="Hyperlink"/>
                <w:rFonts w:cs="Arial"/>
                <w:noProof/>
              </w:rPr>
              <w:t>Operational Controls</w:t>
            </w:r>
            <w:r>
              <w:rPr>
                <w:noProof/>
                <w:webHidden/>
              </w:rPr>
              <w:tab/>
            </w:r>
            <w:r>
              <w:rPr>
                <w:noProof/>
                <w:webHidden/>
              </w:rPr>
              <w:fldChar w:fldCharType="begin"/>
            </w:r>
            <w:r>
              <w:rPr>
                <w:noProof/>
                <w:webHidden/>
              </w:rPr>
              <w:instrText xml:space="preserve"> PAGEREF _Toc163230545 \h </w:instrText>
            </w:r>
            <w:r>
              <w:rPr>
                <w:noProof/>
                <w:webHidden/>
              </w:rPr>
            </w:r>
            <w:r>
              <w:rPr>
                <w:noProof/>
                <w:webHidden/>
              </w:rPr>
              <w:fldChar w:fldCharType="separate"/>
            </w:r>
            <w:r>
              <w:rPr>
                <w:noProof/>
                <w:webHidden/>
              </w:rPr>
              <w:t>34</w:t>
            </w:r>
            <w:r>
              <w:rPr>
                <w:noProof/>
                <w:webHidden/>
              </w:rPr>
              <w:fldChar w:fldCharType="end"/>
            </w:r>
          </w:hyperlink>
        </w:p>
        <w:p w14:paraId="18B28084" w14:textId="3546EA71" w:rsidR="005D0A91" w:rsidRDefault="005D0A91">
          <w:pPr>
            <w:pStyle w:val="TOC3"/>
            <w:rPr>
              <w:noProof/>
              <w:kern w:val="2"/>
              <w:sz w:val="24"/>
              <w:szCs w:val="24"/>
              <w:lang w:eastAsia="zh-CN"/>
              <w14:ligatures w14:val="standardContextual"/>
            </w:rPr>
          </w:pPr>
          <w:hyperlink w:anchor="_Toc163230546" w:history="1">
            <w:r w:rsidRPr="00384139">
              <w:rPr>
                <w:rStyle w:val="Hyperlink"/>
                <w:noProof/>
              </w:rPr>
              <w:t>4.3.1</w:t>
            </w:r>
            <w:r>
              <w:rPr>
                <w:noProof/>
                <w:kern w:val="2"/>
                <w:sz w:val="24"/>
                <w:szCs w:val="24"/>
                <w:lang w:eastAsia="zh-CN"/>
                <w14:ligatures w14:val="standardContextual"/>
              </w:rPr>
              <w:tab/>
            </w:r>
            <w:r w:rsidRPr="00384139">
              <w:rPr>
                <w:rStyle w:val="Hyperlink"/>
                <w:noProof/>
              </w:rPr>
              <w:t>Model Access and Security</w:t>
            </w:r>
            <w:r>
              <w:rPr>
                <w:noProof/>
                <w:webHidden/>
              </w:rPr>
              <w:tab/>
            </w:r>
            <w:r>
              <w:rPr>
                <w:noProof/>
                <w:webHidden/>
              </w:rPr>
              <w:fldChar w:fldCharType="begin"/>
            </w:r>
            <w:r>
              <w:rPr>
                <w:noProof/>
                <w:webHidden/>
              </w:rPr>
              <w:instrText xml:space="preserve"> PAGEREF _Toc163230546 \h </w:instrText>
            </w:r>
            <w:r>
              <w:rPr>
                <w:noProof/>
                <w:webHidden/>
              </w:rPr>
            </w:r>
            <w:r>
              <w:rPr>
                <w:noProof/>
                <w:webHidden/>
              </w:rPr>
              <w:fldChar w:fldCharType="separate"/>
            </w:r>
            <w:r>
              <w:rPr>
                <w:noProof/>
                <w:webHidden/>
              </w:rPr>
              <w:t>34</w:t>
            </w:r>
            <w:r>
              <w:rPr>
                <w:noProof/>
                <w:webHidden/>
              </w:rPr>
              <w:fldChar w:fldCharType="end"/>
            </w:r>
          </w:hyperlink>
        </w:p>
        <w:p w14:paraId="12F8F92F" w14:textId="56D3FF88" w:rsidR="005D0A91" w:rsidRDefault="005D0A91">
          <w:pPr>
            <w:pStyle w:val="TOC3"/>
            <w:rPr>
              <w:noProof/>
              <w:kern w:val="2"/>
              <w:sz w:val="24"/>
              <w:szCs w:val="24"/>
              <w:lang w:eastAsia="zh-CN"/>
              <w14:ligatures w14:val="standardContextual"/>
            </w:rPr>
          </w:pPr>
          <w:hyperlink w:anchor="_Toc163230547" w:history="1">
            <w:r w:rsidRPr="00384139">
              <w:rPr>
                <w:rStyle w:val="Hyperlink"/>
                <w:noProof/>
              </w:rPr>
              <w:t>4.3.2</w:t>
            </w:r>
            <w:r>
              <w:rPr>
                <w:noProof/>
                <w:kern w:val="2"/>
                <w:sz w:val="24"/>
                <w:szCs w:val="24"/>
                <w:lang w:eastAsia="zh-CN"/>
                <w14:ligatures w14:val="standardContextual"/>
              </w:rPr>
              <w:tab/>
            </w:r>
            <w:r w:rsidRPr="00384139">
              <w:rPr>
                <w:rStyle w:val="Hyperlink"/>
                <w:noProof/>
              </w:rPr>
              <w:t>Production Deployment</w:t>
            </w:r>
            <w:r>
              <w:rPr>
                <w:noProof/>
                <w:webHidden/>
              </w:rPr>
              <w:tab/>
            </w:r>
            <w:r>
              <w:rPr>
                <w:noProof/>
                <w:webHidden/>
              </w:rPr>
              <w:fldChar w:fldCharType="begin"/>
            </w:r>
            <w:r>
              <w:rPr>
                <w:noProof/>
                <w:webHidden/>
              </w:rPr>
              <w:instrText xml:space="preserve"> PAGEREF _Toc163230547 \h </w:instrText>
            </w:r>
            <w:r>
              <w:rPr>
                <w:noProof/>
                <w:webHidden/>
              </w:rPr>
            </w:r>
            <w:r>
              <w:rPr>
                <w:noProof/>
                <w:webHidden/>
              </w:rPr>
              <w:fldChar w:fldCharType="separate"/>
            </w:r>
            <w:r>
              <w:rPr>
                <w:noProof/>
                <w:webHidden/>
              </w:rPr>
              <w:t>34</w:t>
            </w:r>
            <w:r>
              <w:rPr>
                <w:noProof/>
                <w:webHidden/>
              </w:rPr>
              <w:fldChar w:fldCharType="end"/>
            </w:r>
          </w:hyperlink>
        </w:p>
        <w:p w14:paraId="747C4082" w14:textId="712A0975" w:rsidR="005D0A91" w:rsidRDefault="005D0A91">
          <w:pPr>
            <w:pStyle w:val="TOC3"/>
            <w:rPr>
              <w:noProof/>
              <w:kern w:val="2"/>
              <w:sz w:val="24"/>
              <w:szCs w:val="24"/>
              <w:lang w:eastAsia="zh-CN"/>
              <w14:ligatures w14:val="standardContextual"/>
            </w:rPr>
          </w:pPr>
          <w:hyperlink w:anchor="_Toc163230548" w:history="1">
            <w:r w:rsidRPr="00384139">
              <w:rPr>
                <w:rStyle w:val="Hyperlink"/>
                <w:noProof/>
              </w:rPr>
              <w:t>4.3.3</w:t>
            </w:r>
            <w:r>
              <w:rPr>
                <w:noProof/>
                <w:kern w:val="2"/>
                <w:sz w:val="24"/>
                <w:szCs w:val="24"/>
                <w:lang w:eastAsia="zh-CN"/>
                <w14:ligatures w14:val="standardContextual"/>
              </w:rPr>
              <w:tab/>
            </w:r>
            <w:r w:rsidRPr="00384139">
              <w:rPr>
                <w:rStyle w:val="Hyperlink"/>
                <w:noProof/>
              </w:rPr>
              <w:t>Model Usage Controls</w:t>
            </w:r>
            <w:r>
              <w:rPr>
                <w:noProof/>
                <w:webHidden/>
              </w:rPr>
              <w:tab/>
            </w:r>
            <w:r>
              <w:rPr>
                <w:noProof/>
                <w:webHidden/>
              </w:rPr>
              <w:fldChar w:fldCharType="begin"/>
            </w:r>
            <w:r>
              <w:rPr>
                <w:noProof/>
                <w:webHidden/>
              </w:rPr>
              <w:instrText xml:space="preserve"> PAGEREF _Toc163230548 \h </w:instrText>
            </w:r>
            <w:r>
              <w:rPr>
                <w:noProof/>
                <w:webHidden/>
              </w:rPr>
            </w:r>
            <w:r>
              <w:rPr>
                <w:noProof/>
                <w:webHidden/>
              </w:rPr>
              <w:fldChar w:fldCharType="separate"/>
            </w:r>
            <w:r>
              <w:rPr>
                <w:noProof/>
                <w:webHidden/>
              </w:rPr>
              <w:t>35</w:t>
            </w:r>
            <w:r>
              <w:rPr>
                <w:noProof/>
                <w:webHidden/>
              </w:rPr>
              <w:fldChar w:fldCharType="end"/>
            </w:r>
          </w:hyperlink>
        </w:p>
        <w:p w14:paraId="5DC3C385" w14:textId="79377E6A" w:rsidR="005D0A91" w:rsidRDefault="005D0A91">
          <w:pPr>
            <w:pStyle w:val="TOC3"/>
            <w:rPr>
              <w:noProof/>
              <w:kern w:val="2"/>
              <w:sz w:val="24"/>
              <w:szCs w:val="24"/>
              <w:lang w:eastAsia="zh-CN"/>
              <w14:ligatures w14:val="standardContextual"/>
            </w:rPr>
          </w:pPr>
          <w:hyperlink w:anchor="_Toc163230549" w:history="1">
            <w:r w:rsidRPr="00384139">
              <w:rPr>
                <w:rStyle w:val="Hyperlink"/>
                <w:noProof/>
              </w:rPr>
              <w:t>4.3.4</w:t>
            </w:r>
            <w:r>
              <w:rPr>
                <w:noProof/>
                <w:kern w:val="2"/>
                <w:sz w:val="24"/>
                <w:szCs w:val="24"/>
                <w:lang w:eastAsia="zh-CN"/>
                <w14:ligatures w14:val="standardContextual"/>
              </w:rPr>
              <w:tab/>
            </w:r>
            <w:r w:rsidRPr="00384139">
              <w:rPr>
                <w:rStyle w:val="Hyperlink"/>
                <w:noProof/>
              </w:rPr>
              <w:t>Model Backup</w:t>
            </w:r>
            <w:r>
              <w:rPr>
                <w:noProof/>
                <w:webHidden/>
              </w:rPr>
              <w:tab/>
            </w:r>
            <w:r>
              <w:rPr>
                <w:noProof/>
                <w:webHidden/>
              </w:rPr>
              <w:fldChar w:fldCharType="begin"/>
            </w:r>
            <w:r>
              <w:rPr>
                <w:noProof/>
                <w:webHidden/>
              </w:rPr>
              <w:instrText xml:space="preserve"> PAGEREF _Toc163230549 \h </w:instrText>
            </w:r>
            <w:r>
              <w:rPr>
                <w:noProof/>
                <w:webHidden/>
              </w:rPr>
            </w:r>
            <w:r>
              <w:rPr>
                <w:noProof/>
                <w:webHidden/>
              </w:rPr>
              <w:fldChar w:fldCharType="separate"/>
            </w:r>
            <w:r>
              <w:rPr>
                <w:noProof/>
                <w:webHidden/>
              </w:rPr>
              <w:t>35</w:t>
            </w:r>
            <w:r>
              <w:rPr>
                <w:noProof/>
                <w:webHidden/>
              </w:rPr>
              <w:fldChar w:fldCharType="end"/>
            </w:r>
          </w:hyperlink>
        </w:p>
        <w:p w14:paraId="3A30AEBE" w14:textId="0A3C7FCF" w:rsidR="005D0A91" w:rsidRDefault="005D0A91">
          <w:pPr>
            <w:pStyle w:val="TOC2"/>
            <w:rPr>
              <w:noProof/>
              <w:kern w:val="2"/>
              <w:sz w:val="24"/>
              <w:szCs w:val="24"/>
              <w:lang w:eastAsia="zh-CN"/>
              <w14:ligatures w14:val="standardContextual"/>
            </w:rPr>
          </w:pPr>
          <w:hyperlink w:anchor="_Toc163230550" w:history="1">
            <w:r w:rsidRPr="00384139">
              <w:rPr>
                <w:rStyle w:val="Hyperlink"/>
                <w:rFonts w:cs="Arial"/>
                <w:noProof/>
              </w:rPr>
              <w:t>4.4</w:t>
            </w:r>
            <w:r>
              <w:rPr>
                <w:noProof/>
                <w:kern w:val="2"/>
                <w:sz w:val="24"/>
                <w:szCs w:val="24"/>
                <w:lang w:eastAsia="zh-CN"/>
                <w14:ligatures w14:val="standardContextual"/>
              </w:rPr>
              <w:tab/>
            </w:r>
            <w:r w:rsidRPr="00384139">
              <w:rPr>
                <w:rStyle w:val="Hyperlink"/>
                <w:rFonts w:cs="Arial"/>
                <w:noProof/>
              </w:rPr>
              <w:t>Contingency Plans</w:t>
            </w:r>
            <w:r>
              <w:rPr>
                <w:noProof/>
                <w:webHidden/>
              </w:rPr>
              <w:tab/>
            </w:r>
            <w:r>
              <w:rPr>
                <w:noProof/>
                <w:webHidden/>
              </w:rPr>
              <w:fldChar w:fldCharType="begin"/>
            </w:r>
            <w:r>
              <w:rPr>
                <w:noProof/>
                <w:webHidden/>
              </w:rPr>
              <w:instrText xml:space="preserve"> PAGEREF _Toc163230550 \h </w:instrText>
            </w:r>
            <w:r>
              <w:rPr>
                <w:noProof/>
                <w:webHidden/>
              </w:rPr>
            </w:r>
            <w:r>
              <w:rPr>
                <w:noProof/>
                <w:webHidden/>
              </w:rPr>
              <w:fldChar w:fldCharType="separate"/>
            </w:r>
            <w:r>
              <w:rPr>
                <w:noProof/>
                <w:webHidden/>
              </w:rPr>
              <w:t>35</w:t>
            </w:r>
            <w:r>
              <w:rPr>
                <w:noProof/>
                <w:webHidden/>
              </w:rPr>
              <w:fldChar w:fldCharType="end"/>
            </w:r>
          </w:hyperlink>
        </w:p>
        <w:p w14:paraId="78AC784D" w14:textId="47D38B2D" w:rsidR="005D0A91" w:rsidRDefault="005D0A91">
          <w:pPr>
            <w:pStyle w:val="TOC3"/>
            <w:rPr>
              <w:noProof/>
              <w:kern w:val="2"/>
              <w:sz w:val="24"/>
              <w:szCs w:val="24"/>
              <w:lang w:eastAsia="zh-CN"/>
              <w14:ligatures w14:val="standardContextual"/>
            </w:rPr>
          </w:pPr>
          <w:hyperlink w:anchor="_Toc163230551" w:history="1">
            <w:r w:rsidRPr="00384139">
              <w:rPr>
                <w:rStyle w:val="Hyperlink"/>
                <w:noProof/>
              </w:rPr>
              <w:t>4.4.1</w:t>
            </w:r>
            <w:r>
              <w:rPr>
                <w:noProof/>
                <w:kern w:val="2"/>
                <w:sz w:val="24"/>
                <w:szCs w:val="24"/>
                <w:lang w:eastAsia="zh-CN"/>
                <w14:ligatures w14:val="standardContextual"/>
              </w:rPr>
              <w:tab/>
            </w:r>
            <w:r w:rsidRPr="00384139">
              <w:rPr>
                <w:rStyle w:val="Hyperlink"/>
                <w:noProof/>
              </w:rPr>
              <w:t>Disaster Recovery Plan</w:t>
            </w:r>
            <w:r>
              <w:rPr>
                <w:noProof/>
                <w:webHidden/>
              </w:rPr>
              <w:tab/>
            </w:r>
            <w:r>
              <w:rPr>
                <w:noProof/>
                <w:webHidden/>
              </w:rPr>
              <w:fldChar w:fldCharType="begin"/>
            </w:r>
            <w:r>
              <w:rPr>
                <w:noProof/>
                <w:webHidden/>
              </w:rPr>
              <w:instrText xml:space="preserve"> PAGEREF _Toc163230551 \h </w:instrText>
            </w:r>
            <w:r>
              <w:rPr>
                <w:noProof/>
                <w:webHidden/>
              </w:rPr>
            </w:r>
            <w:r>
              <w:rPr>
                <w:noProof/>
                <w:webHidden/>
              </w:rPr>
              <w:fldChar w:fldCharType="separate"/>
            </w:r>
            <w:r>
              <w:rPr>
                <w:noProof/>
                <w:webHidden/>
              </w:rPr>
              <w:t>35</w:t>
            </w:r>
            <w:r>
              <w:rPr>
                <w:noProof/>
                <w:webHidden/>
              </w:rPr>
              <w:fldChar w:fldCharType="end"/>
            </w:r>
          </w:hyperlink>
        </w:p>
        <w:p w14:paraId="0B90148B" w14:textId="190172C0" w:rsidR="005D0A91" w:rsidRDefault="005D0A91">
          <w:pPr>
            <w:pStyle w:val="TOC3"/>
            <w:rPr>
              <w:noProof/>
              <w:kern w:val="2"/>
              <w:sz w:val="24"/>
              <w:szCs w:val="24"/>
              <w:lang w:eastAsia="zh-CN"/>
              <w14:ligatures w14:val="standardContextual"/>
            </w:rPr>
          </w:pPr>
          <w:hyperlink w:anchor="_Toc163230552" w:history="1">
            <w:r w:rsidRPr="00384139">
              <w:rPr>
                <w:rStyle w:val="Hyperlink"/>
                <w:noProof/>
              </w:rPr>
              <w:t>4.4.2</w:t>
            </w:r>
            <w:r>
              <w:rPr>
                <w:noProof/>
                <w:kern w:val="2"/>
                <w:sz w:val="24"/>
                <w:szCs w:val="24"/>
                <w:lang w:eastAsia="zh-CN"/>
                <w14:ligatures w14:val="standardContextual"/>
              </w:rPr>
              <w:tab/>
            </w:r>
            <w:r w:rsidRPr="00384139">
              <w:rPr>
                <w:rStyle w:val="Hyperlink"/>
                <w:noProof/>
              </w:rPr>
              <w:t>Business Continuity Plan</w:t>
            </w:r>
            <w:r>
              <w:rPr>
                <w:noProof/>
                <w:webHidden/>
              </w:rPr>
              <w:tab/>
            </w:r>
            <w:r>
              <w:rPr>
                <w:noProof/>
                <w:webHidden/>
              </w:rPr>
              <w:fldChar w:fldCharType="begin"/>
            </w:r>
            <w:r>
              <w:rPr>
                <w:noProof/>
                <w:webHidden/>
              </w:rPr>
              <w:instrText xml:space="preserve"> PAGEREF _Toc163230552 \h </w:instrText>
            </w:r>
            <w:r>
              <w:rPr>
                <w:noProof/>
                <w:webHidden/>
              </w:rPr>
            </w:r>
            <w:r>
              <w:rPr>
                <w:noProof/>
                <w:webHidden/>
              </w:rPr>
              <w:fldChar w:fldCharType="separate"/>
            </w:r>
            <w:r>
              <w:rPr>
                <w:noProof/>
                <w:webHidden/>
              </w:rPr>
              <w:t>35</w:t>
            </w:r>
            <w:r>
              <w:rPr>
                <w:noProof/>
                <w:webHidden/>
              </w:rPr>
              <w:fldChar w:fldCharType="end"/>
            </w:r>
          </w:hyperlink>
        </w:p>
        <w:p w14:paraId="3170C1A2" w14:textId="4CEDB84D" w:rsidR="005D0A91" w:rsidRDefault="005D0A91">
          <w:pPr>
            <w:pStyle w:val="TOC2"/>
            <w:rPr>
              <w:noProof/>
              <w:kern w:val="2"/>
              <w:sz w:val="24"/>
              <w:szCs w:val="24"/>
              <w:lang w:eastAsia="zh-CN"/>
              <w14:ligatures w14:val="standardContextual"/>
            </w:rPr>
          </w:pPr>
          <w:hyperlink w:anchor="_Toc163230553" w:history="1">
            <w:r w:rsidRPr="00384139">
              <w:rPr>
                <w:rStyle w:val="Hyperlink"/>
                <w:rFonts w:cs="Arial"/>
                <w:noProof/>
              </w:rPr>
              <w:t>4.5</w:t>
            </w:r>
            <w:r>
              <w:rPr>
                <w:noProof/>
                <w:kern w:val="2"/>
                <w:sz w:val="24"/>
                <w:szCs w:val="24"/>
                <w:lang w:eastAsia="zh-CN"/>
                <w14:ligatures w14:val="standardContextual"/>
              </w:rPr>
              <w:tab/>
            </w:r>
            <w:r w:rsidRPr="00384139">
              <w:rPr>
                <w:rStyle w:val="Hyperlink"/>
                <w:rFonts w:cs="Arial"/>
                <w:noProof/>
              </w:rPr>
              <w:t>Operating Procedures / User’s Guide</w:t>
            </w:r>
            <w:r>
              <w:rPr>
                <w:noProof/>
                <w:webHidden/>
              </w:rPr>
              <w:tab/>
            </w:r>
            <w:r>
              <w:rPr>
                <w:noProof/>
                <w:webHidden/>
              </w:rPr>
              <w:fldChar w:fldCharType="begin"/>
            </w:r>
            <w:r>
              <w:rPr>
                <w:noProof/>
                <w:webHidden/>
              </w:rPr>
              <w:instrText xml:space="preserve"> PAGEREF _Toc163230553 \h </w:instrText>
            </w:r>
            <w:r>
              <w:rPr>
                <w:noProof/>
                <w:webHidden/>
              </w:rPr>
            </w:r>
            <w:r>
              <w:rPr>
                <w:noProof/>
                <w:webHidden/>
              </w:rPr>
              <w:fldChar w:fldCharType="separate"/>
            </w:r>
            <w:r>
              <w:rPr>
                <w:noProof/>
                <w:webHidden/>
              </w:rPr>
              <w:t>36</w:t>
            </w:r>
            <w:r>
              <w:rPr>
                <w:noProof/>
                <w:webHidden/>
              </w:rPr>
              <w:fldChar w:fldCharType="end"/>
            </w:r>
          </w:hyperlink>
        </w:p>
        <w:p w14:paraId="4DC132FA" w14:textId="1DCD7299" w:rsidR="005D0A91" w:rsidRDefault="005D0A91">
          <w:pPr>
            <w:pStyle w:val="TOC1"/>
            <w:rPr>
              <w:noProof/>
              <w:kern w:val="2"/>
              <w:sz w:val="24"/>
              <w:szCs w:val="24"/>
              <w:lang w:eastAsia="zh-CN"/>
              <w14:ligatures w14:val="standardContextual"/>
            </w:rPr>
          </w:pPr>
          <w:hyperlink w:anchor="_Toc163230554" w:history="1">
            <w:r w:rsidRPr="00384139">
              <w:rPr>
                <w:rStyle w:val="Hyperlink"/>
                <w:rFonts w:ascii="Arial" w:hAnsi="Arial" w:cs="Arial"/>
                <w:noProof/>
              </w:rPr>
              <w:t>5.</w:t>
            </w:r>
            <w:r>
              <w:rPr>
                <w:noProof/>
                <w:kern w:val="2"/>
                <w:sz w:val="24"/>
                <w:szCs w:val="24"/>
                <w:lang w:eastAsia="zh-CN"/>
                <w14:ligatures w14:val="standardContextual"/>
              </w:rPr>
              <w:tab/>
            </w:r>
            <w:r w:rsidRPr="00384139">
              <w:rPr>
                <w:rStyle w:val="Hyperlink"/>
                <w:rFonts w:ascii="Arial" w:hAnsi="Arial" w:cs="Arial"/>
                <w:noProof/>
              </w:rPr>
              <w:t>ONGOING MODEL GOVERNANCE &amp; OUTCOME ANALYSIS</w:t>
            </w:r>
            <w:r>
              <w:rPr>
                <w:noProof/>
                <w:webHidden/>
              </w:rPr>
              <w:tab/>
            </w:r>
            <w:r>
              <w:rPr>
                <w:noProof/>
                <w:webHidden/>
              </w:rPr>
              <w:fldChar w:fldCharType="begin"/>
            </w:r>
            <w:r>
              <w:rPr>
                <w:noProof/>
                <w:webHidden/>
              </w:rPr>
              <w:instrText xml:space="preserve"> PAGEREF _Toc163230554 \h </w:instrText>
            </w:r>
            <w:r>
              <w:rPr>
                <w:noProof/>
                <w:webHidden/>
              </w:rPr>
            </w:r>
            <w:r>
              <w:rPr>
                <w:noProof/>
                <w:webHidden/>
              </w:rPr>
              <w:fldChar w:fldCharType="separate"/>
            </w:r>
            <w:r>
              <w:rPr>
                <w:noProof/>
                <w:webHidden/>
              </w:rPr>
              <w:t>37</w:t>
            </w:r>
            <w:r>
              <w:rPr>
                <w:noProof/>
                <w:webHidden/>
              </w:rPr>
              <w:fldChar w:fldCharType="end"/>
            </w:r>
          </w:hyperlink>
        </w:p>
        <w:p w14:paraId="07CD7378" w14:textId="251B0EB7" w:rsidR="005D0A91" w:rsidRDefault="005D0A91">
          <w:pPr>
            <w:pStyle w:val="TOC2"/>
            <w:rPr>
              <w:noProof/>
              <w:kern w:val="2"/>
              <w:sz w:val="24"/>
              <w:szCs w:val="24"/>
              <w:lang w:eastAsia="zh-CN"/>
              <w14:ligatures w14:val="standardContextual"/>
            </w:rPr>
          </w:pPr>
          <w:hyperlink w:anchor="_Toc163230555" w:history="1">
            <w:r w:rsidRPr="00384139">
              <w:rPr>
                <w:rStyle w:val="Hyperlink"/>
                <w:rFonts w:cs="Arial"/>
                <w:noProof/>
              </w:rPr>
              <w:t>5.1</w:t>
            </w:r>
            <w:r>
              <w:rPr>
                <w:noProof/>
                <w:kern w:val="2"/>
                <w:sz w:val="24"/>
                <w:szCs w:val="24"/>
                <w:lang w:eastAsia="zh-CN"/>
                <w14:ligatures w14:val="standardContextual"/>
              </w:rPr>
              <w:tab/>
            </w:r>
            <w:r w:rsidRPr="00384139">
              <w:rPr>
                <w:rStyle w:val="Hyperlink"/>
                <w:rFonts w:cs="Arial"/>
                <w:noProof/>
              </w:rPr>
              <w:t>Ongoing Risk &amp; Performance Monitoring Plan</w:t>
            </w:r>
            <w:r>
              <w:rPr>
                <w:noProof/>
                <w:webHidden/>
              </w:rPr>
              <w:tab/>
            </w:r>
            <w:r>
              <w:rPr>
                <w:noProof/>
                <w:webHidden/>
              </w:rPr>
              <w:fldChar w:fldCharType="begin"/>
            </w:r>
            <w:r>
              <w:rPr>
                <w:noProof/>
                <w:webHidden/>
              </w:rPr>
              <w:instrText xml:space="preserve"> PAGEREF _Toc163230555 \h </w:instrText>
            </w:r>
            <w:r>
              <w:rPr>
                <w:noProof/>
                <w:webHidden/>
              </w:rPr>
            </w:r>
            <w:r>
              <w:rPr>
                <w:noProof/>
                <w:webHidden/>
              </w:rPr>
              <w:fldChar w:fldCharType="separate"/>
            </w:r>
            <w:r>
              <w:rPr>
                <w:noProof/>
                <w:webHidden/>
              </w:rPr>
              <w:t>37</w:t>
            </w:r>
            <w:r>
              <w:rPr>
                <w:noProof/>
                <w:webHidden/>
              </w:rPr>
              <w:fldChar w:fldCharType="end"/>
            </w:r>
          </w:hyperlink>
        </w:p>
        <w:p w14:paraId="6FD3837B" w14:textId="0FC5E5F4" w:rsidR="005D0A91" w:rsidRDefault="005D0A91">
          <w:pPr>
            <w:pStyle w:val="TOC2"/>
            <w:rPr>
              <w:noProof/>
              <w:kern w:val="2"/>
              <w:sz w:val="24"/>
              <w:szCs w:val="24"/>
              <w:lang w:eastAsia="zh-CN"/>
              <w14:ligatures w14:val="standardContextual"/>
            </w:rPr>
          </w:pPr>
          <w:hyperlink w:anchor="_Toc163230556" w:history="1">
            <w:r w:rsidRPr="00384139">
              <w:rPr>
                <w:rStyle w:val="Hyperlink"/>
                <w:rFonts w:cs="Arial"/>
                <w:noProof/>
              </w:rPr>
              <w:t>5.2</w:t>
            </w:r>
            <w:r>
              <w:rPr>
                <w:noProof/>
                <w:kern w:val="2"/>
                <w:sz w:val="24"/>
                <w:szCs w:val="24"/>
                <w:lang w:eastAsia="zh-CN"/>
                <w14:ligatures w14:val="standardContextual"/>
              </w:rPr>
              <w:tab/>
            </w:r>
            <w:r w:rsidRPr="00384139">
              <w:rPr>
                <w:rStyle w:val="Hyperlink"/>
                <w:rFonts w:cs="Arial"/>
                <w:noProof/>
              </w:rPr>
              <w:t>Model Approval and Change Management Process</w:t>
            </w:r>
            <w:r>
              <w:rPr>
                <w:noProof/>
                <w:webHidden/>
              </w:rPr>
              <w:tab/>
            </w:r>
            <w:r>
              <w:rPr>
                <w:noProof/>
                <w:webHidden/>
              </w:rPr>
              <w:fldChar w:fldCharType="begin"/>
            </w:r>
            <w:r>
              <w:rPr>
                <w:noProof/>
                <w:webHidden/>
              </w:rPr>
              <w:instrText xml:space="preserve"> PAGEREF _Toc163230556 \h </w:instrText>
            </w:r>
            <w:r>
              <w:rPr>
                <w:noProof/>
                <w:webHidden/>
              </w:rPr>
            </w:r>
            <w:r>
              <w:rPr>
                <w:noProof/>
                <w:webHidden/>
              </w:rPr>
              <w:fldChar w:fldCharType="separate"/>
            </w:r>
            <w:r>
              <w:rPr>
                <w:noProof/>
                <w:webHidden/>
              </w:rPr>
              <w:t>40</w:t>
            </w:r>
            <w:r>
              <w:rPr>
                <w:noProof/>
                <w:webHidden/>
              </w:rPr>
              <w:fldChar w:fldCharType="end"/>
            </w:r>
          </w:hyperlink>
        </w:p>
        <w:p w14:paraId="2067EB10" w14:textId="612653AC" w:rsidR="005D0A91" w:rsidRDefault="005D0A91">
          <w:pPr>
            <w:pStyle w:val="TOC3"/>
            <w:rPr>
              <w:noProof/>
              <w:kern w:val="2"/>
              <w:sz w:val="24"/>
              <w:szCs w:val="24"/>
              <w:lang w:eastAsia="zh-CN"/>
              <w14:ligatures w14:val="standardContextual"/>
            </w:rPr>
          </w:pPr>
          <w:hyperlink w:anchor="_Toc163230557" w:history="1">
            <w:r w:rsidRPr="00384139">
              <w:rPr>
                <w:rStyle w:val="Hyperlink"/>
                <w:noProof/>
              </w:rPr>
              <w:t>5.2.1</w:t>
            </w:r>
            <w:r>
              <w:rPr>
                <w:noProof/>
                <w:kern w:val="2"/>
                <w:sz w:val="24"/>
                <w:szCs w:val="24"/>
                <w:lang w:eastAsia="zh-CN"/>
                <w14:ligatures w14:val="standardContextual"/>
              </w:rPr>
              <w:tab/>
            </w:r>
            <w:r w:rsidRPr="00384139">
              <w:rPr>
                <w:rStyle w:val="Hyperlink"/>
                <w:noProof/>
              </w:rPr>
              <w:t>Model Approval Process</w:t>
            </w:r>
            <w:r>
              <w:rPr>
                <w:noProof/>
                <w:webHidden/>
              </w:rPr>
              <w:tab/>
            </w:r>
            <w:r>
              <w:rPr>
                <w:noProof/>
                <w:webHidden/>
              </w:rPr>
              <w:fldChar w:fldCharType="begin"/>
            </w:r>
            <w:r>
              <w:rPr>
                <w:noProof/>
                <w:webHidden/>
              </w:rPr>
              <w:instrText xml:space="preserve"> PAGEREF _Toc163230557 \h </w:instrText>
            </w:r>
            <w:r>
              <w:rPr>
                <w:noProof/>
                <w:webHidden/>
              </w:rPr>
            </w:r>
            <w:r>
              <w:rPr>
                <w:noProof/>
                <w:webHidden/>
              </w:rPr>
              <w:fldChar w:fldCharType="separate"/>
            </w:r>
            <w:r>
              <w:rPr>
                <w:noProof/>
                <w:webHidden/>
              </w:rPr>
              <w:t>40</w:t>
            </w:r>
            <w:r>
              <w:rPr>
                <w:noProof/>
                <w:webHidden/>
              </w:rPr>
              <w:fldChar w:fldCharType="end"/>
            </w:r>
          </w:hyperlink>
        </w:p>
        <w:p w14:paraId="4DB19582" w14:textId="43082442" w:rsidR="005D0A91" w:rsidRDefault="005D0A91">
          <w:pPr>
            <w:pStyle w:val="TOC3"/>
            <w:rPr>
              <w:noProof/>
              <w:kern w:val="2"/>
              <w:sz w:val="24"/>
              <w:szCs w:val="24"/>
              <w:lang w:eastAsia="zh-CN"/>
              <w14:ligatures w14:val="standardContextual"/>
            </w:rPr>
          </w:pPr>
          <w:hyperlink w:anchor="_Toc163230558" w:history="1">
            <w:r w:rsidRPr="00384139">
              <w:rPr>
                <w:rStyle w:val="Hyperlink"/>
                <w:noProof/>
              </w:rPr>
              <w:t>5.2.2</w:t>
            </w:r>
            <w:r>
              <w:rPr>
                <w:noProof/>
                <w:kern w:val="2"/>
                <w:sz w:val="24"/>
                <w:szCs w:val="24"/>
                <w:lang w:eastAsia="zh-CN"/>
                <w14:ligatures w14:val="standardContextual"/>
              </w:rPr>
              <w:tab/>
            </w:r>
            <w:r w:rsidRPr="00384139">
              <w:rPr>
                <w:rStyle w:val="Hyperlink"/>
                <w:noProof/>
              </w:rPr>
              <w:t>Model Change Log</w:t>
            </w:r>
            <w:r>
              <w:rPr>
                <w:noProof/>
                <w:webHidden/>
              </w:rPr>
              <w:tab/>
            </w:r>
            <w:r>
              <w:rPr>
                <w:noProof/>
                <w:webHidden/>
              </w:rPr>
              <w:fldChar w:fldCharType="begin"/>
            </w:r>
            <w:r>
              <w:rPr>
                <w:noProof/>
                <w:webHidden/>
              </w:rPr>
              <w:instrText xml:space="preserve"> PAGEREF _Toc163230558 \h </w:instrText>
            </w:r>
            <w:r>
              <w:rPr>
                <w:noProof/>
                <w:webHidden/>
              </w:rPr>
            </w:r>
            <w:r>
              <w:rPr>
                <w:noProof/>
                <w:webHidden/>
              </w:rPr>
              <w:fldChar w:fldCharType="separate"/>
            </w:r>
            <w:r>
              <w:rPr>
                <w:noProof/>
                <w:webHidden/>
              </w:rPr>
              <w:t>40</w:t>
            </w:r>
            <w:r>
              <w:rPr>
                <w:noProof/>
                <w:webHidden/>
              </w:rPr>
              <w:fldChar w:fldCharType="end"/>
            </w:r>
          </w:hyperlink>
        </w:p>
        <w:p w14:paraId="30C18E1E" w14:textId="0BE232F0" w:rsidR="005D0A91" w:rsidRDefault="005D0A91">
          <w:pPr>
            <w:pStyle w:val="TOC1"/>
            <w:rPr>
              <w:noProof/>
              <w:kern w:val="2"/>
              <w:sz w:val="24"/>
              <w:szCs w:val="24"/>
              <w:lang w:eastAsia="zh-CN"/>
              <w14:ligatures w14:val="standardContextual"/>
            </w:rPr>
          </w:pPr>
          <w:hyperlink w:anchor="_Toc163230559" w:history="1">
            <w:r w:rsidRPr="00384139">
              <w:rPr>
                <w:rStyle w:val="Hyperlink"/>
                <w:rFonts w:ascii="Arial" w:hAnsi="Arial" w:cs="Arial"/>
                <w:noProof/>
              </w:rPr>
              <w:t>6.</w:t>
            </w:r>
            <w:r>
              <w:rPr>
                <w:noProof/>
                <w:kern w:val="2"/>
                <w:sz w:val="24"/>
                <w:szCs w:val="24"/>
                <w:lang w:eastAsia="zh-CN"/>
                <w14:ligatures w14:val="standardContextual"/>
              </w:rPr>
              <w:tab/>
            </w:r>
            <w:r w:rsidRPr="00384139">
              <w:rPr>
                <w:rStyle w:val="Hyperlink"/>
                <w:rFonts w:ascii="Arial" w:hAnsi="Arial" w:cs="Arial"/>
                <w:noProof/>
              </w:rPr>
              <w:t>APPENDICES</w:t>
            </w:r>
            <w:r>
              <w:rPr>
                <w:noProof/>
                <w:webHidden/>
              </w:rPr>
              <w:tab/>
            </w:r>
            <w:r>
              <w:rPr>
                <w:noProof/>
                <w:webHidden/>
              </w:rPr>
              <w:fldChar w:fldCharType="begin"/>
            </w:r>
            <w:r>
              <w:rPr>
                <w:noProof/>
                <w:webHidden/>
              </w:rPr>
              <w:instrText xml:space="preserve"> PAGEREF _Toc163230559 \h </w:instrText>
            </w:r>
            <w:r>
              <w:rPr>
                <w:noProof/>
                <w:webHidden/>
              </w:rPr>
            </w:r>
            <w:r>
              <w:rPr>
                <w:noProof/>
                <w:webHidden/>
              </w:rPr>
              <w:fldChar w:fldCharType="separate"/>
            </w:r>
            <w:r>
              <w:rPr>
                <w:noProof/>
                <w:webHidden/>
              </w:rPr>
              <w:t>41</w:t>
            </w:r>
            <w:r>
              <w:rPr>
                <w:noProof/>
                <w:webHidden/>
              </w:rPr>
              <w:fldChar w:fldCharType="end"/>
            </w:r>
          </w:hyperlink>
        </w:p>
        <w:p w14:paraId="0C75F256" w14:textId="4C96873A" w:rsidR="005D0A91" w:rsidRDefault="005D0A91">
          <w:pPr>
            <w:pStyle w:val="TOC2"/>
            <w:rPr>
              <w:noProof/>
              <w:kern w:val="2"/>
              <w:sz w:val="24"/>
              <w:szCs w:val="24"/>
              <w:lang w:eastAsia="zh-CN"/>
              <w14:ligatures w14:val="standardContextual"/>
            </w:rPr>
          </w:pPr>
          <w:hyperlink w:anchor="_Toc163230560" w:history="1">
            <w:r w:rsidRPr="00384139">
              <w:rPr>
                <w:rStyle w:val="Hyperlink"/>
                <w:rFonts w:cs="Arial"/>
                <w:noProof/>
              </w:rPr>
              <w:t>6.1</w:t>
            </w:r>
            <w:r>
              <w:rPr>
                <w:noProof/>
                <w:kern w:val="2"/>
                <w:sz w:val="24"/>
                <w:szCs w:val="24"/>
                <w:lang w:eastAsia="zh-CN"/>
                <w14:ligatures w14:val="standardContextual"/>
              </w:rPr>
              <w:tab/>
            </w:r>
            <w:r w:rsidRPr="00384139">
              <w:rPr>
                <w:rStyle w:val="Hyperlink"/>
                <w:rFonts w:cs="Arial"/>
                <w:noProof/>
              </w:rPr>
              <w:t>Appendix A</w:t>
            </w:r>
            <w:r>
              <w:rPr>
                <w:noProof/>
                <w:webHidden/>
              </w:rPr>
              <w:tab/>
            </w:r>
            <w:r>
              <w:rPr>
                <w:noProof/>
                <w:webHidden/>
              </w:rPr>
              <w:fldChar w:fldCharType="begin"/>
            </w:r>
            <w:r>
              <w:rPr>
                <w:noProof/>
                <w:webHidden/>
              </w:rPr>
              <w:instrText xml:space="preserve"> PAGEREF _Toc163230560 \h </w:instrText>
            </w:r>
            <w:r>
              <w:rPr>
                <w:noProof/>
                <w:webHidden/>
              </w:rPr>
            </w:r>
            <w:r>
              <w:rPr>
                <w:noProof/>
                <w:webHidden/>
              </w:rPr>
              <w:fldChar w:fldCharType="separate"/>
            </w:r>
            <w:r>
              <w:rPr>
                <w:noProof/>
                <w:webHidden/>
              </w:rPr>
              <w:t>41</w:t>
            </w:r>
            <w:r>
              <w:rPr>
                <w:noProof/>
                <w:webHidden/>
              </w:rPr>
              <w:fldChar w:fldCharType="end"/>
            </w:r>
          </w:hyperlink>
        </w:p>
        <w:p w14:paraId="23DE9420" w14:textId="2ED45296" w:rsidR="005D0A91" w:rsidRDefault="005D0A91">
          <w:pPr>
            <w:pStyle w:val="TOC2"/>
            <w:rPr>
              <w:noProof/>
              <w:kern w:val="2"/>
              <w:sz w:val="24"/>
              <w:szCs w:val="24"/>
              <w:lang w:eastAsia="zh-CN"/>
              <w14:ligatures w14:val="standardContextual"/>
            </w:rPr>
          </w:pPr>
          <w:hyperlink w:anchor="_Toc163230561" w:history="1">
            <w:r w:rsidRPr="00384139">
              <w:rPr>
                <w:rStyle w:val="Hyperlink"/>
                <w:rFonts w:cs="Arial"/>
                <w:noProof/>
              </w:rPr>
              <w:t>6.2</w:t>
            </w:r>
            <w:r>
              <w:rPr>
                <w:noProof/>
                <w:kern w:val="2"/>
                <w:sz w:val="24"/>
                <w:szCs w:val="24"/>
                <w:lang w:eastAsia="zh-CN"/>
                <w14:ligatures w14:val="standardContextual"/>
              </w:rPr>
              <w:tab/>
            </w:r>
            <w:r w:rsidRPr="00384139">
              <w:rPr>
                <w:rStyle w:val="Hyperlink"/>
                <w:rFonts w:cs="Arial"/>
                <w:noProof/>
              </w:rPr>
              <w:t>Appendix B</w:t>
            </w:r>
            <w:r>
              <w:rPr>
                <w:noProof/>
                <w:webHidden/>
              </w:rPr>
              <w:tab/>
            </w:r>
            <w:r>
              <w:rPr>
                <w:noProof/>
                <w:webHidden/>
              </w:rPr>
              <w:fldChar w:fldCharType="begin"/>
            </w:r>
            <w:r>
              <w:rPr>
                <w:noProof/>
                <w:webHidden/>
              </w:rPr>
              <w:instrText xml:space="preserve"> PAGEREF _Toc163230561 \h </w:instrText>
            </w:r>
            <w:r>
              <w:rPr>
                <w:noProof/>
                <w:webHidden/>
              </w:rPr>
            </w:r>
            <w:r>
              <w:rPr>
                <w:noProof/>
                <w:webHidden/>
              </w:rPr>
              <w:fldChar w:fldCharType="separate"/>
            </w:r>
            <w:r>
              <w:rPr>
                <w:noProof/>
                <w:webHidden/>
              </w:rPr>
              <w:t>41</w:t>
            </w:r>
            <w:r>
              <w:rPr>
                <w:noProof/>
                <w:webHidden/>
              </w:rPr>
              <w:fldChar w:fldCharType="end"/>
            </w:r>
          </w:hyperlink>
        </w:p>
        <w:p w14:paraId="39D7A2F4" w14:textId="2CE56306" w:rsidR="00AD5BD3" w:rsidRPr="00E531A1" w:rsidRDefault="00AD5BD3" w:rsidP="00A707AB">
          <w:pPr>
            <w:contextualSpacing/>
            <w:rPr>
              <w:rFonts w:ascii="Aptos Narrow" w:hAnsi="Aptos Narrow"/>
            </w:rPr>
          </w:pPr>
          <w:r w:rsidRPr="00D2045A">
            <w:rPr>
              <w:rFonts w:ascii="Aptos Narrow" w:hAnsi="Aptos Narrow"/>
              <w:b/>
              <w:bCs/>
              <w:noProof/>
            </w:rPr>
            <w:fldChar w:fldCharType="end"/>
          </w:r>
        </w:p>
      </w:sdtContent>
    </w:sdt>
    <w:p w14:paraId="1F1B378D" w14:textId="245DFCDF" w:rsidR="005108D4" w:rsidRPr="00314EFA" w:rsidRDefault="005108D4" w:rsidP="006A692F">
      <w:pPr>
        <w:rPr>
          <w:rFonts w:ascii="Arial Narrow" w:eastAsiaTheme="majorEastAsia" w:hAnsi="Arial Narrow" w:cstheme="majorBidi"/>
          <w:b/>
          <w:bCs/>
          <w:color w:val="000000" w:themeColor="text1"/>
          <w:sz w:val="28"/>
          <w:szCs w:val="28"/>
        </w:rPr>
      </w:pPr>
    </w:p>
    <w:p w14:paraId="58BEE683" w14:textId="77777777" w:rsidR="00AA2D71" w:rsidRDefault="00AA2D71">
      <w:pPr>
        <w:rPr>
          <w:rFonts w:ascii="Arial Narrow" w:eastAsiaTheme="majorEastAsia" w:hAnsi="Arial Narrow" w:cstheme="majorBidi"/>
          <w:b/>
          <w:bCs/>
          <w:color w:val="FFFFFF" w:themeColor="background1"/>
          <w:sz w:val="36"/>
          <w:szCs w:val="36"/>
        </w:rPr>
      </w:pPr>
      <w:r>
        <w:rPr>
          <w:rFonts w:ascii="Arial Narrow" w:hAnsi="Arial Narrow"/>
          <w:color w:val="FFFFFF" w:themeColor="background1"/>
          <w:sz w:val="36"/>
          <w:szCs w:val="36"/>
        </w:rPr>
        <w:br w:type="page"/>
      </w:r>
    </w:p>
    <w:bookmarkStart w:id="3" w:name="_Toc163230473"/>
    <w:p w14:paraId="57DF0841" w14:textId="7220DD52" w:rsidR="009C7CF0" w:rsidRPr="00701055" w:rsidRDefault="00296521" w:rsidP="00A53660">
      <w:pPr>
        <w:pStyle w:val="Heading1"/>
        <w:numPr>
          <w:ilvl w:val="0"/>
          <w:numId w:val="1"/>
        </w:numPr>
        <w:spacing w:before="0"/>
        <w:ind w:left="720" w:hanging="720"/>
        <w:rPr>
          <w:rFonts w:ascii="Arial" w:hAnsi="Arial" w:cs="Arial"/>
          <w:color w:val="FFFFFF" w:themeColor="background1"/>
          <w:sz w:val="36"/>
          <w:szCs w:val="36"/>
        </w:rPr>
      </w:pPr>
      <w:r w:rsidRPr="00701055">
        <w:rPr>
          <w:rFonts w:ascii="Arial" w:hAnsi="Arial" w:cs="Arial"/>
          <w:noProof/>
          <w:color w:val="FFFFFF" w:themeColor="background1"/>
          <w:sz w:val="36"/>
          <w:szCs w:val="36"/>
        </w:rPr>
        <w:lastRenderedPageBreak/>
        <mc:AlternateContent>
          <mc:Choice Requires="wps">
            <w:drawing>
              <wp:anchor distT="0" distB="0" distL="114300" distR="114300" simplePos="0" relativeHeight="251658244" behindDoc="1" locked="0" layoutInCell="1" allowOverlap="1" wp14:anchorId="5D18A571" wp14:editId="7D8906F0">
                <wp:simplePos x="0" y="0"/>
                <wp:positionH relativeFrom="margin">
                  <wp:posOffset>-13625</wp:posOffset>
                </wp:positionH>
                <wp:positionV relativeFrom="paragraph">
                  <wp:posOffset>-54501</wp:posOffset>
                </wp:positionV>
                <wp:extent cx="6417512" cy="353060"/>
                <wp:effectExtent l="0" t="0" r="2540" b="8890"/>
                <wp:wrapNone/>
                <wp:docPr id="2" name="Rectangle 2"/>
                <wp:cNvGraphicFramePr/>
                <a:graphic xmlns:a="http://schemas.openxmlformats.org/drawingml/2006/main">
                  <a:graphicData uri="http://schemas.microsoft.com/office/word/2010/wordprocessingShape">
                    <wps:wsp>
                      <wps:cNvSpPr/>
                      <wps:spPr>
                        <a:xfrm>
                          <a:off x="0" y="0"/>
                          <a:ext cx="6417512" cy="353060"/>
                        </a:xfrm>
                        <a:prstGeom prst="rect">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w14:anchorId="7CF657A7">
              <v:rect id="Rectangle 2" style="position:absolute;margin-left:-1.05pt;margin-top:-4.3pt;width:505.3pt;height:27.8pt;z-index:-2516459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spid="_x0000_s1026" fillcolor="#c00000" stroked="f" strokeweight="2pt" w14:anchorId="70BB1CB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">
                <w10:wrap anchorx="margin"/>
              </v:rect>
            </w:pict>
          </mc:Fallback>
        </mc:AlternateContent>
      </w:r>
      <w:r w:rsidR="006C5312" w:rsidRPr="00701055">
        <w:rPr>
          <w:rFonts w:ascii="Arial" w:hAnsi="Arial" w:cs="Arial"/>
          <w:color w:val="FFFFFF" w:themeColor="background1"/>
          <w:sz w:val="36"/>
          <w:szCs w:val="36"/>
        </w:rPr>
        <w:t>EXECUTIVE SUMMARY</w:t>
      </w:r>
      <w:bookmarkEnd w:id="3"/>
    </w:p>
    <w:p w14:paraId="224C7C9B" w14:textId="74212BFB" w:rsidR="007F61BC" w:rsidRPr="00314EFA" w:rsidRDefault="007F61BC" w:rsidP="006A692F">
      <w:pPr>
        <w:rPr>
          <w:rFonts w:ascii="Arial Narrow" w:hAnsi="Arial Narrow"/>
        </w:rPr>
      </w:pPr>
    </w:p>
    <w:p w14:paraId="72495E05" w14:textId="77777777" w:rsidR="003733BB" w:rsidRPr="00314EFA" w:rsidRDefault="003733BB" w:rsidP="006A692F">
      <w:pPr>
        <w:rPr>
          <w:rFonts w:ascii="Arial Narrow" w:hAnsi="Arial Narrow"/>
        </w:rPr>
      </w:pPr>
    </w:p>
    <w:p w14:paraId="7E36CD90" w14:textId="77777777" w:rsidR="007073A7" w:rsidRPr="007073A7" w:rsidRDefault="007073A7" w:rsidP="00A53660">
      <w:pPr>
        <w:pStyle w:val="ListParagraph"/>
        <w:keepNext/>
        <w:keepLines/>
        <w:numPr>
          <w:ilvl w:val="0"/>
          <w:numId w:val="2"/>
        </w:numPr>
        <w:pBdr>
          <w:bottom w:val="single" w:sz="6" w:space="1" w:color="auto"/>
        </w:pBdr>
        <w:shd w:val="clear" w:color="auto" w:fill="C6D9F1" w:themeFill="text2" w:themeFillTint="33"/>
        <w:spacing w:after="120"/>
        <w:contextualSpacing w:val="0"/>
        <w:outlineLvl w:val="1"/>
        <w:rPr>
          <w:rFonts w:ascii="Arial Narrow" w:eastAsiaTheme="majorEastAsia" w:hAnsi="Arial Narrow" w:cstheme="majorBidi"/>
          <w:b/>
          <w:bCs/>
          <w:vanish/>
          <w:sz w:val="24"/>
          <w:szCs w:val="24"/>
        </w:rPr>
      </w:pPr>
      <w:bookmarkStart w:id="4" w:name="_Toc161907121"/>
      <w:bookmarkStart w:id="5" w:name="_Toc162252130"/>
      <w:bookmarkStart w:id="6" w:name="_Toc162255279"/>
      <w:bookmarkStart w:id="7" w:name="_Toc163134405"/>
      <w:bookmarkStart w:id="8" w:name="_Toc163136707"/>
      <w:bookmarkStart w:id="9" w:name="_Toc163230474"/>
      <w:bookmarkStart w:id="10" w:name="_Toc22127243"/>
      <w:bookmarkEnd w:id="4"/>
      <w:bookmarkEnd w:id="5"/>
      <w:bookmarkEnd w:id="6"/>
      <w:bookmarkEnd w:id="7"/>
      <w:bookmarkEnd w:id="8"/>
      <w:bookmarkEnd w:id="9"/>
    </w:p>
    <w:p w14:paraId="013E475D" w14:textId="703A0DF8" w:rsidR="00197765" w:rsidRPr="007C4325" w:rsidRDefault="00197765" w:rsidP="00A53660">
      <w:pPr>
        <w:pStyle w:val="Heading2"/>
        <w:numPr>
          <w:ilvl w:val="1"/>
          <w:numId w:val="1"/>
        </w:numPr>
        <w:pBdr>
          <w:bottom w:val="single" w:sz="6" w:space="1" w:color="auto"/>
        </w:pBdr>
        <w:shd w:val="clear" w:color="auto" w:fill="C6D9F1" w:themeFill="text2" w:themeFillTint="33"/>
        <w:spacing w:before="0"/>
        <w:ind w:left="720" w:hanging="720"/>
        <w:rPr>
          <w:rFonts w:cs="Arial"/>
          <w:szCs w:val="24"/>
        </w:rPr>
      </w:pPr>
      <w:bookmarkStart w:id="11" w:name="_Toc163230475"/>
      <w:r w:rsidRPr="007C4325">
        <w:rPr>
          <w:rFonts w:cs="Arial"/>
          <w:szCs w:val="24"/>
        </w:rPr>
        <w:t>Objective</w:t>
      </w:r>
      <w:r w:rsidR="00314EFA" w:rsidRPr="007C4325">
        <w:rPr>
          <w:rFonts w:cs="Arial"/>
          <w:szCs w:val="24"/>
        </w:rPr>
        <w:t xml:space="preserve"> and </w:t>
      </w:r>
      <w:r w:rsidR="00BD639B" w:rsidRPr="007C4325">
        <w:rPr>
          <w:rFonts w:cs="Arial"/>
          <w:szCs w:val="24"/>
        </w:rPr>
        <w:t>Background</w:t>
      </w:r>
      <w:bookmarkEnd w:id="10"/>
      <w:bookmarkEnd w:id="11"/>
    </w:p>
    <w:p w14:paraId="4936EA2B" w14:textId="3DAB6D80" w:rsidR="005108D4" w:rsidRPr="008953B7" w:rsidRDefault="005108D4" w:rsidP="006A692F">
      <w:pPr>
        <w:rPr>
          <w:rStyle w:val="SubtleEmphasis"/>
        </w:rPr>
      </w:pPr>
      <w:bookmarkStart w:id="12" w:name="_Hlk36627548"/>
      <w:r w:rsidRPr="008953B7">
        <w:rPr>
          <w:rStyle w:val="SubtleEmphasis"/>
        </w:rPr>
        <w:t xml:space="preserve">Please provide a </w:t>
      </w:r>
      <w:r w:rsidR="000C67FF" w:rsidRPr="008953B7">
        <w:rPr>
          <w:rStyle w:val="SubtleEmphasis"/>
        </w:rPr>
        <w:t>high-level</w:t>
      </w:r>
      <w:r w:rsidRPr="008953B7">
        <w:rPr>
          <w:rStyle w:val="SubtleEmphasis"/>
        </w:rPr>
        <w:t xml:space="preserve"> description of:</w:t>
      </w:r>
    </w:p>
    <w:p w14:paraId="48540317" w14:textId="749494F9" w:rsidR="005108D4" w:rsidRPr="008953B7" w:rsidRDefault="005108D4" w:rsidP="00A53660">
      <w:pPr>
        <w:pStyle w:val="ListParagraph"/>
        <w:numPr>
          <w:ilvl w:val="0"/>
          <w:numId w:val="3"/>
        </w:numPr>
        <w:rPr>
          <w:rStyle w:val="SubtleEmphasis"/>
        </w:rPr>
      </w:pPr>
      <w:r w:rsidRPr="008953B7">
        <w:rPr>
          <w:rStyle w:val="SubtleEmphasis"/>
        </w:rPr>
        <w:t>The model’s business objectives</w:t>
      </w:r>
      <w:r w:rsidR="000C67FF" w:rsidRPr="008953B7">
        <w:rPr>
          <w:rStyle w:val="SubtleEmphasis"/>
        </w:rPr>
        <w:t>.</w:t>
      </w:r>
    </w:p>
    <w:p w14:paraId="30DD2B1D" w14:textId="03240D9F" w:rsidR="005108D4" w:rsidRPr="008953B7" w:rsidRDefault="005108D4" w:rsidP="00A53660">
      <w:pPr>
        <w:pStyle w:val="ListParagraph"/>
        <w:numPr>
          <w:ilvl w:val="0"/>
          <w:numId w:val="3"/>
        </w:numPr>
        <w:rPr>
          <w:rStyle w:val="SubtleEmphasis"/>
        </w:rPr>
      </w:pPr>
      <w:r w:rsidRPr="008953B7">
        <w:rPr>
          <w:rStyle w:val="SubtleEmphasis"/>
        </w:rPr>
        <w:t>Business background including history where appropriate</w:t>
      </w:r>
      <w:r w:rsidR="000C67FF" w:rsidRPr="008953B7">
        <w:rPr>
          <w:rStyle w:val="SubtleEmphasis"/>
        </w:rPr>
        <w:t>.</w:t>
      </w:r>
    </w:p>
    <w:p w14:paraId="1B2563BA" w14:textId="463A4C6C" w:rsidR="001A4BDE" w:rsidRPr="008953B7" w:rsidRDefault="005108D4" w:rsidP="00A53660">
      <w:pPr>
        <w:pStyle w:val="ListParagraph"/>
        <w:numPr>
          <w:ilvl w:val="0"/>
          <w:numId w:val="3"/>
        </w:numPr>
        <w:rPr>
          <w:rStyle w:val="SubtleEmphasis"/>
        </w:rPr>
      </w:pPr>
      <w:r w:rsidRPr="008953B7">
        <w:rPr>
          <w:rStyle w:val="SubtleEmphasis"/>
        </w:rPr>
        <w:t>Related regulatory requirements that relate to the business objectives</w:t>
      </w:r>
      <w:r w:rsidR="000C67FF" w:rsidRPr="008953B7">
        <w:rPr>
          <w:rStyle w:val="SubtleEmphasis"/>
        </w:rPr>
        <w:t>.</w:t>
      </w:r>
    </w:p>
    <w:p w14:paraId="35270FD9" w14:textId="1610CC1F" w:rsidR="005108D4" w:rsidRPr="00701055" w:rsidRDefault="001A4BDE" w:rsidP="00A53660">
      <w:pPr>
        <w:pStyle w:val="ListParagraph"/>
        <w:numPr>
          <w:ilvl w:val="0"/>
          <w:numId w:val="3"/>
        </w:numPr>
        <w:rPr>
          <w:rStyle w:val="SubtleEmphasis"/>
        </w:rPr>
      </w:pPr>
      <w:r w:rsidRPr="00701055">
        <w:rPr>
          <w:rStyle w:val="SubtleEmphasis"/>
        </w:rPr>
        <w:t>Any other</w:t>
      </w:r>
      <w:r w:rsidR="003661C7" w:rsidRPr="00701055">
        <w:rPr>
          <w:rStyle w:val="SubtleEmphasis"/>
        </w:rPr>
        <w:t xml:space="preserve"> information you see appropriate.</w:t>
      </w:r>
    </w:p>
    <w:bookmarkEnd w:id="12"/>
    <w:p w14:paraId="63D3D1D5" w14:textId="49A95E6B" w:rsidR="00555E73" w:rsidRDefault="00555E73" w:rsidP="006A692F">
      <w:pPr>
        <w:rPr>
          <w:rFonts w:ascii="Arial Narrow" w:hAnsi="Arial Narrow"/>
        </w:rPr>
      </w:pPr>
    </w:p>
    <w:p w14:paraId="2CBA8027" w14:textId="77777777" w:rsidR="00737A94" w:rsidRDefault="00737A94" w:rsidP="00737A94">
      <w:pPr>
        <w:shd w:val="clear" w:color="auto" w:fill="DAEEF3" w:themeFill="accent5" w:themeFillTint="33"/>
        <w:jc w:val="both"/>
        <w:rPr>
          <w:rFonts w:ascii="Aptos Narrow" w:hAnsi="Aptos Narrow"/>
        </w:rPr>
      </w:pPr>
      <w:bookmarkStart w:id="13" w:name="OLE_LINK4"/>
      <w:r>
        <w:rPr>
          <w:rFonts w:ascii="Aptos Narrow" w:hAnsi="Aptos Narrow"/>
        </w:rPr>
        <w:t>Model Owner:</w:t>
      </w:r>
    </w:p>
    <w:p w14:paraId="02E32F79" w14:textId="2EBBE9F6" w:rsidR="00BF516E" w:rsidRPr="00BF516E" w:rsidRDefault="00BF516E" w:rsidP="00113CC6">
      <w:pPr>
        <w:shd w:val="clear" w:color="auto" w:fill="DAEEF3" w:themeFill="accent5" w:themeFillTint="33"/>
        <w:jc w:val="both"/>
        <w:rPr>
          <w:rFonts w:ascii="Aptos Narrow" w:hAnsi="Aptos Narrow"/>
        </w:rPr>
      </w:pPr>
      <w:r w:rsidRPr="00BF516E">
        <w:rPr>
          <w:rFonts w:ascii="Aptos Narrow" w:hAnsi="Aptos Narrow"/>
        </w:rPr>
        <w:t xml:space="preserve">The LexisNexis Fraud Intelligence </w:t>
      </w:r>
      <w:r w:rsidR="005A4294">
        <w:rPr>
          <w:rFonts w:ascii="Aptos Narrow" w:hAnsi="Aptos Narrow"/>
        </w:rPr>
        <w:t xml:space="preserve">(LNFI) </w:t>
      </w:r>
      <w:r w:rsidRPr="00BF516E">
        <w:rPr>
          <w:rFonts w:ascii="Aptos Narrow" w:hAnsi="Aptos Narrow"/>
        </w:rPr>
        <w:t xml:space="preserve">Bankcard model was </w:t>
      </w:r>
      <w:r w:rsidR="005A4294">
        <w:rPr>
          <w:rFonts w:ascii="Aptos Narrow" w:hAnsi="Aptos Narrow"/>
        </w:rPr>
        <w:t xml:space="preserve">implemented in February 2022 and is currently in production use to assist in identifying bad actors during digital bank onboarding application process. </w:t>
      </w:r>
      <w:r w:rsidRPr="00BF516E">
        <w:rPr>
          <w:rFonts w:ascii="Aptos Narrow" w:hAnsi="Aptos Narrow"/>
        </w:rPr>
        <w:t xml:space="preserve"> </w:t>
      </w:r>
    </w:p>
    <w:p w14:paraId="60A0F8EA" w14:textId="77777777" w:rsidR="00BF516E" w:rsidRPr="00BF516E" w:rsidRDefault="00BF516E" w:rsidP="00113CC6">
      <w:pPr>
        <w:shd w:val="clear" w:color="auto" w:fill="DAEEF3" w:themeFill="accent5" w:themeFillTint="33"/>
        <w:jc w:val="both"/>
        <w:rPr>
          <w:rFonts w:ascii="Aptos Narrow" w:hAnsi="Aptos Narrow"/>
        </w:rPr>
      </w:pPr>
      <w:r w:rsidRPr="00BF516E">
        <w:rPr>
          <w:rFonts w:ascii="Aptos Narrow" w:hAnsi="Aptos Narrow"/>
        </w:rPr>
        <w:t xml:space="preserve"> </w:t>
      </w:r>
    </w:p>
    <w:p w14:paraId="1A7A1F8D" w14:textId="2B63E8E3" w:rsidR="00BF516E" w:rsidRPr="00BF516E" w:rsidRDefault="00BF516E" w:rsidP="00113CC6">
      <w:pPr>
        <w:shd w:val="clear" w:color="auto" w:fill="DAEEF3" w:themeFill="accent5" w:themeFillTint="33"/>
        <w:jc w:val="both"/>
        <w:rPr>
          <w:rFonts w:ascii="Aptos Narrow" w:hAnsi="Aptos Narrow"/>
        </w:rPr>
      </w:pPr>
      <w:r w:rsidRPr="00BF516E">
        <w:rPr>
          <w:rFonts w:ascii="Aptos Narrow" w:hAnsi="Aptos Narrow"/>
        </w:rPr>
        <w:t>The model calculates a fraud risk score and warning codes for an application based on the information that is provided in the score request. The data elements of the applicant's personally identifiable information</w:t>
      </w:r>
      <w:r w:rsidR="005A4294">
        <w:rPr>
          <w:rFonts w:ascii="Aptos Narrow" w:hAnsi="Aptos Narrow"/>
        </w:rPr>
        <w:t xml:space="preserve"> (PII</w:t>
      </w:r>
      <w:r w:rsidRPr="00BF516E">
        <w:rPr>
          <w:rFonts w:ascii="Aptos Narrow" w:hAnsi="Aptos Narrow"/>
        </w:rPr>
        <w:t xml:space="preserve">) that are presented in the wireless application are used to calculate a wide variety of predictive variables based on recent and historic transactions, confirmed frauds, and third-party data sources. </w:t>
      </w:r>
    </w:p>
    <w:p w14:paraId="5A1915F9" w14:textId="77777777" w:rsidR="00BF516E" w:rsidRPr="00BF516E" w:rsidRDefault="00BF516E" w:rsidP="00113CC6">
      <w:pPr>
        <w:shd w:val="clear" w:color="auto" w:fill="DAEEF3" w:themeFill="accent5" w:themeFillTint="33"/>
        <w:jc w:val="both"/>
        <w:rPr>
          <w:rFonts w:ascii="Aptos Narrow" w:hAnsi="Aptos Narrow"/>
        </w:rPr>
      </w:pPr>
      <w:r w:rsidRPr="00BF516E">
        <w:rPr>
          <w:rFonts w:ascii="Aptos Narrow" w:hAnsi="Aptos Narrow"/>
        </w:rPr>
        <w:t xml:space="preserve"> </w:t>
      </w:r>
    </w:p>
    <w:p w14:paraId="0F6CE2AD" w14:textId="77777777" w:rsidR="00BF516E" w:rsidRPr="00BF516E" w:rsidRDefault="00BF516E" w:rsidP="00113CC6">
      <w:pPr>
        <w:shd w:val="clear" w:color="auto" w:fill="DAEEF3" w:themeFill="accent5" w:themeFillTint="33"/>
        <w:jc w:val="both"/>
        <w:rPr>
          <w:rFonts w:ascii="Aptos Narrow" w:hAnsi="Aptos Narrow"/>
        </w:rPr>
      </w:pPr>
      <w:r w:rsidRPr="00BF516E">
        <w:rPr>
          <w:rFonts w:ascii="Aptos Narrow" w:hAnsi="Aptos Narrow"/>
        </w:rPr>
        <w:t xml:space="preserve">The model leverages these variables with proprietary LexisNexis® Risk Solutions algorithms to generate the application risk score. The model is not a credit score and is not intended, suitable, or permitted to be used for credit decisioning, evaluating the creditworthiness of an applicant, or as a basis for any adverse action. </w:t>
      </w:r>
    </w:p>
    <w:p w14:paraId="5F40CBEE" w14:textId="77777777" w:rsidR="00BF516E" w:rsidRPr="00BF516E" w:rsidRDefault="00BF516E" w:rsidP="00113CC6">
      <w:pPr>
        <w:shd w:val="clear" w:color="auto" w:fill="DAEEF3" w:themeFill="accent5" w:themeFillTint="33"/>
        <w:jc w:val="both"/>
        <w:rPr>
          <w:rFonts w:ascii="Aptos Narrow" w:hAnsi="Aptos Narrow"/>
        </w:rPr>
      </w:pPr>
      <w:r w:rsidRPr="00BF516E">
        <w:rPr>
          <w:rFonts w:ascii="Aptos Narrow" w:hAnsi="Aptos Narrow"/>
        </w:rPr>
        <w:t xml:space="preserve"> </w:t>
      </w:r>
    </w:p>
    <w:p w14:paraId="53DC556F" w14:textId="17A668AF" w:rsidR="00BF516E" w:rsidRDefault="00BF516E" w:rsidP="00113CC6">
      <w:pPr>
        <w:shd w:val="clear" w:color="auto" w:fill="DAEEF3" w:themeFill="accent5" w:themeFillTint="33"/>
        <w:jc w:val="both"/>
        <w:rPr>
          <w:rFonts w:ascii="Aptos Narrow" w:hAnsi="Aptos Narrow"/>
        </w:rPr>
      </w:pPr>
      <w:r w:rsidRPr="00BF516E">
        <w:rPr>
          <w:rFonts w:ascii="Aptos Narrow" w:hAnsi="Aptos Narrow"/>
        </w:rPr>
        <w:t xml:space="preserve">The Fraud Intelligence model is </w:t>
      </w:r>
      <w:r w:rsidR="005A4294">
        <w:rPr>
          <w:rFonts w:ascii="Aptos Narrow" w:hAnsi="Aptos Narrow"/>
        </w:rPr>
        <w:t>implemented at the bank as a control to detect higher risk Social Security Number (SSN) prospective customers during onboarding through digital bank channels: web (online) and mobile (VELO app).</w:t>
      </w:r>
    </w:p>
    <w:p w14:paraId="6059FB47" w14:textId="77777777" w:rsidR="00600C3C" w:rsidRDefault="00600C3C" w:rsidP="00113CC6">
      <w:pPr>
        <w:shd w:val="clear" w:color="auto" w:fill="DAEEF3" w:themeFill="accent5" w:themeFillTint="33"/>
        <w:jc w:val="both"/>
        <w:rPr>
          <w:rFonts w:ascii="Aptos Narrow" w:hAnsi="Aptos Narrow"/>
        </w:rPr>
      </w:pPr>
    </w:p>
    <w:p w14:paraId="02A35ACE" w14:textId="0699349F" w:rsidR="00246EBE" w:rsidRPr="00246EBE" w:rsidRDefault="00246EBE" w:rsidP="00113CC6">
      <w:pPr>
        <w:shd w:val="clear" w:color="auto" w:fill="DAEEF3" w:themeFill="accent5" w:themeFillTint="33"/>
        <w:jc w:val="both"/>
        <w:rPr>
          <w:rFonts w:ascii="Aptos Narrow" w:hAnsi="Aptos Narrow"/>
        </w:rPr>
      </w:pPr>
      <w:r w:rsidRPr="00C0713F">
        <w:rPr>
          <w:rFonts w:ascii="Aptos Narrow" w:hAnsi="Aptos Narrow"/>
          <w:b/>
          <w:bCs/>
        </w:rPr>
        <w:t>For more details kindly refer to “</w:t>
      </w:r>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
    <w:p w14:paraId="60F7BD50" w14:textId="54F76321" w:rsidR="00600C3C" w:rsidRPr="00BF516E" w:rsidRDefault="00600C3C" w:rsidP="00113CC6">
      <w:pPr>
        <w:shd w:val="clear" w:color="auto" w:fill="DAEEF3" w:themeFill="accent5" w:themeFillTint="33"/>
        <w:jc w:val="both"/>
        <w:rPr>
          <w:rFonts w:ascii="Aptos Narrow" w:hAnsi="Aptos Narrow"/>
        </w:rPr>
      </w:pPr>
      <w:r>
        <w:rPr>
          <w:rFonts w:ascii="Aptos Narrow" w:hAnsi="Aptos Narrow"/>
        </w:rPr>
        <w:object w:dxaOrig="1538" w:dyaOrig="993" w14:anchorId="31A2DC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13" o:title=""/>
          </v:shape>
          <o:OLEObject Type="Embed" ProgID="AcroExch.Document.DC" ShapeID="_x0000_i1025" DrawAspect="Icon" ObjectID="_1795962232" r:id="rId14"/>
        </w:object>
      </w:r>
    </w:p>
    <w:p w14:paraId="46C65359" w14:textId="77777777" w:rsidR="00BF516E" w:rsidRPr="00BF516E" w:rsidRDefault="00BF516E" w:rsidP="00113CC6">
      <w:pPr>
        <w:shd w:val="clear" w:color="auto" w:fill="DAEEF3" w:themeFill="accent5" w:themeFillTint="33"/>
        <w:jc w:val="both"/>
        <w:rPr>
          <w:rFonts w:ascii="Aptos Narrow" w:hAnsi="Aptos Narrow"/>
        </w:rPr>
      </w:pPr>
    </w:p>
    <w:bookmarkEnd w:id="13"/>
    <w:p w14:paraId="59E08B06" w14:textId="77777777" w:rsidR="001A4BDE" w:rsidRPr="00314EFA" w:rsidRDefault="001A4BDE" w:rsidP="006A692F">
      <w:pPr>
        <w:rPr>
          <w:rFonts w:ascii="Arial Narrow" w:hAnsi="Arial Narrow"/>
        </w:rPr>
      </w:pPr>
    </w:p>
    <w:tbl>
      <w:tblPr>
        <w:tblW w:w="1007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3893"/>
        <w:gridCol w:w="6182"/>
      </w:tblGrid>
      <w:tr w:rsidR="009C7CF0" w:rsidRPr="00314EFA" w14:paraId="0FB79ED8" w14:textId="77777777" w:rsidTr="00E36713">
        <w:trPr>
          <w:trHeight w:val="1349"/>
        </w:trPr>
        <w:tc>
          <w:tcPr>
            <w:tcW w:w="3893" w:type="dxa"/>
            <w:shd w:val="clear" w:color="auto" w:fill="404040" w:themeFill="text1" w:themeFillTint="BF"/>
            <w:noWrap/>
            <w:vAlign w:val="center"/>
            <w:hideMark/>
          </w:tcPr>
          <w:p w14:paraId="4486713C" w14:textId="77777777" w:rsidR="009C7CF0" w:rsidRPr="0062509E" w:rsidRDefault="009C7CF0" w:rsidP="006A692F">
            <w:pPr>
              <w:rPr>
                <w:rFonts w:ascii="Aptos Narrow" w:eastAsia="Times New Roman" w:hAnsi="Aptos Narrow"/>
                <w:b/>
                <w:color w:val="FFFFFF"/>
                <w:szCs w:val="24"/>
              </w:rPr>
            </w:pPr>
            <w:r w:rsidRPr="0062509E">
              <w:rPr>
                <w:rFonts w:ascii="Aptos Narrow" w:eastAsia="Times New Roman" w:hAnsi="Aptos Narrow"/>
                <w:b/>
                <w:color w:val="FFFFFF"/>
                <w:szCs w:val="24"/>
              </w:rPr>
              <w:t>Model Name</w:t>
            </w:r>
          </w:p>
        </w:tc>
        <w:tc>
          <w:tcPr>
            <w:tcW w:w="6182" w:type="dxa"/>
            <w:shd w:val="clear" w:color="auto" w:fill="auto"/>
            <w:noWrap/>
            <w:vAlign w:val="center"/>
            <w:hideMark/>
          </w:tcPr>
          <w:p w14:paraId="40187767" w14:textId="77777777" w:rsidR="009C7CF0" w:rsidRPr="00701055" w:rsidRDefault="00893C82" w:rsidP="00A53660">
            <w:pPr>
              <w:pStyle w:val="ListParagraph"/>
              <w:numPr>
                <w:ilvl w:val="0"/>
                <w:numId w:val="4"/>
              </w:numPr>
              <w:ind w:left="226" w:hanging="226"/>
              <w:rPr>
                <w:rFonts w:ascii="Aptos Narrow" w:hAnsi="Aptos Narrow"/>
                <w:color w:val="0070C0"/>
                <w:szCs w:val="24"/>
              </w:rPr>
            </w:pPr>
            <w:r w:rsidRPr="0062509E">
              <w:rPr>
                <w:rFonts w:ascii="Aptos Narrow" w:hAnsi="Aptos Narrow"/>
                <w:i/>
                <w:color w:val="0070C0"/>
                <w:szCs w:val="24"/>
              </w:rPr>
              <w:t>Please provide the official model</w:t>
            </w:r>
            <w:r w:rsidR="000C67FF" w:rsidRPr="0062509E">
              <w:rPr>
                <w:rFonts w:ascii="Aptos Narrow" w:hAnsi="Aptos Narrow"/>
                <w:i/>
                <w:color w:val="0070C0"/>
                <w:szCs w:val="24"/>
              </w:rPr>
              <w:t>-</w:t>
            </w:r>
            <w:r w:rsidRPr="0062509E">
              <w:rPr>
                <w:rFonts w:ascii="Aptos Narrow" w:hAnsi="Aptos Narrow"/>
                <w:i/>
                <w:color w:val="0070C0"/>
                <w:szCs w:val="24"/>
              </w:rPr>
              <w:t>name that is used by the model</w:t>
            </w:r>
            <w:r w:rsidR="000C67FF" w:rsidRPr="0062509E">
              <w:rPr>
                <w:rFonts w:ascii="Aptos Narrow" w:hAnsi="Aptos Narrow"/>
                <w:i/>
                <w:color w:val="0070C0"/>
                <w:szCs w:val="24"/>
              </w:rPr>
              <w:t xml:space="preserve"> owners and the MRM Group (mutually agreed)</w:t>
            </w:r>
            <w:r w:rsidRPr="0062509E">
              <w:rPr>
                <w:rFonts w:ascii="Aptos Narrow" w:hAnsi="Aptos Narrow"/>
                <w:i/>
                <w:color w:val="0070C0"/>
                <w:szCs w:val="24"/>
              </w:rPr>
              <w:t>.</w:t>
            </w:r>
          </w:p>
          <w:p w14:paraId="1DFBAD51" w14:textId="77777777" w:rsidR="001A4BDE" w:rsidRPr="00701055" w:rsidRDefault="001A4BDE" w:rsidP="00701055">
            <w:pPr>
              <w:pStyle w:val="ListParagraph"/>
              <w:ind w:left="226"/>
              <w:rPr>
                <w:rFonts w:ascii="Aptos Narrow" w:hAnsi="Aptos Narrow"/>
                <w:color w:val="0070C0"/>
                <w:szCs w:val="24"/>
              </w:rPr>
            </w:pPr>
          </w:p>
          <w:p w14:paraId="0C151EE5" w14:textId="742EBE25" w:rsidR="00DB7812" w:rsidRPr="00F31F7E" w:rsidRDefault="0003780D" w:rsidP="00AA68E6">
            <w:pPr>
              <w:shd w:val="clear" w:color="auto" w:fill="DAEEF3" w:themeFill="accent5" w:themeFillTint="33"/>
              <w:jc w:val="both"/>
              <w:rPr>
                <w:rFonts w:ascii="Aptos Narrow" w:hAnsi="Aptos Narrow"/>
              </w:rPr>
            </w:pPr>
            <w:bookmarkStart w:id="14" w:name="OLE_LINK2"/>
            <w:r>
              <w:rPr>
                <w:rFonts w:ascii="Aptos Narrow" w:hAnsi="Aptos Narrow"/>
              </w:rPr>
              <w:t>Model Owner</w:t>
            </w:r>
            <w:r w:rsidR="00AA68E6">
              <w:rPr>
                <w:rFonts w:ascii="Aptos Narrow" w:hAnsi="Aptos Narrow"/>
              </w:rPr>
              <w:t xml:space="preserve">: </w:t>
            </w:r>
            <w:r w:rsidR="00DB7812" w:rsidRPr="00F31F7E">
              <w:rPr>
                <w:rFonts w:ascii="Aptos Narrow" w:hAnsi="Aptos Narrow"/>
              </w:rPr>
              <w:t>LexisNexis Fraud Intelligence (LNFI)</w:t>
            </w:r>
            <w:r w:rsidR="00F31F7E">
              <w:rPr>
                <w:rFonts w:ascii="Aptos Narrow" w:hAnsi="Aptos Narrow"/>
              </w:rPr>
              <w:t xml:space="preserve"> – Model Id:048</w:t>
            </w:r>
          </w:p>
          <w:bookmarkEnd w:id="14"/>
          <w:p w14:paraId="74B2F03F" w14:textId="4531F99B" w:rsidR="001A4BDE" w:rsidRPr="0003780D" w:rsidRDefault="001A4BDE" w:rsidP="0003780D">
            <w:pPr>
              <w:shd w:val="clear" w:color="auto" w:fill="DAEEF3" w:themeFill="accent5" w:themeFillTint="33"/>
              <w:rPr>
                <w:rFonts w:ascii="Aptos Narrow" w:hAnsi="Aptos Narrow"/>
                <w:iCs/>
                <w:color w:val="0070C0"/>
                <w:szCs w:val="24"/>
              </w:rPr>
            </w:pPr>
          </w:p>
        </w:tc>
      </w:tr>
      <w:tr w:rsidR="009C7CF0" w:rsidRPr="00314EFA" w14:paraId="7FE75CDA" w14:textId="77777777" w:rsidTr="00E36713">
        <w:trPr>
          <w:trHeight w:val="576"/>
        </w:trPr>
        <w:tc>
          <w:tcPr>
            <w:tcW w:w="3893" w:type="dxa"/>
            <w:shd w:val="clear" w:color="auto" w:fill="404040" w:themeFill="text1" w:themeFillTint="BF"/>
            <w:noWrap/>
            <w:vAlign w:val="center"/>
          </w:tcPr>
          <w:p w14:paraId="125584FC" w14:textId="77777777" w:rsidR="009C7CF0" w:rsidRPr="0062509E" w:rsidRDefault="009C7CF0" w:rsidP="006A692F">
            <w:pPr>
              <w:rPr>
                <w:rFonts w:ascii="Aptos Narrow" w:eastAsia="Times New Roman" w:hAnsi="Aptos Narrow"/>
                <w:b/>
                <w:color w:val="FFFFFF"/>
                <w:szCs w:val="24"/>
              </w:rPr>
            </w:pPr>
            <w:r w:rsidRPr="0062509E">
              <w:rPr>
                <w:rFonts w:ascii="Aptos Narrow" w:eastAsia="Times New Roman" w:hAnsi="Aptos Narrow"/>
                <w:b/>
                <w:color w:val="FFFFFF"/>
                <w:szCs w:val="24"/>
              </w:rPr>
              <w:t>Primary Model Owner Entity</w:t>
            </w:r>
          </w:p>
        </w:tc>
        <w:tc>
          <w:tcPr>
            <w:tcW w:w="6182" w:type="dxa"/>
            <w:shd w:val="clear" w:color="auto" w:fill="auto"/>
            <w:noWrap/>
            <w:vAlign w:val="center"/>
          </w:tcPr>
          <w:p w14:paraId="47214066" w14:textId="77777777" w:rsidR="009C7CF0" w:rsidRPr="0062509E" w:rsidRDefault="00893C82" w:rsidP="00A53660">
            <w:pPr>
              <w:pStyle w:val="ListParagraph"/>
              <w:numPr>
                <w:ilvl w:val="0"/>
                <w:numId w:val="4"/>
              </w:numPr>
              <w:ind w:left="226" w:hanging="226"/>
              <w:rPr>
                <w:rFonts w:ascii="Aptos Narrow" w:hAnsi="Aptos Narrow"/>
                <w:i/>
                <w:color w:val="0070C0"/>
                <w:szCs w:val="24"/>
              </w:rPr>
            </w:pPr>
            <w:r w:rsidRPr="0062509E">
              <w:rPr>
                <w:rFonts w:ascii="Aptos Narrow" w:hAnsi="Aptos Narrow"/>
                <w:i/>
                <w:color w:val="0070C0"/>
                <w:szCs w:val="24"/>
              </w:rPr>
              <w:t>Please provide the model owner business entity name, e.g., US, China, or Hong Kong</w:t>
            </w:r>
            <w:r w:rsidR="005108D4" w:rsidRPr="0062509E">
              <w:rPr>
                <w:rFonts w:ascii="Aptos Narrow" w:hAnsi="Aptos Narrow"/>
                <w:i/>
                <w:color w:val="0070C0"/>
                <w:szCs w:val="24"/>
              </w:rPr>
              <w:t>.</w:t>
            </w:r>
          </w:p>
          <w:p w14:paraId="47130D20" w14:textId="77777777" w:rsidR="001A4BDE" w:rsidRPr="0062509E" w:rsidRDefault="001A4BDE" w:rsidP="001A4BDE">
            <w:pPr>
              <w:pStyle w:val="ListParagraph"/>
              <w:ind w:left="226"/>
              <w:rPr>
                <w:rFonts w:ascii="Aptos Narrow" w:hAnsi="Aptos Narrow"/>
                <w:i/>
                <w:color w:val="0070C0"/>
                <w:szCs w:val="24"/>
              </w:rPr>
            </w:pPr>
          </w:p>
          <w:p w14:paraId="75DB7A15" w14:textId="17F11B3C" w:rsidR="001A4BDE" w:rsidRPr="0003780D" w:rsidRDefault="0003780D" w:rsidP="00AA68E6">
            <w:pPr>
              <w:shd w:val="clear" w:color="auto" w:fill="DAEEF3" w:themeFill="accent5" w:themeFillTint="33"/>
              <w:jc w:val="both"/>
              <w:rPr>
                <w:rFonts w:ascii="Aptos Narrow" w:hAnsi="Aptos Narrow"/>
              </w:rPr>
            </w:pPr>
            <w:r>
              <w:rPr>
                <w:rFonts w:ascii="Aptos Narrow" w:hAnsi="Aptos Narrow"/>
              </w:rPr>
              <w:lastRenderedPageBreak/>
              <w:t>Model Owner:</w:t>
            </w:r>
            <w:r w:rsidR="00AA68E6">
              <w:rPr>
                <w:rFonts w:ascii="Aptos Narrow" w:hAnsi="Aptos Narrow"/>
              </w:rPr>
              <w:t xml:space="preserve"> </w:t>
            </w:r>
            <w:r w:rsidR="005A4294" w:rsidRPr="00402B0D">
              <w:rPr>
                <w:rFonts w:ascii="Aptos Narrow" w:hAnsi="Aptos Narrow"/>
                <w:iCs/>
                <w:szCs w:val="24"/>
              </w:rPr>
              <w:t>US</w:t>
            </w:r>
          </w:p>
        </w:tc>
      </w:tr>
      <w:tr w:rsidR="009C7CF0" w:rsidRPr="00314EFA" w14:paraId="36D87B87" w14:textId="77777777" w:rsidTr="00E36713">
        <w:trPr>
          <w:trHeight w:val="576"/>
        </w:trPr>
        <w:tc>
          <w:tcPr>
            <w:tcW w:w="3893" w:type="dxa"/>
            <w:shd w:val="clear" w:color="auto" w:fill="404040" w:themeFill="text1" w:themeFillTint="BF"/>
            <w:noWrap/>
            <w:vAlign w:val="center"/>
          </w:tcPr>
          <w:p w14:paraId="69E226AE" w14:textId="77777777" w:rsidR="009C7CF0" w:rsidRPr="0062509E" w:rsidRDefault="009C7CF0" w:rsidP="006A692F">
            <w:pPr>
              <w:rPr>
                <w:rFonts w:ascii="Aptos Narrow" w:eastAsia="Times New Roman" w:hAnsi="Aptos Narrow"/>
                <w:b/>
                <w:color w:val="FFFFFF"/>
                <w:szCs w:val="24"/>
              </w:rPr>
            </w:pPr>
            <w:r w:rsidRPr="0062509E">
              <w:rPr>
                <w:rFonts w:ascii="Aptos Narrow" w:eastAsia="Times New Roman" w:hAnsi="Aptos Narrow"/>
                <w:b/>
                <w:color w:val="FFFFFF"/>
                <w:szCs w:val="24"/>
              </w:rPr>
              <w:lastRenderedPageBreak/>
              <w:t>Primary Model Owner Group</w:t>
            </w:r>
          </w:p>
        </w:tc>
        <w:tc>
          <w:tcPr>
            <w:tcW w:w="6182" w:type="dxa"/>
            <w:shd w:val="clear" w:color="auto" w:fill="auto"/>
            <w:noWrap/>
            <w:vAlign w:val="center"/>
          </w:tcPr>
          <w:p w14:paraId="590D7F98" w14:textId="77777777" w:rsidR="009C7CF0" w:rsidRPr="0062509E" w:rsidRDefault="00893C82" w:rsidP="00A53660">
            <w:pPr>
              <w:pStyle w:val="ListParagraph"/>
              <w:numPr>
                <w:ilvl w:val="0"/>
                <w:numId w:val="4"/>
              </w:numPr>
              <w:ind w:left="226" w:hanging="226"/>
              <w:rPr>
                <w:rFonts w:ascii="Aptos Narrow" w:hAnsi="Aptos Narrow"/>
                <w:i/>
                <w:color w:val="0070C0"/>
                <w:szCs w:val="24"/>
              </w:rPr>
            </w:pPr>
            <w:r w:rsidRPr="0062509E">
              <w:rPr>
                <w:rFonts w:ascii="Aptos Narrow" w:hAnsi="Aptos Narrow"/>
                <w:i/>
                <w:color w:val="0070C0"/>
                <w:szCs w:val="24"/>
              </w:rPr>
              <w:t>Please provide the model owner business group name</w:t>
            </w:r>
            <w:r w:rsidR="000C67FF" w:rsidRPr="0062509E">
              <w:rPr>
                <w:rFonts w:ascii="Aptos Narrow" w:hAnsi="Aptos Narrow"/>
                <w:i/>
                <w:color w:val="0070C0"/>
                <w:szCs w:val="24"/>
              </w:rPr>
              <w:t>.</w:t>
            </w:r>
          </w:p>
          <w:p w14:paraId="39AF3F19" w14:textId="77777777" w:rsidR="001A4BDE" w:rsidRPr="0062509E" w:rsidRDefault="001A4BDE" w:rsidP="001A4BDE">
            <w:pPr>
              <w:pStyle w:val="ListParagraph"/>
              <w:ind w:left="226"/>
              <w:rPr>
                <w:rFonts w:ascii="Aptos Narrow" w:hAnsi="Aptos Narrow"/>
                <w:i/>
                <w:color w:val="0070C0"/>
                <w:szCs w:val="24"/>
              </w:rPr>
            </w:pPr>
          </w:p>
          <w:p w14:paraId="23F2DB6C" w14:textId="74F2DD49" w:rsidR="001A4BDE" w:rsidRPr="0003780D" w:rsidRDefault="0003780D" w:rsidP="00AA68E6">
            <w:pPr>
              <w:shd w:val="clear" w:color="auto" w:fill="DAEEF3" w:themeFill="accent5" w:themeFillTint="33"/>
              <w:jc w:val="both"/>
              <w:rPr>
                <w:rFonts w:ascii="Aptos Narrow" w:hAnsi="Aptos Narrow"/>
                <w:b/>
                <w:bCs/>
                <w:i/>
                <w:iCs/>
              </w:rPr>
            </w:pPr>
            <w:r>
              <w:rPr>
                <w:rFonts w:ascii="Aptos Narrow" w:hAnsi="Aptos Narrow"/>
              </w:rPr>
              <w:t>Model Owner:</w:t>
            </w:r>
            <w:r w:rsidR="00AA68E6">
              <w:rPr>
                <w:rFonts w:ascii="Aptos Narrow" w:hAnsi="Aptos Narrow"/>
              </w:rPr>
              <w:t xml:space="preserve"> </w:t>
            </w:r>
            <w:r w:rsidR="005A4294" w:rsidRPr="005A4294">
              <w:rPr>
                <w:rFonts w:ascii="Aptos Narrow" w:hAnsi="Aptos Narrow"/>
              </w:rPr>
              <w:t>Enterprise Risk Management</w:t>
            </w:r>
          </w:p>
        </w:tc>
      </w:tr>
      <w:tr w:rsidR="009C7CF0" w:rsidRPr="00314EFA" w14:paraId="724CAEB7" w14:textId="77777777" w:rsidTr="00E36713">
        <w:trPr>
          <w:trHeight w:val="576"/>
        </w:trPr>
        <w:tc>
          <w:tcPr>
            <w:tcW w:w="3893" w:type="dxa"/>
            <w:shd w:val="clear" w:color="auto" w:fill="404040" w:themeFill="text1" w:themeFillTint="BF"/>
            <w:noWrap/>
            <w:vAlign w:val="center"/>
            <w:hideMark/>
          </w:tcPr>
          <w:p w14:paraId="2A07B3D9" w14:textId="77777777" w:rsidR="009C7CF0" w:rsidRPr="0062509E" w:rsidRDefault="009C7CF0" w:rsidP="006A692F">
            <w:pPr>
              <w:rPr>
                <w:rFonts w:ascii="Aptos Narrow" w:eastAsia="Times New Roman" w:hAnsi="Aptos Narrow"/>
                <w:b/>
                <w:color w:val="FFFFFF"/>
                <w:szCs w:val="24"/>
              </w:rPr>
            </w:pPr>
            <w:r w:rsidRPr="0062509E">
              <w:rPr>
                <w:rFonts w:ascii="Aptos Narrow" w:eastAsia="Times New Roman" w:hAnsi="Aptos Narrow"/>
                <w:b/>
                <w:color w:val="FFFFFF"/>
                <w:szCs w:val="24"/>
              </w:rPr>
              <w:t>Model Owner</w:t>
            </w:r>
          </w:p>
        </w:tc>
        <w:tc>
          <w:tcPr>
            <w:tcW w:w="6182" w:type="dxa"/>
            <w:shd w:val="clear" w:color="auto" w:fill="auto"/>
            <w:noWrap/>
            <w:vAlign w:val="center"/>
          </w:tcPr>
          <w:p w14:paraId="77941682" w14:textId="77777777" w:rsidR="009C7CF0" w:rsidRPr="0062509E" w:rsidRDefault="00893C82" w:rsidP="00A53660">
            <w:pPr>
              <w:pStyle w:val="ListParagraph"/>
              <w:numPr>
                <w:ilvl w:val="0"/>
                <w:numId w:val="4"/>
              </w:numPr>
              <w:ind w:left="226" w:hanging="226"/>
              <w:rPr>
                <w:rFonts w:ascii="Aptos Narrow" w:hAnsi="Aptos Narrow"/>
                <w:i/>
                <w:color w:val="0070C0"/>
                <w:szCs w:val="24"/>
              </w:rPr>
            </w:pPr>
            <w:r w:rsidRPr="0062509E">
              <w:rPr>
                <w:rFonts w:ascii="Aptos Narrow" w:hAnsi="Aptos Narrow"/>
                <w:i/>
                <w:color w:val="0070C0"/>
                <w:szCs w:val="24"/>
              </w:rPr>
              <w:t>Please provide the model owner names</w:t>
            </w:r>
            <w:r w:rsidR="000C67FF" w:rsidRPr="0062509E">
              <w:rPr>
                <w:rFonts w:ascii="Aptos Narrow" w:hAnsi="Aptos Narrow"/>
                <w:i/>
                <w:color w:val="0070C0"/>
                <w:szCs w:val="24"/>
              </w:rPr>
              <w:t>.</w:t>
            </w:r>
          </w:p>
          <w:p w14:paraId="58FC8BD7" w14:textId="0DA3AFCF" w:rsidR="008B71AB" w:rsidRDefault="008B71AB" w:rsidP="008B71AB">
            <w:pPr>
              <w:pStyle w:val="Default"/>
              <w:rPr>
                <w:sz w:val="14"/>
                <w:szCs w:val="14"/>
              </w:rPr>
            </w:pPr>
          </w:p>
          <w:p w14:paraId="048B6274" w14:textId="6A2A9B3B" w:rsidR="001A4BDE" w:rsidRPr="0003780D" w:rsidRDefault="00DB7812" w:rsidP="0003780D">
            <w:pPr>
              <w:shd w:val="clear" w:color="auto" w:fill="DAEEF3" w:themeFill="accent5" w:themeFillTint="33"/>
              <w:rPr>
                <w:rFonts w:ascii="Aptos" w:hAnsi="Aptos"/>
                <w:iCs/>
                <w:color w:val="0070C0"/>
                <w:szCs w:val="24"/>
              </w:rPr>
            </w:pPr>
            <w:r w:rsidRPr="0003780D">
              <w:rPr>
                <w:rFonts w:ascii="Aptos Narrow" w:hAnsi="Aptos Narrow"/>
              </w:rPr>
              <w:t xml:space="preserve">Model Owner: </w:t>
            </w:r>
            <w:r w:rsidR="00307D41" w:rsidRPr="00307D41">
              <w:rPr>
                <w:rFonts w:ascii="Aptos Narrow" w:hAnsi="Aptos Narrow"/>
              </w:rPr>
              <w:t>FVP – ERM Data Manager</w:t>
            </w:r>
          </w:p>
        </w:tc>
      </w:tr>
      <w:tr w:rsidR="009C7CF0" w:rsidRPr="00314EFA" w14:paraId="7A8C16FE" w14:textId="77777777" w:rsidTr="00E36713">
        <w:trPr>
          <w:trHeight w:val="576"/>
        </w:trPr>
        <w:tc>
          <w:tcPr>
            <w:tcW w:w="3893" w:type="dxa"/>
            <w:shd w:val="clear" w:color="auto" w:fill="404040" w:themeFill="text1" w:themeFillTint="BF"/>
            <w:noWrap/>
            <w:vAlign w:val="center"/>
          </w:tcPr>
          <w:p w14:paraId="02D793A0" w14:textId="77777777" w:rsidR="009C7CF0" w:rsidRPr="0062509E" w:rsidRDefault="009C7CF0" w:rsidP="006A692F">
            <w:pPr>
              <w:rPr>
                <w:rFonts w:ascii="Aptos Narrow" w:eastAsia="Times New Roman" w:hAnsi="Aptos Narrow"/>
                <w:b/>
                <w:color w:val="FFFFFF"/>
                <w:szCs w:val="24"/>
              </w:rPr>
            </w:pPr>
            <w:r w:rsidRPr="0062509E">
              <w:rPr>
                <w:rFonts w:ascii="Aptos Narrow" w:eastAsia="Times New Roman" w:hAnsi="Aptos Narrow"/>
                <w:b/>
                <w:color w:val="FFFFFF"/>
                <w:szCs w:val="24"/>
              </w:rPr>
              <w:t>Model Developer</w:t>
            </w:r>
          </w:p>
        </w:tc>
        <w:tc>
          <w:tcPr>
            <w:tcW w:w="6182" w:type="dxa"/>
            <w:shd w:val="clear" w:color="auto" w:fill="auto"/>
            <w:noWrap/>
            <w:vAlign w:val="center"/>
          </w:tcPr>
          <w:p w14:paraId="593AA69C" w14:textId="77777777" w:rsidR="009C7CF0" w:rsidRPr="0062509E" w:rsidRDefault="00893C82" w:rsidP="00A53660">
            <w:pPr>
              <w:pStyle w:val="ListParagraph"/>
              <w:numPr>
                <w:ilvl w:val="0"/>
                <w:numId w:val="4"/>
              </w:numPr>
              <w:ind w:left="226" w:hanging="226"/>
              <w:rPr>
                <w:rFonts w:ascii="Aptos Narrow" w:hAnsi="Aptos Narrow"/>
                <w:i/>
                <w:color w:val="0070C0"/>
                <w:szCs w:val="24"/>
              </w:rPr>
            </w:pPr>
            <w:r w:rsidRPr="0062509E">
              <w:rPr>
                <w:rFonts w:ascii="Aptos Narrow" w:hAnsi="Aptos Narrow"/>
                <w:i/>
                <w:color w:val="0070C0"/>
                <w:szCs w:val="24"/>
              </w:rPr>
              <w:t xml:space="preserve">Please provide the model developer names (vendor </w:t>
            </w:r>
            <w:r w:rsidR="005108D4" w:rsidRPr="0062509E">
              <w:rPr>
                <w:rFonts w:ascii="Aptos Narrow" w:hAnsi="Aptos Narrow"/>
                <w:i/>
                <w:color w:val="0070C0"/>
                <w:szCs w:val="24"/>
              </w:rPr>
              <w:t>name if</w:t>
            </w:r>
            <w:r w:rsidRPr="0062509E">
              <w:rPr>
                <w:rFonts w:ascii="Aptos Narrow" w:hAnsi="Aptos Narrow"/>
                <w:i/>
                <w:color w:val="0070C0"/>
                <w:szCs w:val="24"/>
              </w:rPr>
              <w:t xml:space="preserve"> vendor model)</w:t>
            </w:r>
            <w:r w:rsidR="000C67FF" w:rsidRPr="0062509E">
              <w:rPr>
                <w:rFonts w:ascii="Aptos Narrow" w:hAnsi="Aptos Narrow"/>
                <w:i/>
                <w:color w:val="0070C0"/>
                <w:szCs w:val="24"/>
              </w:rPr>
              <w:t>.</w:t>
            </w:r>
          </w:p>
          <w:p w14:paraId="495B4AE1" w14:textId="77777777" w:rsidR="001A4BDE" w:rsidRPr="0062509E" w:rsidRDefault="001A4BDE" w:rsidP="001A4BDE">
            <w:pPr>
              <w:pStyle w:val="ListParagraph"/>
              <w:ind w:left="226"/>
              <w:rPr>
                <w:rFonts w:ascii="Aptos Narrow" w:hAnsi="Aptos Narrow"/>
                <w:i/>
                <w:color w:val="0070C0"/>
                <w:szCs w:val="24"/>
              </w:rPr>
            </w:pPr>
          </w:p>
          <w:p w14:paraId="23471F64" w14:textId="5A3B8602" w:rsidR="001A4BDE" w:rsidRPr="0003780D" w:rsidRDefault="0003780D" w:rsidP="00004F24">
            <w:pPr>
              <w:shd w:val="clear" w:color="auto" w:fill="DAEEF3" w:themeFill="accent5" w:themeFillTint="33"/>
              <w:rPr>
                <w:rFonts w:ascii="Aptos Narrow" w:hAnsi="Aptos Narrow"/>
              </w:rPr>
            </w:pPr>
            <w:r>
              <w:rPr>
                <w:rFonts w:ascii="Aptos Narrow" w:hAnsi="Aptos Narrow"/>
              </w:rPr>
              <w:t>Model Owner:</w:t>
            </w:r>
            <w:r w:rsidR="00307D41">
              <w:rPr>
                <w:rFonts w:ascii="Aptos Narrow" w:hAnsi="Aptos Narrow"/>
              </w:rPr>
              <w:t xml:space="preserve"> LexisNexis</w:t>
            </w:r>
            <w:r w:rsidR="00004F24">
              <w:rPr>
                <w:rFonts w:ascii="Aptos Narrow" w:hAnsi="Aptos Narrow"/>
              </w:rPr>
              <w:t xml:space="preserve"> Risk Solutions (</w:t>
            </w:r>
            <w:hyperlink r:id="rId15" w:history="1">
              <w:r w:rsidR="00004F24" w:rsidRPr="00E50E16">
                <w:rPr>
                  <w:rStyle w:val="Hyperlink"/>
                  <w:rFonts w:ascii="Aptos Narrow" w:hAnsi="Aptos Narrow"/>
                </w:rPr>
                <w:t>https://risk.lexisnexis.com</w:t>
              </w:r>
            </w:hyperlink>
            <w:r w:rsidR="00004F24">
              <w:rPr>
                <w:rFonts w:ascii="Aptos Narrow" w:hAnsi="Aptos Narrow"/>
              </w:rPr>
              <w:t>)</w:t>
            </w:r>
          </w:p>
        </w:tc>
      </w:tr>
      <w:tr w:rsidR="00893C82" w:rsidRPr="00314EFA" w14:paraId="409D5C69" w14:textId="77777777" w:rsidTr="00E36713">
        <w:trPr>
          <w:trHeight w:val="576"/>
        </w:trPr>
        <w:tc>
          <w:tcPr>
            <w:tcW w:w="3893" w:type="dxa"/>
            <w:shd w:val="clear" w:color="auto" w:fill="404040" w:themeFill="text1" w:themeFillTint="BF"/>
            <w:noWrap/>
            <w:vAlign w:val="center"/>
          </w:tcPr>
          <w:p w14:paraId="13180BB1" w14:textId="6FEEF970" w:rsidR="00893C82" w:rsidRPr="0062509E" w:rsidRDefault="00893C82" w:rsidP="006A692F">
            <w:pPr>
              <w:rPr>
                <w:rFonts w:ascii="Aptos Narrow" w:eastAsia="Times New Roman" w:hAnsi="Aptos Narrow"/>
                <w:b/>
                <w:color w:val="FFFFFF"/>
                <w:szCs w:val="24"/>
              </w:rPr>
            </w:pPr>
            <w:r w:rsidRPr="0062509E">
              <w:rPr>
                <w:rFonts w:ascii="Aptos Narrow" w:eastAsia="Times New Roman" w:hAnsi="Aptos Narrow"/>
                <w:b/>
                <w:color w:val="FFFFFF"/>
                <w:szCs w:val="24"/>
              </w:rPr>
              <w:t>Model Production Process</w:t>
            </w:r>
          </w:p>
        </w:tc>
        <w:tc>
          <w:tcPr>
            <w:tcW w:w="6182" w:type="dxa"/>
            <w:shd w:val="clear" w:color="auto" w:fill="auto"/>
            <w:noWrap/>
            <w:vAlign w:val="center"/>
          </w:tcPr>
          <w:p w14:paraId="043719B6" w14:textId="5F62EEA9" w:rsidR="00893C82" w:rsidRDefault="00893C82" w:rsidP="00A53660">
            <w:pPr>
              <w:pStyle w:val="ListParagraph"/>
              <w:numPr>
                <w:ilvl w:val="0"/>
                <w:numId w:val="4"/>
              </w:numPr>
              <w:ind w:left="226" w:hanging="226"/>
              <w:rPr>
                <w:rFonts w:ascii="Aptos Narrow" w:hAnsi="Aptos Narrow"/>
                <w:i/>
                <w:color w:val="0070C0"/>
                <w:szCs w:val="24"/>
              </w:rPr>
            </w:pPr>
            <w:r w:rsidRPr="0062509E">
              <w:rPr>
                <w:rFonts w:ascii="Aptos Narrow" w:hAnsi="Aptos Narrow"/>
                <w:i/>
                <w:color w:val="0070C0"/>
                <w:szCs w:val="24"/>
              </w:rPr>
              <w:t xml:space="preserve">Please provide the model production process environment. A </w:t>
            </w:r>
            <w:r w:rsidR="000C67FF" w:rsidRPr="0062509E">
              <w:rPr>
                <w:rFonts w:ascii="Aptos Narrow" w:hAnsi="Aptos Narrow"/>
                <w:i/>
                <w:color w:val="0070C0"/>
                <w:szCs w:val="24"/>
              </w:rPr>
              <w:t>high-level</w:t>
            </w:r>
            <w:r w:rsidRPr="0062509E">
              <w:rPr>
                <w:rFonts w:ascii="Aptos Narrow" w:hAnsi="Aptos Narrow"/>
                <w:i/>
                <w:color w:val="0070C0"/>
                <w:szCs w:val="24"/>
              </w:rPr>
              <w:t xml:space="preserve"> description is encouraged.</w:t>
            </w:r>
          </w:p>
          <w:p w14:paraId="2826AB5E" w14:textId="77777777" w:rsidR="00506C10" w:rsidRPr="0062509E" w:rsidRDefault="00506C10" w:rsidP="00506C10">
            <w:pPr>
              <w:pStyle w:val="ListParagraph"/>
              <w:ind w:left="226"/>
              <w:rPr>
                <w:rFonts w:ascii="Aptos Narrow" w:hAnsi="Aptos Narrow"/>
                <w:i/>
                <w:color w:val="0070C0"/>
                <w:szCs w:val="24"/>
              </w:rPr>
            </w:pPr>
          </w:p>
          <w:p w14:paraId="1C854B10" w14:textId="760568F2" w:rsidR="001A4BDE" w:rsidRPr="00307D41" w:rsidRDefault="0003780D" w:rsidP="00402B0D">
            <w:pPr>
              <w:shd w:val="clear" w:color="auto" w:fill="DAEEF3" w:themeFill="accent5" w:themeFillTint="33"/>
              <w:rPr>
                <w:rFonts w:ascii="Aptos Narrow" w:hAnsi="Aptos Narrow"/>
              </w:rPr>
            </w:pPr>
            <w:r>
              <w:rPr>
                <w:rFonts w:ascii="Aptos Narrow" w:hAnsi="Aptos Narrow"/>
              </w:rPr>
              <w:t>Model Owner:</w:t>
            </w:r>
            <w:r w:rsidR="00307D41">
              <w:rPr>
                <w:rFonts w:ascii="Aptos Narrow" w:hAnsi="Aptos Narrow"/>
              </w:rPr>
              <w:t xml:space="preserve"> </w:t>
            </w:r>
            <w:r w:rsidR="00004F24" w:rsidRPr="00004F24">
              <w:rPr>
                <w:rFonts w:ascii="Aptos Narrow" w:hAnsi="Aptos Narrow"/>
              </w:rPr>
              <w:t>Fraud Intelligence is used in the Digital bank production onboarding flow for higher risk SSN customers that are potentially bad actors during the application proces</w:t>
            </w:r>
            <w:r w:rsidR="00004F24">
              <w:rPr>
                <w:rFonts w:ascii="Aptos Narrow" w:hAnsi="Aptos Narrow"/>
              </w:rPr>
              <w:t>s</w:t>
            </w:r>
            <w:r w:rsidR="00004F24" w:rsidRPr="00004F24">
              <w:rPr>
                <w:rFonts w:ascii="Aptos Narrow" w:hAnsi="Aptos Narrow"/>
              </w:rPr>
              <w:t>. Input data includes Personal Identifiable Information (PII) – i.e., first name, last name, Date of Birth (DOB), SSN, email. This is done through Application Program Interface (API) calls. When LexisNexis receives the PII from an applicant, they provide the LNFI score</w:t>
            </w:r>
            <w:r w:rsidR="00004F24">
              <w:rPr>
                <w:rFonts w:ascii="Aptos Narrow" w:hAnsi="Aptos Narrow"/>
              </w:rPr>
              <w:t>.</w:t>
            </w:r>
          </w:p>
        </w:tc>
      </w:tr>
      <w:tr w:rsidR="00C60C22" w:rsidRPr="00314EFA" w14:paraId="4FD03811" w14:textId="77777777" w:rsidTr="00E36713">
        <w:trPr>
          <w:trHeight w:val="576"/>
        </w:trPr>
        <w:tc>
          <w:tcPr>
            <w:tcW w:w="3893" w:type="dxa"/>
            <w:shd w:val="clear" w:color="auto" w:fill="404040" w:themeFill="text1" w:themeFillTint="BF"/>
            <w:noWrap/>
            <w:vAlign w:val="center"/>
          </w:tcPr>
          <w:p w14:paraId="6B5B130B" w14:textId="77777777" w:rsidR="00C60C22" w:rsidRPr="0062509E" w:rsidRDefault="00C60C22" w:rsidP="006A692F">
            <w:pPr>
              <w:rPr>
                <w:rFonts w:ascii="Aptos Narrow" w:eastAsia="Times New Roman" w:hAnsi="Aptos Narrow"/>
                <w:b/>
                <w:color w:val="FFFFFF"/>
                <w:szCs w:val="24"/>
              </w:rPr>
            </w:pPr>
            <w:r w:rsidRPr="0062509E">
              <w:rPr>
                <w:rFonts w:ascii="Aptos Narrow" w:eastAsia="Times New Roman" w:hAnsi="Aptos Narrow"/>
                <w:b/>
                <w:color w:val="FFFFFF"/>
                <w:szCs w:val="24"/>
              </w:rPr>
              <w:t>Model User</w:t>
            </w:r>
          </w:p>
        </w:tc>
        <w:tc>
          <w:tcPr>
            <w:tcW w:w="6182" w:type="dxa"/>
            <w:shd w:val="clear" w:color="auto" w:fill="auto"/>
            <w:noWrap/>
            <w:vAlign w:val="center"/>
          </w:tcPr>
          <w:p w14:paraId="054AB708" w14:textId="77777777" w:rsidR="00C60C22" w:rsidRPr="0062509E" w:rsidRDefault="00893C82" w:rsidP="00A53660">
            <w:pPr>
              <w:pStyle w:val="ListParagraph"/>
              <w:numPr>
                <w:ilvl w:val="0"/>
                <w:numId w:val="4"/>
              </w:numPr>
              <w:ind w:left="226" w:hanging="226"/>
              <w:rPr>
                <w:rFonts w:ascii="Aptos Narrow" w:hAnsi="Aptos Narrow"/>
                <w:i/>
                <w:color w:val="0070C0"/>
                <w:szCs w:val="24"/>
              </w:rPr>
            </w:pPr>
            <w:r w:rsidRPr="0062509E">
              <w:rPr>
                <w:rFonts w:ascii="Aptos Narrow" w:hAnsi="Aptos Narrow"/>
                <w:i/>
                <w:color w:val="0070C0"/>
                <w:szCs w:val="24"/>
              </w:rPr>
              <w:t xml:space="preserve">Please provide all model </w:t>
            </w:r>
            <w:r w:rsidR="000C67FF" w:rsidRPr="0062509E">
              <w:rPr>
                <w:rFonts w:ascii="Aptos Narrow" w:hAnsi="Aptos Narrow"/>
                <w:i/>
                <w:color w:val="0070C0"/>
                <w:szCs w:val="24"/>
              </w:rPr>
              <w:t>usernames</w:t>
            </w:r>
            <w:r w:rsidRPr="0062509E">
              <w:rPr>
                <w:rFonts w:ascii="Aptos Narrow" w:hAnsi="Aptos Narrow"/>
                <w:i/>
                <w:color w:val="0070C0"/>
                <w:szCs w:val="24"/>
              </w:rPr>
              <w:t xml:space="preserve"> along with business group names</w:t>
            </w:r>
            <w:r w:rsidR="000C67FF" w:rsidRPr="0062509E">
              <w:rPr>
                <w:rFonts w:ascii="Aptos Narrow" w:hAnsi="Aptos Narrow"/>
                <w:i/>
                <w:color w:val="0070C0"/>
                <w:szCs w:val="24"/>
              </w:rPr>
              <w:t>.</w:t>
            </w:r>
          </w:p>
          <w:p w14:paraId="254B64FC" w14:textId="77777777" w:rsidR="001A4BDE" w:rsidRPr="0062509E" w:rsidRDefault="001A4BDE" w:rsidP="001A4BDE">
            <w:pPr>
              <w:pStyle w:val="ListParagraph"/>
              <w:ind w:left="226"/>
              <w:rPr>
                <w:rFonts w:ascii="Aptos Narrow" w:hAnsi="Aptos Narrow"/>
                <w:i/>
                <w:color w:val="0070C0"/>
                <w:szCs w:val="24"/>
              </w:rPr>
            </w:pPr>
          </w:p>
          <w:p w14:paraId="1FF6881B" w14:textId="1B424418" w:rsidR="001A4BDE" w:rsidRPr="00307D41" w:rsidRDefault="0003780D" w:rsidP="00307D41">
            <w:pPr>
              <w:shd w:val="clear" w:color="auto" w:fill="DAEEF3" w:themeFill="accent5" w:themeFillTint="33"/>
              <w:jc w:val="both"/>
              <w:rPr>
                <w:rFonts w:ascii="Aptos Narrow" w:hAnsi="Aptos Narrow"/>
              </w:rPr>
            </w:pPr>
            <w:r>
              <w:rPr>
                <w:rFonts w:ascii="Aptos Narrow" w:hAnsi="Aptos Narrow"/>
              </w:rPr>
              <w:t>Model Owner:</w:t>
            </w:r>
            <w:r w:rsidR="00DB7812" w:rsidRPr="0003780D">
              <w:rPr>
                <w:rFonts w:ascii="Aptos Narrow" w:hAnsi="Aptos Narrow"/>
                <w:b/>
                <w:bCs/>
                <w:i/>
                <w:szCs w:val="24"/>
              </w:rPr>
              <w:t xml:space="preserve"> </w:t>
            </w:r>
            <w:r w:rsidR="00DB7812" w:rsidRPr="00004F24">
              <w:rPr>
                <w:rFonts w:ascii="Aptos Narrow" w:hAnsi="Aptos Narrow"/>
                <w:iCs/>
                <w:szCs w:val="24"/>
              </w:rPr>
              <w:t>Anti-Money Launder Group</w:t>
            </w:r>
          </w:p>
        </w:tc>
      </w:tr>
      <w:tr w:rsidR="002A0C83" w:rsidRPr="00314EFA" w14:paraId="1F34AE92" w14:textId="77777777" w:rsidTr="00E36713">
        <w:trPr>
          <w:trHeight w:val="576"/>
        </w:trPr>
        <w:tc>
          <w:tcPr>
            <w:tcW w:w="3893" w:type="dxa"/>
            <w:shd w:val="clear" w:color="auto" w:fill="404040" w:themeFill="text1" w:themeFillTint="BF"/>
            <w:noWrap/>
            <w:vAlign w:val="center"/>
          </w:tcPr>
          <w:p w14:paraId="15BF5F72" w14:textId="4319D3F5" w:rsidR="002A0C83" w:rsidRPr="0062509E" w:rsidRDefault="002A0C83" w:rsidP="006A692F">
            <w:pPr>
              <w:rPr>
                <w:rFonts w:ascii="Aptos Narrow" w:eastAsia="Times New Roman" w:hAnsi="Aptos Narrow"/>
                <w:b/>
                <w:color w:val="FFFFFF"/>
                <w:szCs w:val="24"/>
              </w:rPr>
            </w:pPr>
            <w:r w:rsidRPr="0062509E">
              <w:rPr>
                <w:rFonts w:ascii="Aptos Narrow" w:eastAsia="Times New Roman" w:hAnsi="Aptos Narrow"/>
                <w:b/>
                <w:color w:val="FFFFFF"/>
                <w:szCs w:val="24"/>
              </w:rPr>
              <w:t>Portfolios the Model Applies to</w:t>
            </w:r>
          </w:p>
        </w:tc>
        <w:tc>
          <w:tcPr>
            <w:tcW w:w="6182" w:type="dxa"/>
            <w:shd w:val="clear" w:color="auto" w:fill="auto"/>
            <w:noWrap/>
            <w:vAlign w:val="center"/>
          </w:tcPr>
          <w:p w14:paraId="7DF27047" w14:textId="77777777" w:rsidR="002A0C83" w:rsidRPr="0062509E" w:rsidRDefault="002A0C83" w:rsidP="00A53660">
            <w:pPr>
              <w:pStyle w:val="ListParagraph"/>
              <w:numPr>
                <w:ilvl w:val="0"/>
                <w:numId w:val="4"/>
              </w:numPr>
              <w:ind w:left="226" w:hanging="226"/>
              <w:rPr>
                <w:rFonts w:ascii="Aptos Narrow" w:hAnsi="Aptos Narrow"/>
                <w:i/>
                <w:color w:val="0070C0"/>
                <w:szCs w:val="24"/>
              </w:rPr>
            </w:pPr>
            <w:r w:rsidRPr="0062509E">
              <w:rPr>
                <w:rFonts w:ascii="Aptos Narrow" w:hAnsi="Aptos Narrow"/>
                <w:i/>
                <w:color w:val="0070C0"/>
                <w:szCs w:val="24"/>
              </w:rPr>
              <w:t>Please provide high level portfolio size and description that the model is applied to.</w:t>
            </w:r>
          </w:p>
          <w:p w14:paraId="3DFFBE35" w14:textId="77777777" w:rsidR="001A4BDE" w:rsidRPr="0062509E" w:rsidRDefault="001A4BDE" w:rsidP="001A4BDE">
            <w:pPr>
              <w:pStyle w:val="ListParagraph"/>
              <w:ind w:left="226"/>
              <w:rPr>
                <w:rFonts w:ascii="Aptos Narrow" w:hAnsi="Aptos Narrow"/>
                <w:i/>
                <w:color w:val="0070C0"/>
                <w:szCs w:val="24"/>
              </w:rPr>
            </w:pPr>
          </w:p>
          <w:p w14:paraId="69BD5361" w14:textId="6E0CC719" w:rsidR="001A4BDE" w:rsidRPr="00307D41" w:rsidRDefault="0003780D" w:rsidP="0003780D">
            <w:pPr>
              <w:shd w:val="clear" w:color="auto" w:fill="DAEEF3" w:themeFill="accent5" w:themeFillTint="33"/>
              <w:jc w:val="both"/>
              <w:rPr>
                <w:rFonts w:ascii="Aptos Narrow" w:hAnsi="Aptos Narrow"/>
              </w:rPr>
            </w:pPr>
            <w:r>
              <w:rPr>
                <w:rFonts w:ascii="Aptos Narrow" w:hAnsi="Aptos Narrow"/>
              </w:rPr>
              <w:t>Model Owner:</w:t>
            </w:r>
            <w:r w:rsidR="00307D41">
              <w:rPr>
                <w:rFonts w:ascii="Aptos Narrow" w:hAnsi="Aptos Narrow"/>
              </w:rPr>
              <w:t xml:space="preserve"> </w:t>
            </w:r>
            <w:r w:rsidR="00DB7812" w:rsidRPr="0003780D">
              <w:rPr>
                <w:rFonts w:ascii="Aptos Narrow" w:hAnsi="Aptos Narrow"/>
              </w:rPr>
              <w:t>SSN prospective customers being onboarded through digital channels.</w:t>
            </w:r>
          </w:p>
        </w:tc>
      </w:tr>
      <w:tr w:rsidR="009C7CF0" w:rsidRPr="00314EFA" w14:paraId="33E03573" w14:textId="77777777" w:rsidTr="00E36713">
        <w:trPr>
          <w:trHeight w:val="746"/>
        </w:trPr>
        <w:tc>
          <w:tcPr>
            <w:tcW w:w="3893" w:type="dxa"/>
            <w:shd w:val="clear" w:color="auto" w:fill="404040" w:themeFill="text1" w:themeFillTint="BF"/>
            <w:noWrap/>
            <w:vAlign w:val="center"/>
            <w:hideMark/>
          </w:tcPr>
          <w:p w14:paraId="0203D03A" w14:textId="77777777" w:rsidR="009C7CF0" w:rsidRPr="0062509E" w:rsidRDefault="009C7CF0" w:rsidP="006A692F">
            <w:pPr>
              <w:rPr>
                <w:rFonts w:ascii="Aptos Narrow" w:eastAsia="Times New Roman" w:hAnsi="Aptos Narrow"/>
                <w:b/>
                <w:color w:val="FFFFFF"/>
                <w:szCs w:val="24"/>
              </w:rPr>
            </w:pPr>
            <w:r w:rsidRPr="0062509E">
              <w:rPr>
                <w:rFonts w:ascii="Aptos Narrow" w:eastAsia="Times New Roman" w:hAnsi="Aptos Narrow"/>
                <w:b/>
                <w:color w:val="FFFFFF"/>
                <w:szCs w:val="24"/>
              </w:rPr>
              <w:t>Model</w:t>
            </w:r>
            <w:r w:rsidR="00A0435F" w:rsidRPr="0062509E">
              <w:rPr>
                <w:rFonts w:ascii="Aptos Narrow" w:eastAsia="Times New Roman" w:hAnsi="Aptos Narrow"/>
                <w:b/>
                <w:color w:val="FFFFFF"/>
                <w:szCs w:val="24"/>
              </w:rPr>
              <w:t xml:space="preserve"> Objective</w:t>
            </w:r>
          </w:p>
        </w:tc>
        <w:tc>
          <w:tcPr>
            <w:tcW w:w="6182" w:type="dxa"/>
            <w:shd w:val="clear" w:color="auto" w:fill="auto"/>
            <w:noWrap/>
            <w:vAlign w:val="center"/>
            <w:hideMark/>
          </w:tcPr>
          <w:p w14:paraId="01D478CB" w14:textId="77777777" w:rsidR="009C7CF0" w:rsidRPr="0062509E" w:rsidRDefault="00095B22" w:rsidP="00A53660">
            <w:pPr>
              <w:pStyle w:val="ListParagraph"/>
              <w:numPr>
                <w:ilvl w:val="0"/>
                <w:numId w:val="4"/>
              </w:numPr>
              <w:ind w:left="226" w:hanging="226"/>
              <w:rPr>
                <w:rFonts w:ascii="Aptos Narrow" w:hAnsi="Aptos Narrow"/>
                <w:i/>
                <w:color w:val="0070C0"/>
                <w:szCs w:val="24"/>
              </w:rPr>
            </w:pPr>
            <w:r w:rsidRPr="0062509E">
              <w:rPr>
                <w:rFonts w:ascii="Aptos Narrow" w:hAnsi="Aptos Narrow"/>
                <w:i/>
                <w:color w:val="0070C0"/>
                <w:szCs w:val="24"/>
              </w:rPr>
              <w:t>Please list all model objectives</w:t>
            </w:r>
            <w:r w:rsidR="0021640E" w:rsidRPr="0062509E">
              <w:rPr>
                <w:rFonts w:ascii="Aptos Narrow" w:hAnsi="Aptos Narrow"/>
                <w:i/>
                <w:color w:val="0070C0"/>
                <w:szCs w:val="24"/>
              </w:rPr>
              <w:t xml:space="preserve"> at a high level</w:t>
            </w:r>
            <w:r w:rsidR="000C67FF" w:rsidRPr="0062509E">
              <w:rPr>
                <w:rFonts w:ascii="Aptos Narrow" w:hAnsi="Aptos Narrow"/>
                <w:i/>
                <w:color w:val="0070C0"/>
                <w:szCs w:val="24"/>
              </w:rPr>
              <w:t>.</w:t>
            </w:r>
          </w:p>
          <w:p w14:paraId="23EB330D" w14:textId="77777777" w:rsidR="001A4BDE" w:rsidRPr="005B702A" w:rsidRDefault="001A4BDE" w:rsidP="001A4BDE">
            <w:pPr>
              <w:pStyle w:val="ListParagraph"/>
              <w:ind w:left="226"/>
              <w:rPr>
                <w:rFonts w:ascii="Aptos Narrow" w:hAnsi="Aptos Narrow"/>
                <w:i/>
                <w:color w:val="0070C0"/>
                <w:szCs w:val="24"/>
              </w:rPr>
            </w:pPr>
          </w:p>
          <w:p w14:paraId="6757F1B2" w14:textId="3797FC73" w:rsidR="001A4BDE" w:rsidRPr="0003780D" w:rsidRDefault="0003780D" w:rsidP="0003780D">
            <w:pPr>
              <w:shd w:val="clear" w:color="auto" w:fill="DAEEF3" w:themeFill="accent5" w:themeFillTint="33"/>
              <w:jc w:val="both"/>
              <w:rPr>
                <w:rFonts w:ascii="Aptos Narrow" w:hAnsi="Aptos Narrow"/>
              </w:rPr>
            </w:pPr>
            <w:r>
              <w:rPr>
                <w:rFonts w:ascii="Aptos Narrow" w:hAnsi="Aptos Narrow"/>
              </w:rPr>
              <w:t>Model Owner:</w:t>
            </w:r>
            <w:r w:rsidR="00307D41">
              <w:rPr>
                <w:rFonts w:ascii="Aptos Narrow" w:hAnsi="Aptos Narrow"/>
              </w:rPr>
              <w:t xml:space="preserve"> </w:t>
            </w:r>
            <w:r w:rsidR="00DB7812" w:rsidRPr="0003780D">
              <w:rPr>
                <w:rFonts w:ascii="Aptos Narrow" w:hAnsi="Aptos Narrow"/>
              </w:rPr>
              <w:t>Used to detect higher risk SSN prospective customers during the onboarding through digital channels: web (online) and mobile (VELO app).</w:t>
            </w:r>
          </w:p>
        </w:tc>
      </w:tr>
    </w:tbl>
    <w:p w14:paraId="6CB8EBBA" w14:textId="0C997323" w:rsidR="00246EBE" w:rsidRDefault="00246EBE" w:rsidP="006A692F">
      <w:pPr>
        <w:rPr>
          <w:rFonts w:ascii="Arial Narrow" w:hAnsi="Arial Narrow"/>
        </w:rPr>
      </w:pPr>
    </w:p>
    <w:bookmarkStart w:id="15" w:name="_MON_1794748604"/>
    <w:bookmarkEnd w:id="15"/>
    <w:p w14:paraId="69AA0A6E" w14:textId="65A94881" w:rsidR="00600C3C" w:rsidRPr="00314EFA" w:rsidRDefault="00307D41" w:rsidP="006A692F">
      <w:pPr>
        <w:rPr>
          <w:rFonts w:ascii="Arial Narrow" w:hAnsi="Arial Narrow"/>
        </w:rPr>
      </w:pPr>
      <w:r>
        <w:rPr>
          <w:rFonts w:ascii="Arial Narrow" w:hAnsi="Arial Narrow"/>
        </w:rPr>
        <w:object w:dxaOrig="1538" w:dyaOrig="993" w14:anchorId="2A4F6B4F">
          <v:shape id="_x0000_i1026" type="#_x0000_t75" style="width:77.25pt;height:49.5pt" o:ole="">
            <v:imagedata r:id="rId16" o:title=""/>
          </v:shape>
          <o:OLEObject Type="Embed" ProgID="Word.Document.12" ShapeID="_x0000_i1026" DrawAspect="Icon" ObjectID="_1795962233" r:id="rId17">
            <o:FieldCodes>\s</o:FieldCodes>
          </o:OLEObject>
        </w:object>
      </w:r>
    </w:p>
    <w:p w14:paraId="4E11281F" w14:textId="77777777" w:rsidR="00B60862" w:rsidRPr="00314EFA" w:rsidRDefault="00B60862" w:rsidP="006A692F">
      <w:pPr>
        <w:rPr>
          <w:rFonts w:ascii="Arial Narrow" w:hAnsi="Arial Narrow"/>
        </w:rPr>
      </w:pPr>
      <w:bookmarkStart w:id="16" w:name="_Toc533418034"/>
      <w:bookmarkStart w:id="17" w:name="_Toc533425039"/>
      <w:bookmarkStart w:id="18" w:name="_Toc533425496"/>
      <w:bookmarkStart w:id="19" w:name="_Toc533425677"/>
      <w:bookmarkStart w:id="20" w:name="_Toc533428160"/>
      <w:bookmarkStart w:id="21" w:name="_Toc533428354"/>
      <w:bookmarkStart w:id="22" w:name="_Toc533418035"/>
      <w:bookmarkStart w:id="23" w:name="_Toc533425040"/>
      <w:bookmarkStart w:id="24" w:name="_Toc533425497"/>
      <w:bookmarkStart w:id="25" w:name="_Toc533425678"/>
      <w:bookmarkStart w:id="26" w:name="_Toc533428161"/>
      <w:bookmarkStart w:id="27" w:name="_Toc533428355"/>
      <w:bookmarkStart w:id="28" w:name="_Toc533418036"/>
      <w:bookmarkStart w:id="29" w:name="_Toc533425041"/>
      <w:bookmarkStart w:id="30" w:name="_Toc533425498"/>
      <w:bookmarkStart w:id="31" w:name="_Toc533425679"/>
      <w:bookmarkStart w:id="32" w:name="_Toc533428162"/>
      <w:bookmarkStart w:id="33" w:name="_Toc533428356"/>
      <w:bookmarkStart w:id="34" w:name="_Toc533418037"/>
      <w:bookmarkStart w:id="35" w:name="_Toc533425042"/>
      <w:bookmarkStart w:id="36" w:name="_Toc533425499"/>
      <w:bookmarkStart w:id="37" w:name="_Toc533425680"/>
      <w:bookmarkStart w:id="38" w:name="_Toc533428163"/>
      <w:bookmarkStart w:id="39" w:name="_Toc533428357"/>
      <w:bookmarkStart w:id="40" w:name="_Toc533418038"/>
      <w:bookmarkStart w:id="41" w:name="_Toc533425043"/>
      <w:bookmarkStart w:id="42" w:name="_Toc533425500"/>
      <w:bookmarkStart w:id="43" w:name="_Toc533425681"/>
      <w:bookmarkStart w:id="44" w:name="_Toc533428164"/>
      <w:bookmarkStart w:id="45" w:name="_Toc533428358"/>
      <w:bookmarkStart w:id="46" w:name="_Toc533418039"/>
      <w:bookmarkStart w:id="47" w:name="_Toc533425044"/>
      <w:bookmarkStart w:id="48" w:name="_Toc533425501"/>
      <w:bookmarkStart w:id="49" w:name="_Toc533425682"/>
      <w:bookmarkStart w:id="50" w:name="_Toc533428165"/>
      <w:bookmarkStart w:id="51" w:name="_Toc533428359"/>
      <w:bookmarkStart w:id="52" w:name="_Toc533418040"/>
      <w:bookmarkStart w:id="53" w:name="_Toc533425045"/>
      <w:bookmarkStart w:id="54" w:name="_Toc533425502"/>
      <w:bookmarkStart w:id="55" w:name="_Toc533425683"/>
      <w:bookmarkStart w:id="56" w:name="_Toc533428166"/>
      <w:bookmarkStart w:id="57" w:name="_Toc533428360"/>
      <w:bookmarkStart w:id="58" w:name="_Toc533418041"/>
      <w:bookmarkStart w:id="59" w:name="_Toc533425046"/>
      <w:bookmarkStart w:id="60" w:name="_Toc533425503"/>
      <w:bookmarkStart w:id="61" w:name="_Toc533425684"/>
      <w:bookmarkStart w:id="62" w:name="_Toc533428167"/>
      <w:bookmarkStart w:id="63" w:name="_Toc533428361"/>
      <w:bookmarkStart w:id="64" w:name="_Toc533418042"/>
      <w:bookmarkStart w:id="65" w:name="_Toc533425047"/>
      <w:bookmarkStart w:id="66" w:name="_Toc533425504"/>
      <w:bookmarkStart w:id="67" w:name="_Toc533425685"/>
      <w:bookmarkStart w:id="68" w:name="_Toc533428168"/>
      <w:bookmarkStart w:id="69" w:name="_Toc533428362"/>
      <w:bookmarkStart w:id="70" w:name="_Toc533418043"/>
      <w:bookmarkStart w:id="71" w:name="_Toc533425048"/>
      <w:bookmarkStart w:id="72" w:name="_Toc533425505"/>
      <w:bookmarkStart w:id="73" w:name="_Toc533425686"/>
      <w:bookmarkStart w:id="74" w:name="_Toc533428169"/>
      <w:bookmarkStart w:id="75" w:name="_Toc533428363"/>
      <w:bookmarkStart w:id="76" w:name="_Toc533418044"/>
      <w:bookmarkStart w:id="77" w:name="_Toc533425049"/>
      <w:bookmarkStart w:id="78" w:name="_Toc533425506"/>
      <w:bookmarkStart w:id="79" w:name="_Toc533425687"/>
      <w:bookmarkStart w:id="80" w:name="_Toc533428170"/>
      <w:bookmarkStart w:id="81" w:name="_Toc533428364"/>
      <w:bookmarkStart w:id="82" w:name="_Toc533418045"/>
      <w:bookmarkStart w:id="83" w:name="_Toc533425050"/>
      <w:bookmarkStart w:id="84" w:name="_Toc533425507"/>
      <w:bookmarkStart w:id="85" w:name="_Toc533425688"/>
      <w:bookmarkStart w:id="86" w:name="_Toc533428171"/>
      <w:bookmarkStart w:id="87" w:name="_Toc533428365"/>
      <w:bookmarkStart w:id="88" w:name="_Toc533418046"/>
      <w:bookmarkStart w:id="89" w:name="_Toc533425051"/>
      <w:bookmarkStart w:id="90" w:name="_Toc533425508"/>
      <w:bookmarkStart w:id="91" w:name="_Toc533425689"/>
      <w:bookmarkStart w:id="92" w:name="_Toc533428172"/>
      <w:bookmarkStart w:id="93" w:name="_Toc533428366"/>
      <w:bookmarkStart w:id="94" w:name="_Toc533418047"/>
      <w:bookmarkStart w:id="95" w:name="_Toc533425052"/>
      <w:bookmarkStart w:id="96" w:name="_Toc533425509"/>
      <w:bookmarkStart w:id="97" w:name="_Toc533425690"/>
      <w:bookmarkStart w:id="98" w:name="_Toc533428173"/>
      <w:bookmarkStart w:id="99" w:name="_Toc533428367"/>
      <w:bookmarkStart w:id="100" w:name="_Toc533418048"/>
      <w:bookmarkStart w:id="101" w:name="_Toc533425053"/>
      <w:bookmarkStart w:id="102" w:name="_Toc533425510"/>
      <w:bookmarkStart w:id="103" w:name="_Toc533425691"/>
      <w:bookmarkStart w:id="104" w:name="_Toc533428174"/>
      <w:bookmarkStart w:id="105" w:name="_Toc533428368"/>
      <w:bookmarkStart w:id="106" w:name="_Toc533418049"/>
      <w:bookmarkStart w:id="107" w:name="_Toc533425054"/>
      <w:bookmarkStart w:id="108" w:name="_Toc533425511"/>
      <w:bookmarkStart w:id="109" w:name="_Toc533425692"/>
      <w:bookmarkStart w:id="110" w:name="_Toc533428175"/>
      <w:bookmarkStart w:id="111" w:name="_Toc533428369"/>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14:paraId="6535DD90" w14:textId="762733CB" w:rsidR="00AA53F1" w:rsidRPr="007C4325" w:rsidRDefault="00827171" w:rsidP="00A53660">
      <w:pPr>
        <w:pStyle w:val="Heading2"/>
        <w:numPr>
          <w:ilvl w:val="1"/>
          <w:numId w:val="1"/>
        </w:numPr>
        <w:pBdr>
          <w:bottom w:val="single" w:sz="6" w:space="1" w:color="auto"/>
        </w:pBdr>
        <w:shd w:val="clear" w:color="auto" w:fill="C6D9F1" w:themeFill="text2" w:themeFillTint="33"/>
        <w:spacing w:before="0"/>
        <w:ind w:left="720" w:hanging="720"/>
        <w:rPr>
          <w:rFonts w:cs="Arial"/>
          <w:szCs w:val="24"/>
        </w:rPr>
      </w:pPr>
      <w:bookmarkStart w:id="112" w:name="_Toc36656752"/>
      <w:bookmarkStart w:id="113" w:name="_Toc36656832"/>
      <w:bookmarkStart w:id="114" w:name="_Toc78555254"/>
      <w:bookmarkStart w:id="115" w:name="_Toc78555329"/>
      <w:bookmarkStart w:id="116" w:name="_Toc78805783"/>
      <w:bookmarkStart w:id="117" w:name="_Toc78805807"/>
      <w:bookmarkStart w:id="118" w:name="_Toc78807130"/>
      <w:bookmarkStart w:id="119" w:name="_Toc78807150"/>
      <w:bookmarkStart w:id="120" w:name="_Toc163230476"/>
      <w:bookmarkEnd w:id="112"/>
      <w:bookmarkEnd w:id="113"/>
      <w:bookmarkEnd w:id="114"/>
      <w:bookmarkEnd w:id="115"/>
      <w:bookmarkEnd w:id="116"/>
      <w:bookmarkEnd w:id="117"/>
      <w:bookmarkEnd w:id="118"/>
      <w:bookmarkEnd w:id="119"/>
      <w:r w:rsidRPr="007C4325">
        <w:rPr>
          <w:rFonts w:cs="Arial"/>
          <w:szCs w:val="24"/>
        </w:rPr>
        <w:lastRenderedPageBreak/>
        <w:t>Model Purpose</w:t>
      </w:r>
      <w:r w:rsidR="00BF150B" w:rsidRPr="007C4325">
        <w:rPr>
          <w:rFonts w:cs="Arial"/>
          <w:szCs w:val="24"/>
        </w:rPr>
        <w:t xml:space="preserve"> &amp;</w:t>
      </w:r>
      <w:r w:rsidRPr="007C4325">
        <w:rPr>
          <w:rFonts w:cs="Arial"/>
          <w:szCs w:val="24"/>
        </w:rPr>
        <w:t xml:space="preserve"> Use</w:t>
      </w:r>
      <w:bookmarkEnd w:id="120"/>
    </w:p>
    <w:p w14:paraId="6F93BC1B" w14:textId="77777777" w:rsidR="002B1769" w:rsidRPr="002B1769" w:rsidRDefault="002B1769" w:rsidP="002B1769">
      <w:pPr>
        <w:pStyle w:val="ListParagraph"/>
        <w:keepNext/>
        <w:keepLines/>
        <w:numPr>
          <w:ilvl w:val="0"/>
          <w:numId w:val="5"/>
        </w:numPr>
        <w:spacing w:before="480"/>
        <w:contextualSpacing w:val="0"/>
        <w:outlineLvl w:val="0"/>
        <w:rPr>
          <w:rFonts w:asciiTheme="majorHAnsi" w:eastAsiaTheme="majorEastAsia" w:hAnsiTheme="majorHAnsi" w:cstheme="majorBidi"/>
          <w:b/>
          <w:bCs/>
          <w:vanish/>
          <w:color w:val="365F91" w:themeColor="accent1" w:themeShade="BF"/>
          <w:sz w:val="28"/>
          <w:szCs w:val="28"/>
        </w:rPr>
      </w:pPr>
      <w:bookmarkStart w:id="121" w:name="_Toc163134408"/>
      <w:bookmarkStart w:id="122" w:name="_Toc163136710"/>
      <w:bookmarkStart w:id="123" w:name="_Toc163230477"/>
      <w:bookmarkEnd w:id="121"/>
      <w:bookmarkEnd w:id="122"/>
      <w:bookmarkEnd w:id="123"/>
    </w:p>
    <w:p w14:paraId="29B58AF5" w14:textId="77777777" w:rsidR="002B1769" w:rsidRPr="002B1769" w:rsidRDefault="002B1769" w:rsidP="002B1769">
      <w:pPr>
        <w:pStyle w:val="ListParagraph"/>
        <w:keepNext/>
        <w:keepLines/>
        <w:numPr>
          <w:ilvl w:val="1"/>
          <w:numId w:val="5"/>
        </w:numPr>
        <w:shd w:val="clear" w:color="auto" w:fill="B8CCE4" w:themeFill="accent1" w:themeFillTint="66"/>
        <w:spacing w:before="200" w:after="120"/>
        <w:contextualSpacing w:val="0"/>
        <w:outlineLvl w:val="1"/>
        <w:rPr>
          <w:rFonts w:ascii="Arial" w:eastAsiaTheme="majorEastAsia" w:hAnsi="Arial" w:cstheme="majorBidi"/>
          <w:b/>
          <w:bCs/>
          <w:vanish/>
          <w:sz w:val="24"/>
          <w:szCs w:val="26"/>
        </w:rPr>
      </w:pPr>
      <w:bookmarkStart w:id="124" w:name="_Toc163134409"/>
      <w:bookmarkStart w:id="125" w:name="_Toc163136711"/>
      <w:bookmarkStart w:id="126" w:name="_Toc163230478"/>
      <w:bookmarkEnd w:id="124"/>
      <w:bookmarkEnd w:id="125"/>
      <w:bookmarkEnd w:id="126"/>
    </w:p>
    <w:p w14:paraId="10FA5CAC" w14:textId="77777777" w:rsidR="002B1769" w:rsidRPr="002B1769" w:rsidRDefault="002B1769" w:rsidP="002B1769">
      <w:pPr>
        <w:pStyle w:val="ListParagraph"/>
        <w:keepNext/>
        <w:keepLines/>
        <w:numPr>
          <w:ilvl w:val="1"/>
          <w:numId w:val="5"/>
        </w:numPr>
        <w:shd w:val="clear" w:color="auto" w:fill="B8CCE4" w:themeFill="accent1" w:themeFillTint="66"/>
        <w:spacing w:before="200" w:after="120"/>
        <w:contextualSpacing w:val="0"/>
        <w:outlineLvl w:val="1"/>
        <w:rPr>
          <w:rFonts w:ascii="Arial" w:eastAsiaTheme="majorEastAsia" w:hAnsi="Arial" w:cstheme="majorBidi"/>
          <w:b/>
          <w:bCs/>
          <w:vanish/>
          <w:sz w:val="24"/>
          <w:szCs w:val="26"/>
        </w:rPr>
      </w:pPr>
      <w:bookmarkStart w:id="127" w:name="_Toc163134410"/>
      <w:bookmarkStart w:id="128" w:name="_Toc163136712"/>
      <w:bookmarkStart w:id="129" w:name="_Toc163230479"/>
      <w:bookmarkEnd w:id="127"/>
      <w:bookmarkEnd w:id="128"/>
      <w:bookmarkEnd w:id="129"/>
    </w:p>
    <w:p w14:paraId="13BCF9FC" w14:textId="34A09ED7" w:rsidR="00831E4F" w:rsidRDefault="002B1769" w:rsidP="00836691">
      <w:pPr>
        <w:pStyle w:val="Heading3"/>
      </w:pPr>
      <w:bookmarkStart w:id="130" w:name="_Toc163230480"/>
      <w:r>
        <w:t>Model Purpose</w:t>
      </w:r>
      <w:bookmarkEnd w:id="130"/>
    </w:p>
    <w:p w14:paraId="426B3082" w14:textId="77777777" w:rsidR="002B1769" w:rsidRDefault="002B1769" w:rsidP="002B1769">
      <w:pPr>
        <w:spacing w:after="120"/>
        <w:rPr>
          <w:rStyle w:val="SubtleEmphasis"/>
        </w:rPr>
      </w:pPr>
      <w:r>
        <w:rPr>
          <w:rStyle w:val="SubtleEmphasis"/>
        </w:rPr>
        <w:t>For each business purpose, discuss the following in detail:</w:t>
      </w:r>
    </w:p>
    <w:p w14:paraId="2530C55E" w14:textId="5D503907" w:rsidR="002B1769" w:rsidRDefault="002B1769" w:rsidP="002B1769">
      <w:pPr>
        <w:pStyle w:val="ListParagraph"/>
        <w:numPr>
          <w:ilvl w:val="0"/>
          <w:numId w:val="24"/>
        </w:numPr>
        <w:spacing w:after="60"/>
        <w:contextualSpacing w:val="0"/>
        <w:rPr>
          <w:rStyle w:val="SubtleEmphasis"/>
        </w:rPr>
      </w:pPr>
      <w:r>
        <w:rPr>
          <w:rStyle w:val="SubtleEmphasis"/>
        </w:rPr>
        <w:t xml:space="preserve">The overall business </w:t>
      </w:r>
      <w:r w:rsidR="005A7745">
        <w:rPr>
          <w:rStyle w:val="SubtleEmphasis"/>
        </w:rPr>
        <w:t>purposes.</w:t>
      </w:r>
    </w:p>
    <w:p w14:paraId="5B106E54" w14:textId="152797DB" w:rsidR="002B1769" w:rsidRDefault="002B1769" w:rsidP="002B1769">
      <w:pPr>
        <w:pStyle w:val="ListParagraph"/>
        <w:numPr>
          <w:ilvl w:val="0"/>
          <w:numId w:val="24"/>
        </w:numPr>
        <w:spacing w:after="60"/>
        <w:contextualSpacing w:val="0"/>
        <w:rPr>
          <w:rStyle w:val="SubtleEmphasis"/>
        </w:rPr>
      </w:pPr>
      <w:r>
        <w:rPr>
          <w:rStyle w:val="SubtleEmphasis"/>
        </w:rPr>
        <w:t xml:space="preserve">The specific role that the model output plays in </w:t>
      </w:r>
      <w:r w:rsidR="005A7745">
        <w:rPr>
          <w:rStyle w:val="SubtleEmphasis"/>
        </w:rPr>
        <w:t>business</w:t>
      </w:r>
      <w:r>
        <w:rPr>
          <w:rStyle w:val="SubtleEmphasis"/>
        </w:rPr>
        <w:t xml:space="preserve"> use (for example, if the model output is used as a secondary source of information in the decision-making process, this should be detailed here)</w:t>
      </w:r>
      <w:r w:rsidR="005A7745">
        <w:rPr>
          <w:rStyle w:val="SubtleEmphasis"/>
        </w:rPr>
        <w:t>.</w:t>
      </w:r>
    </w:p>
    <w:p w14:paraId="2DFE9C90" w14:textId="3FB7105E" w:rsidR="002B1769" w:rsidRDefault="002B1769" w:rsidP="002B1769">
      <w:pPr>
        <w:pStyle w:val="ListParagraph"/>
        <w:numPr>
          <w:ilvl w:val="0"/>
          <w:numId w:val="9"/>
        </w:numPr>
        <w:spacing w:after="60"/>
        <w:ind w:left="360" w:hanging="360"/>
        <w:contextualSpacing w:val="0"/>
        <w:rPr>
          <w:rStyle w:val="SubtleEmphasis"/>
        </w:rPr>
      </w:pPr>
      <w:r w:rsidRPr="00BA6B1D">
        <w:rPr>
          <w:rStyle w:val="SubtleEmphasis"/>
        </w:rPr>
        <w:t xml:space="preserve">The </w:t>
      </w:r>
      <w:r>
        <w:rPr>
          <w:rStyle w:val="SubtleEmphasis"/>
        </w:rPr>
        <w:t xml:space="preserve">specific </w:t>
      </w:r>
      <w:r w:rsidRPr="00BA6B1D">
        <w:rPr>
          <w:rStyle w:val="SubtleEmphasis"/>
        </w:rPr>
        <w:t>products</w:t>
      </w:r>
      <w:r>
        <w:rPr>
          <w:rStyle w:val="SubtleEmphasis"/>
        </w:rPr>
        <w:t>/portfolios/customers/transactions</w:t>
      </w:r>
      <w:r w:rsidRPr="00BA6B1D">
        <w:rPr>
          <w:rStyle w:val="SubtleEmphasis"/>
        </w:rPr>
        <w:t xml:space="preserve"> for which the model is suitable (e.g., </w:t>
      </w:r>
      <w:r>
        <w:rPr>
          <w:rStyle w:val="SubtleEmphasis"/>
        </w:rPr>
        <w:t>types of retail mortgages, types of derivatives, types of consumer transactions, etc.</w:t>
      </w:r>
      <w:r w:rsidRPr="00BA6B1D">
        <w:rPr>
          <w:rStyle w:val="SubtleEmphasis"/>
        </w:rPr>
        <w:t>)</w:t>
      </w:r>
    </w:p>
    <w:p w14:paraId="3B593147" w14:textId="0C6CB37E" w:rsidR="005A7745" w:rsidRDefault="002B1769" w:rsidP="00DD5AA9">
      <w:pPr>
        <w:pStyle w:val="ListParagraph"/>
        <w:numPr>
          <w:ilvl w:val="0"/>
          <w:numId w:val="9"/>
        </w:numPr>
        <w:spacing w:after="60"/>
        <w:ind w:left="360" w:hanging="360"/>
        <w:contextualSpacing w:val="0"/>
        <w:rPr>
          <w:rStyle w:val="SubtleEmphasis"/>
        </w:rPr>
      </w:pPr>
      <w:r w:rsidRPr="00BA6B1D">
        <w:rPr>
          <w:rStyle w:val="SubtleEmphasis"/>
        </w:rPr>
        <w:t>Any restrictions on model use</w:t>
      </w:r>
      <w:r>
        <w:rPr>
          <w:rStyle w:val="SubtleEmphasis"/>
        </w:rPr>
        <w:t>, for example, excluded product types within product categories or transaction size limits</w:t>
      </w:r>
      <w:r w:rsidR="005A7745">
        <w:rPr>
          <w:rStyle w:val="SubtleEmphasis"/>
        </w:rPr>
        <w:t>.</w:t>
      </w:r>
    </w:p>
    <w:p w14:paraId="0558A237" w14:textId="77777777" w:rsidR="002B1769" w:rsidRDefault="002B1769" w:rsidP="002B1769">
      <w:pPr>
        <w:rPr>
          <w:rStyle w:val="SubtleEmphasis"/>
        </w:rPr>
      </w:pPr>
    </w:p>
    <w:p w14:paraId="58360DC1"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49D7DBDB" w14:textId="365DC1BA" w:rsidR="00DB7812" w:rsidRPr="007F47F3" w:rsidRDefault="00DB7812" w:rsidP="00113CC6">
      <w:pPr>
        <w:shd w:val="clear" w:color="auto" w:fill="DAEEF3" w:themeFill="accent5" w:themeFillTint="33"/>
        <w:jc w:val="both"/>
        <w:rPr>
          <w:rFonts w:ascii="Aptos Narrow" w:hAnsi="Aptos Narrow"/>
        </w:rPr>
      </w:pPr>
      <w:r w:rsidRPr="007F47F3">
        <w:rPr>
          <w:rFonts w:ascii="Aptos Narrow" w:hAnsi="Aptos Narrow"/>
        </w:rPr>
        <w:t xml:space="preserve">The </w:t>
      </w:r>
      <w:r w:rsidR="00A438A2">
        <w:rPr>
          <w:rFonts w:ascii="Aptos Narrow" w:hAnsi="Aptos Narrow"/>
        </w:rPr>
        <w:t xml:space="preserve">LNFI </w:t>
      </w:r>
      <w:r w:rsidRPr="007F47F3">
        <w:rPr>
          <w:rFonts w:ascii="Aptos Narrow" w:hAnsi="Aptos Narrow"/>
        </w:rPr>
        <w:t>model is designed to provide predictive insights about the identity fraud risk that is associated with new applications for products or services</w:t>
      </w:r>
      <w:r>
        <w:rPr>
          <w:rFonts w:ascii="Aptos Narrow" w:hAnsi="Aptos Narrow"/>
        </w:rPr>
        <w:t>.</w:t>
      </w:r>
    </w:p>
    <w:p w14:paraId="791A45A2" w14:textId="77777777" w:rsidR="00DB7812" w:rsidRDefault="00DB7812" w:rsidP="00113CC6">
      <w:pPr>
        <w:shd w:val="clear" w:color="auto" w:fill="DAEEF3" w:themeFill="accent5" w:themeFillTint="33"/>
        <w:jc w:val="both"/>
        <w:rPr>
          <w:rFonts w:ascii="Aptos Narrow" w:hAnsi="Aptos Narrow"/>
        </w:rPr>
      </w:pPr>
    </w:p>
    <w:p w14:paraId="75E5C08E" w14:textId="2B7B6015" w:rsidR="00DB7812" w:rsidRPr="007F47F3" w:rsidRDefault="00DB7812" w:rsidP="00113CC6">
      <w:pPr>
        <w:shd w:val="clear" w:color="auto" w:fill="DAEEF3" w:themeFill="accent5" w:themeFillTint="33"/>
        <w:jc w:val="both"/>
        <w:rPr>
          <w:rFonts w:ascii="Aptos Narrow" w:hAnsi="Aptos Narrow"/>
        </w:rPr>
      </w:pPr>
      <w:r w:rsidRPr="007F47F3">
        <w:rPr>
          <w:rFonts w:ascii="Aptos Narrow" w:hAnsi="Aptos Narrow"/>
        </w:rPr>
        <w:t>The model calculates a fraud risk score</w:t>
      </w:r>
      <w:r>
        <w:rPr>
          <w:rFonts w:ascii="Aptos Narrow" w:hAnsi="Aptos Narrow"/>
        </w:rPr>
        <w:t xml:space="preserve"> (application risk score)</w:t>
      </w:r>
      <w:r w:rsidRPr="007F47F3">
        <w:rPr>
          <w:rFonts w:ascii="Aptos Narrow" w:hAnsi="Aptos Narrow"/>
        </w:rPr>
        <w:t xml:space="preserve"> and warning codes for an application based on the information</w:t>
      </w:r>
      <w:r>
        <w:rPr>
          <w:rFonts w:ascii="Aptos Narrow" w:hAnsi="Aptos Narrow"/>
        </w:rPr>
        <w:t xml:space="preserve"> </w:t>
      </w:r>
      <w:r w:rsidRPr="007F47F3">
        <w:rPr>
          <w:rFonts w:ascii="Aptos Narrow" w:hAnsi="Aptos Narrow"/>
        </w:rPr>
        <w:t>that is provided in the score request. The data elements of the applicant's</w:t>
      </w:r>
      <w:r w:rsidR="00A438A2">
        <w:rPr>
          <w:rFonts w:ascii="Aptos Narrow" w:hAnsi="Aptos Narrow"/>
        </w:rPr>
        <w:t xml:space="preserve"> PII</w:t>
      </w:r>
      <w:r w:rsidRPr="007F47F3">
        <w:rPr>
          <w:rFonts w:ascii="Aptos Narrow" w:hAnsi="Aptos Narrow"/>
        </w:rPr>
        <w:t xml:space="preserve"> that are presented in the wireless application are used to calculate a wide variety of</w:t>
      </w:r>
      <w:r w:rsidR="00A438A2">
        <w:rPr>
          <w:rFonts w:ascii="Aptos Narrow" w:hAnsi="Aptos Narrow"/>
        </w:rPr>
        <w:t xml:space="preserve"> </w:t>
      </w:r>
      <w:r w:rsidRPr="007F47F3">
        <w:rPr>
          <w:rFonts w:ascii="Aptos Narrow" w:hAnsi="Aptos Narrow"/>
        </w:rPr>
        <w:t>predictive variables based on recent and historic transactions, confirmed frauds, and third-party data</w:t>
      </w:r>
      <w:r>
        <w:rPr>
          <w:rFonts w:ascii="Aptos Narrow" w:hAnsi="Aptos Narrow"/>
        </w:rPr>
        <w:t xml:space="preserve"> </w:t>
      </w:r>
      <w:r w:rsidRPr="007F47F3">
        <w:rPr>
          <w:rFonts w:ascii="Aptos Narrow" w:hAnsi="Aptos Narrow"/>
        </w:rPr>
        <w:t>sources.</w:t>
      </w:r>
    </w:p>
    <w:p w14:paraId="0A190E16" w14:textId="77777777" w:rsidR="00DB7812" w:rsidRDefault="00DB7812" w:rsidP="00113CC6">
      <w:pPr>
        <w:shd w:val="clear" w:color="auto" w:fill="DAEEF3" w:themeFill="accent5" w:themeFillTint="33"/>
        <w:jc w:val="both"/>
        <w:rPr>
          <w:rFonts w:ascii="Aptos Narrow" w:hAnsi="Aptos Narrow"/>
        </w:rPr>
      </w:pPr>
    </w:p>
    <w:p w14:paraId="7E3E1743" w14:textId="77777777" w:rsidR="00DB7812" w:rsidRDefault="00DB7812" w:rsidP="00113CC6">
      <w:pPr>
        <w:shd w:val="clear" w:color="auto" w:fill="DAEEF3" w:themeFill="accent5" w:themeFillTint="33"/>
        <w:jc w:val="both"/>
        <w:rPr>
          <w:rFonts w:ascii="Aptos Narrow" w:hAnsi="Aptos Narrow"/>
        </w:rPr>
      </w:pPr>
      <w:r w:rsidRPr="007F47F3">
        <w:rPr>
          <w:rFonts w:ascii="Aptos Narrow" w:hAnsi="Aptos Narrow"/>
        </w:rPr>
        <w:t xml:space="preserve">The model </w:t>
      </w:r>
      <w:r>
        <w:rPr>
          <w:rFonts w:ascii="Aptos Narrow" w:hAnsi="Aptos Narrow"/>
        </w:rPr>
        <w:t>does</w:t>
      </w:r>
      <w:r w:rsidRPr="007F47F3">
        <w:rPr>
          <w:rFonts w:ascii="Aptos Narrow" w:hAnsi="Aptos Narrow"/>
        </w:rPr>
        <w:t xml:space="preserve"> not </w:t>
      </w:r>
      <w:r>
        <w:rPr>
          <w:rFonts w:ascii="Aptos Narrow" w:hAnsi="Aptos Narrow"/>
        </w:rPr>
        <w:t xml:space="preserve">generate </w:t>
      </w:r>
      <w:r w:rsidRPr="007F47F3">
        <w:rPr>
          <w:rFonts w:ascii="Aptos Narrow" w:hAnsi="Aptos Narrow"/>
        </w:rPr>
        <w:t>a credit score and is not intended, suitable, or permitted</w:t>
      </w:r>
      <w:r>
        <w:rPr>
          <w:rFonts w:ascii="Aptos Narrow" w:hAnsi="Aptos Narrow"/>
        </w:rPr>
        <w:t xml:space="preserve"> </w:t>
      </w:r>
      <w:r w:rsidRPr="007F47F3">
        <w:rPr>
          <w:rFonts w:ascii="Aptos Narrow" w:hAnsi="Aptos Narrow"/>
        </w:rPr>
        <w:t>to be used for credit</w:t>
      </w:r>
      <w:r>
        <w:rPr>
          <w:rFonts w:ascii="Aptos Narrow" w:hAnsi="Aptos Narrow"/>
        </w:rPr>
        <w:t xml:space="preserve"> </w:t>
      </w:r>
      <w:r w:rsidRPr="007F47F3">
        <w:rPr>
          <w:rFonts w:ascii="Aptos Narrow" w:hAnsi="Aptos Narrow"/>
        </w:rPr>
        <w:t>decisioning, evaluating the creditworthiness of an applicant, or as a basis for any</w:t>
      </w:r>
      <w:r>
        <w:rPr>
          <w:rFonts w:ascii="Aptos Narrow" w:hAnsi="Aptos Narrow"/>
        </w:rPr>
        <w:t xml:space="preserve"> </w:t>
      </w:r>
      <w:r w:rsidRPr="007F47F3">
        <w:rPr>
          <w:rFonts w:ascii="Aptos Narrow" w:hAnsi="Aptos Narrow"/>
        </w:rPr>
        <w:t>adverse action.</w:t>
      </w:r>
    </w:p>
    <w:p w14:paraId="2F0F6B2A" w14:textId="77777777" w:rsidR="00DB7812" w:rsidRDefault="00DB7812" w:rsidP="00113CC6">
      <w:pPr>
        <w:shd w:val="clear" w:color="auto" w:fill="DAEEF3" w:themeFill="accent5" w:themeFillTint="33"/>
        <w:jc w:val="both"/>
        <w:rPr>
          <w:rFonts w:ascii="Aptos Narrow" w:hAnsi="Aptos Narrow"/>
        </w:rPr>
      </w:pPr>
    </w:p>
    <w:p w14:paraId="2089C059" w14:textId="53BBAF62" w:rsidR="00246EBE" w:rsidRDefault="00246EBE" w:rsidP="00113CC6">
      <w:pPr>
        <w:shd w:val="clear" w:color="auto" w:fill="DAEEF3" w:themeFill="accent5" w:themeFillTint="33"/>
        <w:jc w:val="both"/>
        <w:rPr>
          <w:rFonts w:ascii="Aptos Narrow" w:hAnsi="Aptos Narrow"/>
        </w:rPr>
      </w:pPr>
      <w:r w:rsidRPr="00C0713F">
        <w:rPr>
          <w:rFonts w:ascii="Aptos Narrow" w:hAnsi="Aptos Narrow"/>
          <w:b/>
          <w:bCs/>
        </w:rPr>
        <w:t>For more details kindly refer to “</w:t>
      </w:r>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
    <w:p w14:paraId="245A66C1" w14:textId="342CC4BA" w:rsidR="00600C3C" w:rsidRDefault="00600C3C" w:rsidP="00113CC6">
      <w:pPr>
        <w:shd w:val="clear" w:color="auto" w:fill="DAEEF3" w:themeFill="accent5" w:themeFillTint="33"/>
        <w:jc w:val="both"/>
        <w:rPr>
          <w:rFonts w:ascii="Aptos Narrow" w:hAnsi="Aptos Narrow"/>
        </w:rPr>
      </w:pPr>
      <w:r>
        <w:rPr>
          <w:rFonts w:ascii="Aptos Narrow" w:hAnsi="Aptos Narrow"/>
        </w:rPr>
        <w:object w:dxaOrig="1538" w:dyaOrig="993" w14:anchorId="7AF8C1B9">
          <v:shape id="_x0000_i1027" type="#_x0000_t75" style="width:77.25pt;height:49.5pt" o:ole="">
            <v:imagedata r:id="rId13" o:title=""/>
          </v:shape>
          <o:OLEObject Type="Embed" ProgID="AcroExch.Document.DC" ShapeID="_x0000_i1027" DrawAspect="Icon" ObjectID="_1795962234" r:id="rId18"/>
        </w:object>
      </w:r>
    </w:p>
    <w:p w14:paraId="29109585" w14:textId="77777777" w:rsidR="002B1769" w:rsidRDefault="002B1769" w:rsidP="002B1769">
      <w:pPr>
        <w:shd w:val="clear" w:color="auto" w:fill="DAEEF3" w:themeFill="accent5" w:themeFillTint="33"/>
        <w:rPr>
          <w:rFonts w:ascii="Aptos Narrow" w:hAnsi="Aptos Narrow"/>
        </w:rPr>
      </w:pPr>
    </w:p>
    <w:p w14:paraId="7629233D" w14:textId="77777777" w:rsidR="002B1769" w:rsidRDefault="002B1769" w:rsidP="002B1769">
      <w:pPr>
        <w:rPr>
          <w:rStyle w:val="SubtleEmphasis"/>
        </w:rPr>
      </w:pPr>
    </w:p>
    <w:p w14:paraId="7C036327" w14:textId="0709B58B" w:rsidR="002B1769" w:rsidRPr="002B1769" w:rsidRDefault="002B1769" w:rsidP="00836691">
      <w:pPr>
        <w:pStyle w:val="Heading3"/>
        <w:rPr>
          <w:rStyle w:val="SubtleEmphasis"/>
          <w:i w:val="0"/>
          <w:iCs w:val="0"/>
          <w:color w:val="4F81BD" w:themeColor="accent1"/>
        </w:rPr>
      </w:pPr>
      <w:bookmarkStart w:id="131" w:name="_Toc163230481"/>
      <w:r w:rsidRPr="002B1769">
        <w:rPr>
          <w:rStyle w:val="SubtleEmphasis"/>
          <w:i w:val="0"/>
          <w:iCs w:val="0"/>
          <w:color w:val="4F81BD" w:themeColor="accent1"/>
        </w:rPr>
        <w:t>Portfolio/Product/Transactions Overview</w:t>
      </w:r>
      <w:bookmarkEnd w:id="131"/>
    </w:p>
    <w:p w14:paraId="7C52A75E" w14:textId="4D8B09A6" w:rsidR="002B1769" w:rsidRDefault="002B1769" w:rsidP="002B1769">
      <w:pPr>
        <w:pStyle w:val="ListParagraph"/>
        <w:numPr>
          <w:ilvl w:val="0"/>
          <w:numId w:val="24"/>
        </w:numPr>
        <w:spacing w:after="60"/>
        <w:contextualSpacing w:val="0"/>
        <w:rPr>
          <w:rStyle w:val="SubtleEmphasis"/>
        </w:rPr>
      </w:pPr>
      <w:r>
        <w:rPr>
          <w:rStyle w:val="SubtleEmphasis"/>
        </w:rPr>
        <w:t>Provide the current size of the portfolio of assets or liabilities (if applicable) and describe the history of the portfolio</w:t>
      </w:r>
      <w:r w:rsidR="00D02DE0">
        <w:rPr>
          <w:rStyle w:val="SubtleEmphasis"/>
        </w:rPr>
        <w:t xml:space="preserve"> characteristics</w:t>
      </w:r>
      <w:r>
        <w:rPr>
          <w:rStyle w:val="SubtleEmphasis"/>
        </w:rPr>
        <w:t xml:space="preserve"> (e.g., the inception time frame, any notable idiosyncratic events such as mergers/acquisitions or asset sales, </w:t>
      </w:r>
      <w:r w:rsidR="00D02DE0">
        <w:rPr>
          <w:rStyle w:val="SubtleEmphasis"/>
        </w:rPr>
        <w:t xml:space="preserve">any notable management strategic changes, </w:t>
      </w:r>
      <w:r>
        <w:rPr>
          <w:rStyle w:val="SubtleEmphasis"/>
        </w:rPr>
        <w:t>etc.)</w:t>
      </w:r>
    </w:p>
    <w:p w14:paraId="09EBB524" w14:textId="28AECB4B" w:rsidR="002B1769" w:rsidRDefault="002B1769" w:rsidP="002B1769">
      <w:pPr>
        <w:pStyle w:val="ListParagraph"/>
        <w:numPr>
          <w:ilvl w:val="0"/>
          <w:numId w:val="24"/>
        </w:numPr>
        <w:spacing w:after="60"/>
        <w:contextualSpacing w:val="0"/>
        <w:rPr>
          <w:rStyle w:val="SubtleEmphasis"/>
        </w:rPr>
      </w:pPr>
      <w:r>
        <w:rPr>
          <w:rStyle w:val="SubtleEmphasis"/>
        </w:rPr>
        <w:t>If the model is being applied to analyze transactions or events (e.g., debit card transactions analyzed for money laundering risk, or cyber</w:t>
      </w:r>
      <w:r w:rsidR="00D02DE0">
        <w:rPr>
          <w:rStyle w:val="SubtleEmphasis"/>
        </w:rPr>
        <w:t>-</w:t>
      </w:r>
      <w:r>
        <w:rPr>
          <w:rStyle w:val="SubtleEmphasis"/>
        </w:rPr>
        <w:t>attacks on the Company’s infrastructure), provide the historical volumes of transactions and trends</w:t>
      </w:r>
      <w:r w:rsidR="00D02DE0">
        <w:rPr>
          <w:rStyle w:val="SubtleEmphasis"/>
        </w:rPr>
        <w:t>.</w:t>
      </w:r>
    </w:p>
    <w:p w14:paraId="3290E073" w14:textId="3F7A7DCD" w:rsidR="002B1769" w:rsidRDefault="002B1769" w:rsidP="002B1769">
      <w:pPr>
        <w:pStyle w:val="ListParagraph"/>
        <w:numPr>
          <w:ilvl w:val="0"/>
          <w:numId w:val="24"/>
        </w:numPr>
        <w:spacing w:after="60"/>
        <w:contextualSpacing w:val="0"/>
        <w:rPr>
          <w:rStyle w:val="SubtleEmphasis"/>
        </w:rPr>
      </w:pPr>
      <w:r>
        <w:rPr>
          <w:rStyle w:val="SubtleEmphasis"/>
        </w:rPr>
        <w:t>Describe any specific product/customer/transaction types that are being proxied by other product types (e.g., a new product for which the model developed on a more seasoned product is applied).</w:t>
      </w:r>
    </w:p>
    <w:p w14:paraId="0A40553E" w14:textId="418A4540" w:rsidR="008561E8" w:rsidRPr="00270670" w:rsidRDefault="008561E8" w:rsidP="008561E8">
      <w:pPr>
        <w:pStyle w:val="ListParagraph"/>
        <w:numPr>
          <w:ilvl w:val="0"/>
          <w:numId w:val="24"/>
        </w:numPr>
        <w:spacing w:after="120"/>
        <w:rPr>
          <w:rStyle w:val="SubtleEmphasis"/>
        </w:rPr>
      </w:pPr>
      <w:bookmarkStart w:id="132" w:name="OLE_LINK41"/>
      <w:r w:rsidRPr="00270670">
        <w:rPr>
          <w:rStyle w:val="SubtleEmphasis"/>
        </w:rPr>
        <w:lastRenderedPageBreak/>
        <w:t xml:space="preserve">When applicable, please describe </w:t>
      </w:r>
      <w:r w:rsidR="00D02DE0" w:rsidRPr="00270670">
        <w:rPr>
          <w:rStyle w:val="SubtleEmphasis"/>
        </w:rPr>
        <w:t>which portion of the portfolios/transact</w:t>
      </w:r>
      <w:r w:rsidRPr="00270670">
        <w:rPr>
          <w:rStyle w:val="SubtleEmphasis"/>
        </w:rPr>
        <w:t>i</w:t>
      </w:r>
      <w:r w:rsidR="00D02DE0" w:rsidRPr="00270670">
        <w:rPr>
          <w:rStyle w:val="SubtleEmphasis"/>
        </w:rPr>
        <w:t>on</w:t>
      </w:r>
      <w:r w:rsidRPr="00270670">
        <w:rPr>
          <w:rStyle w:val="SubtleEmphasis"/>
        </w:rPr>
        <w:t>s</w:t>
      </w:r>
      <w:r w:rsidR="00D02DE0" w:rsidRPr="00270670">
        <w:rPr>
          <w:rStyle w:val="SubtleEmphasis"/>
        </w:rPr>
        <w:t xml:space="preserve">/products that </w:t>
      </w:r>
      <w:r w:rsidR="00DD5AA9" w:rsidRPr="00270670">
        <w:rPr>
          <w:rStyle w:val="SubtleEmphasis"/>
          <w:rFonts w:hint="eastAsia"/>
        </w:rPr>
        <w:t>is</w:t>
      </w:r>
      <w:r w:rsidR="00DD5AA9" w:rsidRPr="00270670">
        <w:rPr>
          <w:rStyle w:val="SubtleEmphasis"/>
        </w:rPr>
        <w:t xml:space="preserve"> supposed to</w:t>
      </w:r>
      <w:r w:rsidR="00D02DE0" w:rsidRPr="00270670">
        <w:rPr>
          <w:rStyle w:val="SubtleEmphasis"/>
        </w:rPr>
        <w:t xml:space="preserve"> be covered by the model (for the same business objective)</w:t>
      </w:r>
      <w:r w:rsidRPr="00270670">
        <w:rPr>
          <w:rStyle w:val="SubtleEmphasis"/>
        </w:rPr>
        <w:t xml:space="preserve"> </w:t>
      </w:r>
      <w:r w:rsidR="00D02DE0" w:rsidRPr="00270670">
        <w:rPr>
          <w:rStyle w:val="SubtleEmphasis"/>
        </w:rPr>
        <w:t xml:space="preserve">but is </w:t>
      </w:r>
      <w:r w:rsidR="00DD5AA9" w:rsidRPr="00270670">
        <w:rPr>
          <w:rStyle w:val="SubtleEmphasis"/>
        </w:rPr>
        <w:t>decided to be excluded</w:t>
      </w:r>
      <w:r w:rsidR="00D02DE0" w:rsidRPr="00270670">
        <w:rPr>
          <w:rStyle w:val="SubtleEmphasis"/>
        </w:rPr>
        <w:t>. F</w:t>
      </w:r>
      <w:r w:rsidRPr="00270670">
        <w:rPr>
          <w:rStyle w:val="SubtleEmphasis"/>
        </w:rPr>
        <w:t xml:space="preserve">or </w:t>
      </w:r>
      <w:r w:rsidR="00DD5AA9" w:rsidRPr="00270670">
        <w:rPr>
          <w:rStyle w:val="SubtleEmphasis"/>
        </w:rPr>
        <w:t xml:space="preserve">such portion, </w:t>
      </w:r>
      <w:r w:rsidRPr="00270670">
        <w:rPr>
          <w:rStyle w:val="SubtleEmphasis"/>
        </w:rPr>
        <w:t>what business strategies are applied</w:t>
      </w:r>
      <w:r w:rsidR="00D02DE0" w:rsidRPr="00270670">
        <w:rPr>
          <w:rStyle w:val="SubtleEmphasis"/>
        </w:rPr>
        <w:t xml:space="preserve"> to ensure the same business objective is met (e.g., for BSA/AML purpose, certain transactions are monitored manually instead of using the BSA/AML model)</w:t>
      </w:r>
      <w:r w:rsidRPr="00270670">
        <w:rPr>
          <w:rStyle w:val="SubtleEmphasis"/>
        </w:rPr>
        <w:t>.</w:t>
      </w:r>
    </w:p>
    <w:bookmarkEnd w:id="132"/>
    <w:p w14:paraId="38C40F0C" w14:textId="77777777" w:rsidR="002B1769" w:rsidRDefault="002B1769" w:rsidP="002B1769">
      <w:pPr>
        <w:rPr>
          <w:rStyle w:val="SubtleEmphasis"/>
        </w:rPr>
      </w:pPr>
    </w:p>
    <w:p w14:paraId="1E5A7C8A" w14:textId="77777777" w:rsidR="00862761" w:rsidRDefault="00737A94" w:rsidP="00B17636">
      <w:pPr>
        <w:shd w:val="clear" w:color="auto" w:fill="DAEEF3" w:themeFill="accent5" w:themeFillTint="33"/>
        <w:jc w:val="both"/>
        <w:rPr>
          <w:rFonts w:ascii="Aptos Narrow" w:hAnsi="Aptos Narrow"/>
        </w:rPr>
      </w:pPr>
      <w:r>
        <w:rPr>
          <w:rFonts w:ascii="Aptos Narrow" w:hAnsi="Aptos Narrow"/>
        </w:rPr>
        <w:t>Model Owner:</w:t>
      </w:r>
    </w:p>
    <w:p w14:paraId="08FB4E7D" w14:textId="4FBE8D32" w:rsidR="006A066C" w:rsidRDefault="00A438A2" w:rsidP="00113CC6">
      <w:pPr>
        <w:shd w:val="clear" w:color="auto" w:fill="DAEEF3" w:themeFill="accent5" w:themeFillTint="33"/>
        <w:jc w:val="both"/>
        <w:rPr>
          <w:rFonts w:ascii="Aptos Narrow" w:hAnsi="Aptos Narrow"/>
        </w:rPr>
      </w:pPr>
      <w:r w:rsidRPr="00A438A2">
        <w:rPr>
          <w:rFonts w:ascii="Aptos Narrow" w:hAnsi="Aptos Narrow"/>
        </w:rPr>
        <w:t>As of December 31, 2022, digital onboarding aggregate account balances $13.08 million.</w:t>
      </w:r>
    </w:p>
    <w:p w14:paraId="749B4081" w14:textId="605407D0" w:rsidR="00A438A2" w:rsidRDefault="00A438A2" w:rsidP="00113CC6">
      <w:pPr>
        <w:shd w:val="clear" w:color="auto" w:fill="DAEEF3" w:themeFill="accent5" w:themeFillTint="33"/>
        <w:jc w:val="both"/>
        <w:rPr>
          <w:rFonts w:ascii="Aptos Narrow" w:hAnsi="Aptos Narrow"/>
        </w:rPr>
      </w:pPr>
      <w:r>
        <w:rPr>
          <w:rFonts w:ascii="Aptos Narrow" w:hAnsi="Aptos Narrow"/>
        </w:rPr>
        <w:t xml:space="preserve">The LNFI model is applied to the SSN of prospective customers being onboarded through digital channels: web (online) and mobile (VELO app). As of 2022, only </w:t>
      </w:r>
      <w:proofErr w:type="spellStart"/>
      <w:r>
        <w:rPr>
          <w:rFonts w:ascii="Aptos Narrow" w:hAnsi="Aptos Narrow"/>
        </w:rPr>
        <w:t>customers</w:t>
      </w:r>
      <w:proofErr w:type="spellEnd"/>
      <w:r>
        <w:rPr>
          <w:rFonts w:ascii="Aptos Narrow" w:hAnsi="Aptos Narrow"/>
        </w:rPr>
        <w:t xml:space="preserve"> accounts onboarding individually. No commercial at this time. Only checking account</w:t>
      </w:r>
      <w:r w:rsidR="005933CD">
        <w:rPr>
          <w:rFonts w:ascii="Aptos Narrow" w:hAnsi="Aptos Narrow"/>
        </w:rPr>
        <w:t xml:space="preserve">, CDs, Prepaid card, etc. </w:t>
      </w:r>
    </w:p>
    <w:p w14:paraId="38AABE94" w14:textId="77777777" w:rsidR="00DB7812" w:rsidRDefault="00DB7812" w:rsidP="00113CC6">
      <w:pPr>
        <w:shd w:val="clear" w:color="auto" w:fill="DAEEF3" w:themeFill="accent5" w:themeFillTint="33"/>
        <w:jc w:val="both"/>
        <w:rPr>
          <w:rFonts w:ascii="Aptos Narrow" w:hAnsi="Aptos Narrow"/>
        </w:rPr>
      </w:pPr>
    </w:p>
    <w:p w14:paraId="5478B451" w14:textId="7CF91876" w:rsidR="002B1769" w:rsidRPr="002B1769" w:rsidRDefault="002B1769" w:rsidP="00836691">
      <w:pPr>
        <w:pStyle w:val="Heading3"/>
        <w:rPr>
          <w:rStyle w:val="SubtleEmphasis"/>
          <w:i w:val="0"/>
          <w:iCs w:val="0"/>
          <w:color w:val="4F81BD" w:themeColor="accent1"/>
        </w:rPr>
      </w:pPr>
      <w:bookmarkStart w:id="133" w:name="_Toc163230482"/>
      <w:r w:rsidRPr="002B1769">
        <w:rPr>
          <w:rStyle w:val="SubtleEmphasis"/>
          <w:i w:val="0"/>
          <w:iCs w:val="0"/>
          <w:color w:val="4F81BD" w:themeColor="accent1"/>
        </w:rPr>
        <w:t>Applicable Policies and Regulations</w:t>
      </w:r>
      <w:bookmarkEnd w:id="133"/>
    </w:p>
    <w:p w14:paraId="7D12A1F8" w14:textId="0B95D54F" w:rsidR="002B1769" w:rsidRDefault="002B1769" w:rsidP="007E5A4A">
      <w:pPr>
        <w:pStyle w:val="ListParagraph"/>
        <w:numPr>
          <w:ilvl w:val="0"/>
          <w:numId w:val="24"/>
        </w:numPr>
        <w:spacing w:after="60"/>
        <w:contextualSpacing w:val="0"/>
        <w:rPr>
          <w:rStyle w:val="SubtleEmphasis"/>
        </w:rPr>
      </w:pPr>
      <w:r>
        <w:rPr>
          <w:rStyle w:val="SubtleEmphasis"/>
        </w:rPr>
        <w:t>List and discuss all r</w:t>
      </w:r>
      <w:r w:rsidRPr="00BA6B1D">
        <w:rPr>
          <w:rStyle w:val="SubtleEmphasis"/>
        </w:rPr>
        <w:t>egulatory</w:t>
      </w:r>
      <w:r w:rsidR="000767AA">
        <w:rPr>
          <w:rStyle w:val="SubtleEmphasis"/>
        </w:rPr>
        <w:t>,</w:t>
      </w:r>
      <w:r w:rsidRPr="00BA6B1D">
        <w:rPr>
          <w:rStyle w:val="SubtleEmphasis"/>
        </w:rPr>
        <w:t xml:space="preserve"> accounting</w:t>
      </w:r>
      <w:r w:rsidR="000767AA">
        <w:rPr>
          <w:rStyle w:val="SubtleEmphasis"/>
        </w:rPr>
        <w:t>,</w:t>
      </w:r>
      <w:r w:rsidRPr="00BA6B1D">
        <w:rPr>
          <w:rStyle w:val="SubtleEmphasis"/>
        </w:rPr>
        <w:t xml:space="preserve"> legal</w:t>
      </w:r>
      <w:r w:rsidR="000767AA">
        <w:rPr>
          <w:rStyle w:val="SubtleEmphasis"/>
        </w:rPr>
        <w:t>,</w:t>
      </w:r>
      <w:r w:rsidRPr="00BA6B1D">
        <w:rPr>
          <w:rStyle w:val="SubtleEmphasis"/>
        </w:rPr>
        <w:t xml:space="preserve"> </w:t>
      </w:r>
      <w:r w:rsidR="000767AA">
        <w:rPr>
          <w:rStyle w:val="SubtleEmphasis"/>
        </w:rPr>
        <w:t xml:space="preserve">and/or </w:t>
      </w:r>
      <w:r w:rsidRPr="00BA6B1D">
        <w:rPr>
          <w:rStyle w:val="SubtleEmphasis"/>
        </w:rPr>
        <w:t>compliance rules that are relev</w:t>
      </w:r>
      <w:r>
        <w:rPr>
          <w:rStyle w:val="SubtleEmphasis"/>
        </w:rPr>
        <w:t>ant to the model data</w:t>
      </w:r>
      <w:r w:rsidR="000767AA">
        <w:rPr>
          <w:rStyle w:val="SubtleEmphasis"/>
        </w:rPr>
        <w:t>,</w:t>
      </w:r>
      <w:r>
        <w:rPr>
          <w:rStyle w:val="SubtleEmphasis"/>
        </w:rPr>
        <w:t xml:space="preserve"> design</w:t>
      </w:r>
      <w:r w:rsidR="000767AA">
        <w:rPr>
          <w:rStyle w:val="SubtleEmphasis"/>
        </w:rPr>
        <w:t>, or use</w:t>
      </w:r>
      <w:r>
        <w:rPr>
          <w:rStyle w:val="SubtleEmphasis"/>
        </w:rPr>
        <w:t xml:space="preserve"> (if any).</w:t>
      </w:r>
    </w:p>
    <w:p w14:paraId="407A2300" w14:textId="3FBFA102" w:rsidR="002B1769" w:rsidRDefault="002B1769" w:rsidP="007E5A4A">
      <w:pPr>
        <w:pStyle w:val="ListParagraph"/>
        <w:numPr>
          <w:ilvl w:val="0"/>
          <w:numId w:val="24"/>
        </w:numPr>
        <w:spacing w:after="60"/>
        <w:contextualSpacing w:val="0"/>
        <w:rPr>
          <w:rStyle w:val="SubtleEmphasis"/>
        </w:rPr>
      </w:pPr>
      <w:r>
        <w:rPr>
          <w:rStyle w:val="SubtleEmphasis"/>
        </w:rPr>
        <w:t>List and discuss all applicable internal policies relevant to the model design and use, if any.</w:t>
      </w:r>
    </w:p>
    <w:p w14:paraId="53CF38BA" w14:textId="37BA9365" w:rsidR="007E5A4A" w:rsidRPr="00270670" w:rsidRDefault="00BB53C3" w:rsidP="00270670">
      <w:pPr>
        <w:spacing w:after="60"/>
        <w:rPr>
          <w:i/>
          <w:iCs/>
          <w:color w:val="595959" w:themeColor="text1" w:themeTint="A6"/>
        </w:rPr>
      </w:pPr>
      <w:r w:rsidRPr="00270670">
        <w:rPr>
          <w:i/>
          <w:iCs/>
          <w:color w:val="595959" w:themeColor="text1" w:themeTint="A6"/>
        </w:rPr>
        <w:t>Note: Please provide document name including suffix.</w:t>
      </w:r>
    </w:p>
    <w:p w14:paraId="7291CC8D" w14:textId="77777777" w:rsidR="00BB53C3" w:rsidRPr="007E5A4A" w:rsidRDefault="00BB53C3" w:rsidP="007E5A4A">
      <w:pPr>
        <w:pStyle w:val="ListParagraph"/>
        <w:spacing w:after="60"/>
        <w:ind w:left="360"/>
        <w:contextualSpacing w:val="0"/>
        <w:rPr>
          <w:i/>
          <w:iCs/>
          <w:color w:val="595959" w:themeColor="text1" w:themeTint="A6"/>
        </w:rPr>
      </w:pPr>
    </w:p>
    <w:p w14:paraId="4B3ED453"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0E9F27D0" w14:textId="77777777" w:rsidR="00DB7812" w:rsidRDefault="00DB7812" w:rsidP="00113CC6">
      <w:pPr>
        <w:shd w:val="clear" w:color="auto" w:fill="DAEEF3" w:themeFill="accent5" w:themeFillTint="33"/>
        <w:jc w:val="both"/>
        <w:rPr>
          <w:rFonts w:ascii="Aptos Narrow" w:hAnsi="Aptos Narrow"/>
        </w:rPr>
      </w:pPr>
      <w:r>
        <w:rPr>
          <w:rFonts w:ascii="Aptos Narrow" w:hAnsi="Aptos Narrow"/>
        </w:rPr>
        <w:t xml:space="preserve">The MRM Model vs. Non-Model Assessment form has been updated to align with the definition of a model per SR 11-7, clarifying the criteria for determining model classification and enhancing model risk governance. </w:t>
      </w:r>
    </w:p>
    <w:p w14:paraId="0AC716E9" w14:textId="77777777" w:rsidR="00DB7812" w:rsidRDefault="00DB7812" w:rsidP="00113CC6">
      <w:pPr>
        <w:shd w:val="clear" w:color="auto" w:fill="DAEEF3" w:themeFill="accent5" w:themeFillTint="33"/>
        <w:jc w:val="both"/>
        <w:rPr>
          <w:rFonts w:ascii="Aptos Narrow" w:hAnsi="Aptos Narrow"/>
          <w:b/>
          <w:bCs/>
        </w:rPr>
      </w:pPr>
    </w:p>
    <w:p w14:paraId="12C6A519" w14:textId="77777777" w:rsidR="00DB7812" w:rsidRDefault="00DB7812" w:rsidP="00113CC6">
      <w:pPr>
        <w:shd w:val="clear" w:color="auto" w:fill="DAEEF3" w:themeFill="accent5" w:themeFillTint="33"/>
        <w:jc w:val="both"/>
        <w:rPr>
          <w:rFonts w:ascii="Aptos Narrow" w:hAnsi="Aptos Narrow"/>
        </w:rPr>
      </w:pPr>
      <w:r w:rsidRPr="003E5139">
        <w:rPr>
          <w:rFonts w:ascii="Aptos Narrow" w:hAnsi="Aptos Narrow"/>
          <w:b/>
          <w:bCs/>
        </w:rPr>
        <w:t>Definition of a Model per SR 11-7:</w:t>
      </w:r>
      <w:r w:rsidRPr="003E5139">
        <w:rPr>
          <w:rFonts w:ascii="Aptos Narrow" w:hAnsi="Aptos Narrow"/>
        </w:rPr>
        <w:t> </w:t>
      </w:r>
    </w:p>
    <w:p w14:paraId="69B85B72" w14:textId="77777777" w:rsidR="00DB7812" w:rsidRDefault="00DB7812" w:rsidP="00113CC6">
      <w:pPr>
        <w:shd w:val="clear" w:color="auto" w:fill="DAEEF3" w:themeFill="accent5" w:themeFillTint="33"/>
        <w:jc w:val="both"/>
        <w:rPr>
          <w:rFonts w:ascii="Aptos Narrow" w:hAnsi="Aptos Narrow"/>
        </w:rPr>
      </w:pPr>
      <w:r w:rsidRPr="003E5139">
        <w:rPr>
          <w:rFonts w:ascii="Aptos Narrow" w:hAnsi="Aptos Narrow"/>
        </w:rPr>
        <w:t xml:space="preserve">“… the term model refers to a quantitative method, system, or approach that applies statistical, economic, financial, or mathematical theories, techniques, and assumptions to process input data into quantitative estimates.”  </w:t>
      </w:r>
    </w:p>
    <w:p w14:paraId="60990C9E" w14:textId="77777777" w:rsidR="00DB7812" w:rsidRDefault="00DB7812" w:rsidP="00113CC6">
      <w:pPr>
        <w:shd w:val="clear" w:color="auto" w:fill="DAEEF3" w:themeFill="accent5" w:themeFillTint="33"/>
        <w:jc w:val="both"/>
        <w:rPr>
          <w:rFonts w:ascii="Aptos Narrow" w:hAnsi="Aptos Narrow"/>
        </w:rPr>
      </w:pPr>
      <w:r w:rsidRPr="003E5139">
        <w:rPr>
          <w:rFonts w:ascii="Aptos Narrow" w:hAnsi="Aptos Narrow"/>
        </w:rPr>
        <w:t xml:space="preserve">“A model consists of three components:  </w:t>
      </w:r>
    </w:p>
    <w:p w14:paraId="6A860481" w14:textId="77777777" w:rsidR="00DB7812" w:rsidRPr="003E5139" w:rsidRDefault="00DB7812" w:rsidP="00113CC6">
      <w:pPr>
        <w:shd w:val="clear" w:color="auto" w:fill="DAEEF3" w:themeFill="accent5" w:themeFillTint="33"/>
        <w:jc w:val="both"/>
        <w:rPr>
          <w:rFonts w:ascii="Aptos Narrow" w:hAnsi="Aptos Narrow"/>
        </w:rPr>
      </w:pPr>
      <w:r w:rsidRPr="0024205C">
        <w:rPr>
          <w:rFonts w:ascii="Aptos Narrow" w:hAnsi="Aptos Narrow"/>
        </w:rPr>
        <w:t>•</w:t>
      </w:r>
      <w:r>
        <w:rPr>
          <w:rFonts w:ascii="Aptos Narrow" w:hAnsi="Aptos Narrow"/>
        </w:rPr>
        <w:t xml:space="preserve"> </w:t>
      </w:r>
      <w:r w:rsidRPr="003E5139">
        <w:rPr>
          <w:rFonts w:ascii="Aptos Narrow" w:hAnsi="Aptos Narrow"/>
        </w:rPr>
        <w:t xml:space="preserve">an information input component, which delivers assumptions and data to the model;  </w:t>
      </w:r>
    </w:p>
    <w:p w14:paraId="3267B36A" w14:textId="77777777" w:rsidR="00DB7812" w:rsidRPr="003E5139" w:rsidRDefault="00DB7812" w:rsidP="00113CC6">
      <w:pPr>
        <w:shd w:val="clear" w:color="auto" w:fill="DAEEF3" w:themeFill="accent5" w:themeFillTint="33"/>
        <w:jc w:val="both"/>
        <w:rPr>
          <w:rFonts w:ascii="Aptos Narrow" w:hAnsi="Aptos Narrow"/>
        </w:rPr>
      </w:pPr>
      <w:r w:rsidRPr="0024205C">
        <w:rPr>
          <w:rFonts w:ascii="Aptos Narrow" w:hAnsi="Aptos Narrow"/>
        </w:rPr>
        <w:t>•</w:t>
      </w:r>
      <w:r>
        <w:rPr>
          <w:rFonts w:ascii="Aptos Narrow" w:hAnsi="Aptos Narrow"/>
        </w:rPr>
        <w:t xml:space="preserve"> </w:t>
      </w:r>
      <w:r w:rsidRPr="003E5139">
        <w:rPr>
          <w:rFonts w:ascii="Aptos Narrow" w:hAnsi="Aptos Narrow"/>
        </w:rPr>
        <w:t xml:space="preserve">a processing component, which transforms inputs into estimates; and  </w:t>
      </w:r>
    </w:p>
    <w:p w14:paraId="4F5AA839" w14:textId="77777777" w:rsidR="00DB7812" w:rsidRDefault="00DB7812" w:rsidP="00113CC6">
      <w:pPr>
        <w:shd w:val="clear" w:color="auto" w:fill="DAEEF3" w:themeFill="accent5" w:themeFillTint="33"/>
        <w:jc w:val="both"/>
        <w:rPr>
          <w:rFonts w:ascii="Aptos Narrow" w:hAnsi="Aptos Narrow"/>
        </w:rPr>
      </w:pPr>
      <w:r w:rsidRPr="0024205C">
        <w:rPr>
          <w:rFonts w:ascii="Aptos Narrow" w:hAnsi="Aptos Narrow"/>
        </w:rPr>
        <w:t>•</w:t>
      </w:r>
      <w:r>
        <w:rPr>
          <w:rFonts w:ascii="Aptos Narrow" w:hAnsi="Aptos Narrow"/>
        </w:rPr>
        <w:t xml:space="preserve"> </w:t>
      </w:r>
      <w:r w:rsidRPr="003E5139">
        <w:rPr>
          <w:rFonts w:ascii="Aptos Narrow" w:hAnsi="Aptos Narrow"/>
        </w:rPr>
        <w:t>a reporting component, which translates the estimates into useful business information.”</w:t>
      </w:r>
    </w:p>
    <w:p w14:paraId="63F46DD1" w14:textId="77777777" w:rsidR="00DB7812" w:rsidRDefault="00DB7812" w:rsidP="00113CC6">
      <w:pPr>
        <w:shd w:val="clear" w:color="auto" w:fill="DAEEF3" w:themeFill="accent5" w:themeFillTint="33"/>
        <w:jc w:val="both"/>
        <w:rPr>
          <w:rFonts w:ascii="Aptos Narrow" w:hAnsi="Aptos Narrow"/>
        </w:rPr>
      </w:pPr>
      <w:r w:rsidRPr="003E5139">
        <w:rPr>
          <w:rFonts w:ascii="Aptos Narrow" w:hAnsi="Aptos Narrow"/>
        </w:rPr>
        <w:t>Models meeting this definition might be used for analyzing business strategies, informing business decisions, identifying and measuring risks, valuing exposures, instruments or positions, conducting stress testing, assessing adequacy of capital, managing client assets, measuring compliance with internal limits, maintaining the formal control apparatus of the bank, or meeting financial or regulatory reporting requirements and issuing public disclosures. The definition of model also covers quantitative approaches whose inputs are partially or wholly qualitative or based on expert judgment, provided that the output is quantitative in nature.</w:t>
      </w:r>
      <w:r>
        <w:rPr>
          <w:rFonts w:ascii="Aptos Narrow" w:hAnsi="Aptos Narrow"/>
        </w:rPr>
        <w:t>”</w:t>
      </w:r>
    </w:p>
    <w:p w14:paraId="50022AF0" w14:textId="77777777" w:rsidR="00DB7812" w:rsidRDefault="00DB7812" w:rsidP="00113CC6">
      <w:pPr>
        <w:shd w:val="clear" w:color="auto" w:fill="DAEEF3" w:themeFill="accent5" w:themeFillTint="33"/>
        <w:jc w:val="both"/>
        <w:rPr>
          <w:rFonts w:ascii="Aptos Narrow" w:hAnsi="Aptos Narrow"/>
        </w:rPr>
      </w:pPr>
    </w:p>
    <w:p w14:paraId="138E4C1D" w14:textId="3A9F7933" w:rsidR="00C26B31" w:rsidRPr="00C26B31" w:rsidRDefault="00C26B31" w:rsidP="00113CC6">
      <w:pPr>
        <w:shd w:val="clear" w:color="auto" w:fill="DAEEF3" w:themeFill="accent5" w:themeFillTint="33"/>
        <w:jc w:val="both"/>
        <w:rPr>
          <w:rFonts w:ascii="Aptos Narrow" w:hAnsi="Aptos Narrow"/>
          <w:b/>
          <w:bCs/>
        </w:rPr>
      </w:pPr>
      <w:r w:rsidRPr="00C26B31">
        <w:rPr>
          <w:rFonts w:ascii="Aptos Narrow" w:hAnsi="Aptos Narrow"/>
          <w:b/>
          <w:bCs/>
        </w:rPr>
        <w:t>Permitted Purpose of Data Usage</w:t>
      </w:r>
    </w:p>
    <w:p w14:paraId="4C7F59D9" w14:textId="069A9AAD" w:rsidR="00C26B31" w:rsidRPr="00C26B31" w:rsidRDefault="00C26B31" w:rsidP="00113CC6">
      <w:pPr>
        <w:shd w:val="clear" w:color="auto" w:fill="DAEEF3" w:themeFill="accent5" w:themeFillTint="33"/>
        <w:jc w:val="both"/>
        <w:rPr>
          <w:rFonts w:ascii="Aptos Narrow" w:hAnsi="Aptos Narrow"/>
        </w:rPr>
      </w:pPr>
      <w:r w:rsidRPr="00C26B31">
        <w:rPr>
          <w:rFonts w:ascii="Aptos Narrow" w:hAnsi="Aptos Narrow"/>
        </w:rPr>
        <w:t xml:space="preserve">The Fraud Intelligence model may not be </w:t>
      </w:r>
      <w:r w:rsidR="008E0D77" w:rsidRPr="00C26B31">
        <w:rPr>
          <w:rFonts w:ascii="Aptos Narrow" w:hAnsi="Aptos Narrow"/>
        </w:rPr>
        <w:t>used</w:t>
      </w:r>
      <w:r w:rsidRPr="00C26B31">
        <w:rPr>
          <w:rFonts w:ascii="Aptos Narrow" w:hAnsi="Aptos Narrow"/>
        </w:rPr>
        <w:t xml:space="preserve"> as a factor in determining eligibility</w:t>
      </w:r>
      <w:r w:rsidR="008E0D77">
        <w:rPr>
          <w:rFonts w:ascii="Aptos Narrow" w:hAnsi="Aptos Narrow"/>
        </w:rPr>
        <w:t xml:space="preserve"> </w:t>
      </w:r>
      <w:r w:rsidRPr="00C26B31">
        <w:rPr>
          <w:rFonts w:ascii="Aptos Narrow" w:hAnsi="Aptos Narrow"/>
        </w:rPr>
        <w:t>for credit, insurance, employment, or another eligibility purpose that would qualify the information as a</w:t>
      </w:r>
      <w:r w:rsidR="008E0D77">
        <w:rPr>
          <w:rFonts w:ascii="Aptos Narrow" w:hAnsi="Aptos Narrow"/>
        </w:rPr>
        <w:t xml:space="preserve"> </w:t>
      </w:r>
      <w:r w:rsidRPr="00C26B31">
        <w:rPr>
          <w:rFonts w:ascii="Aptos Narrow" w:hAnsi="Aptos Narrow"/>
        </w:rPr>
        <w:t>consumer report under the FCRA (Fair Credit Reporting Act).</w:t>
      </w:r>
    </w:p>
    <w:p w14:paraId="07D422ED" w14:textId="149C2652" w:rsidR="00C26B31" w:rsidRDefault="00C26B31" w:rsidP="00113CC6">
      <w:pPr>
        <w:shd w:val="clear" w:color="auto" w:fill="DAEEF3" w:themeFill="accent5" w:themeFillTint="33"/>
        <w:jc w:val="both"/>
        <w:rPr>
          <w:rFonts w:ascii="Aptos Narrow" w:hAnsi="Aptos Narrow"/>
        </w:rPr>
      </w:pPr>
      <w:r w:rsidRPr="00C26B31">
        <w:rPr>
          <w:rFonts w:ascii="Aptos Narrow" w:hAnsi="Aptos Narrow"/>
        </w:rPr>
        <w:lastRenderedPageBreak/>
        <w:t>Federal law, in conjunction with your user agreement with LexisNexis Risk Solutions, requires you to</w:t>
      </w:r>
      <w:r w:rsidR="008E0D77">
        <w:rPr>
          <w:rFonts w:ascii="Aptos Narrow" w:hAnsi="Aptos Narrow"/>
        </w:rPr>
        <w:t xml:space="preserve"> </w:t>
      </w:r>
      <w:r w:rsidRPr="00C26B31">
        <w:rPr>
          <w:rFonts w:ascii="Aptos Narrow" w:hAnsi="Aptos Narrow"/>
        </w:rPr>
        <w:t xml:space="preserve">have a permissible use </w:t>
      </w:r>
      <w:r w:rsidR="008E0D77" w:rsidRPr="00C26B31">
        <w:rPr>
          <w:rFonts w:ascii="Aptos Narrow" w:hAnsi="Aptos Narrow"/>
        </w:rPr>
        <w:t>to</w:t>
      </w:r>
      <w:r w:rsidRPr="00C26B31">
        <w:rPr>
          <w:rFonts w:ascii="Aptos Narrow" w:hAnsi="Aptos Narrow"/>
        </w:rPr>
        <w:t xml:space="preserve"> view regulated personal information. The applicable laws governing</w:t>
      </w:r>
      <w:r w:rsidR="008E0D77">
        <w:rPr>
          <w:rFonts w:ascii="Aptos Narrow" w:hAnsi="Aptos Narrow"/>
        </w:rPr>
        <w:t xml:space="preserve"> </w:t>
      </w:r>
      <w:r w:rsidRPr="00C26B31">
        <w:rPr>
          <w:rFonts w:ascii="Aptos Narrow" w:hAnsi="Aptos Narrow"/>
        </w:rPr>
        <w:t xml:space="preserve">model uses are the DPPA (Driver’s Privacy Protection Act) and related state laws, and the GLBA (Gramm-Leach-Bliley Act). If you do not have </w:t>
      </w:r>
      <w:r w:rsidR="008E0D77" w:rsidRPr="00C26B31">
        <w:rPr>
          <w:rFonts w:ascii="Aptos Narrow" w:hAnsi="Aptos Narrow"/>
        </w:rPr>
        <w:t>permissible</w:t>
      </w:r>
      <w:r w:rsidRPr="00C26B31">
        <w:rPr>
          <w:rFonts w:ascii="Aptos Narrow" w:hAnsi="Aptos Narrow"/>
        </w:rPr>
        <w:t xml:space="preserve"> use, then you will not be given access to the </w:t>
      </w:r>
      <w:r w:rsidR="008E0D77" w:rsidRPr="00C26B31">
        <w:rPr>
          <w:rFonts w:ascii="Aptos Narrow" w:hAnsi="Aptos Narrow"/>
        </w:rPr>
        <w:t>personnel</w:t>
      </w:r>
      <w:r w:rsidR="008E0D77">
        <w:rPr>
          <w:rFonts w:ascii="Aptos Narrow" w:hAnsi="Aptos Narrow"/>
        </w:rPr>
        <w:t xml:space="preserve"> </w:t>
      </w:r>
      <w:r w:rsidRPr="00C26B31">
        <w:rPr>
          <w:rFonts w:ascii="Aptos Narrow" w:hAnsi="Aptos Narrow"/>
        </w:rPr>
        <w:t>information. The GLBA does not prohibit the disclosure of nonpublic personal information to protect</w:t>
      </w:r>
      <w:r w:rsidR="008E0D77">
        <w:rPr>
          <w:rFonts w:ascii="Aptos Narrow" w:hAnsi="Aptos Narrow"/>
        </w:rPr>
        <w:t xml:space="preserve"> </w:t>
      </w:r>
      <w:r w:rsidRPr="00C26B31">
        <w:rPr>
          <w:rFonts w:ascii="Aptos Narrow" w:hAnsi="Aptos Narrow"/>
        </w:rPr>
        <w:t xml:space="preserve">against or </w:t>
      </w:r>
      <w:r w:rsidR="008E0D77" w:rsidRPr="00C26B31">
        <w:rPr>
          <w:rFonts w:ascii="Aptos Narrow" w:hAnsi="Aptos Narrow"/>
        </w:rPr>
        <w:t>preventing</w:t>
      </w:r>
      <w:r w:rsidRPr="00C26B31">
        <w:rPr>
          <w:rFonts w:ascii="Aptos Narrow" w:hAnsi="Aptos Narrow"/>
        </w:rPr>
        <w:t xml:space="preserve"> actual or potential fraud, unauthorized transactions, claims, or other liability; for</w:t>
      </w:r>
      <w:r w:rsidR="008E0D77">
        <w:rPr>
          <w:rFonts w:ascii="Aptos Narrow" w:hAnsi="Aptos Narrow"/>
        </w:rPr>
        <w:t xml:space="preserve"> </w:t>
      </w:r>
      <w:r w:rsidRPr="00C26B31">
        <w:rPr>
          <w:rFonts w:ascii="Aptos Narrow" w:hAnsi="Aptos Narrow"/>
        </w:rPr>
        <w:t xml:space="preserve">required institutional risk control, or for resolving customer disputes or inquiries; to </w:t>
      </w:r>
      <w:r w:rsidR="008E0D77" w:rsidRPr="00C26B31">
        <w:rPr>
          <w:rFonts w:ascii="Aptos Narrow" w:hAnsi="Aptos Narrow"/>
        </w:rPr>
        <w:t>people</w:t>
      </w:r>
      <w:r w:rsidRPr="00C26B31">
        <w:rPr>
          <w:rFonts w:ascii="Aptos Narrow" w:hAnsi="Aptos Narrow"/>
        </w:rPr>
        <w:t xml:space="preserve"> holding a</w:t>
      </w:r>
      <w:r w:rsidR="008E0D77">
        <w:rPr>
          <w:rFonts w:ascii="Aptos Narrow" w:hAnsi="Aptos Narrow"/>
        </w:rPr>
        <w:t xml:space="preserve"> </w:t>
      </w:r>
      <w:r w:rsidRPr="00C26B31">
        <w:rPr>
          <w:rFonts w:ascii="Aptos Narrow" w:hAnsi="Aptos Narrow"/>
        </w:rPr>
        <w:t xml:space="preserve">legal or beneficial interest relating to the consumer; or to </w:t>
      </w:r>
      <w:r w:rsidR="008E0D77" w:rsidRPr="00C26B31">
        <w:rPr>
          <w:rFonts w:ascii="Aptos Narrow" w:hAnsi="Aptos Narrow"/>
        </w:rPr>
        <w:t>people</w:t>
      </w:r>
      <w:r w:rsidRPr="00C26B31">
        <w:rPr>
          <w:rFonts w:ascii="Aptos Narrow" w:hAnsi="Aptos Narrow"/>
        </w:rPr>
        <w:t xml:space="preserve"> acting in a fiduciary or representative</w:t>
      </w:r>
      <w:r w:rsidR="008E0D77">
        <w:rPr>
          <w:rFonts w:ascii="Aptos Narrow" w:hAnsi="Aptos Narrow"/>
        </w:rPr>
        <w:t xml:space="preserve"> </w:t>
      </w:r>
      <w:r w:rsidRPr="00C26B31">
        <w:rPr>
          <w:rFonts w:ascii="Aptos Narrow" w:hAnsi="Aptos Narrow"/>
        </w:rPr>
        <w:t xml:space="preserve">capacity on behalf of the consumer (see </w:t>
      </w:r>
      <w:hyperlink r:id="rId19" w:history="1">
        <w:r w:rsidRPr="000C5BA9">
          <w:rPr>
            <w:rStyle w:val="Hyperlink"/>
            <w:rFonts w:ascii="Aptos Narrow" w:hAnsi="Aptos Narrow"/>
          </w:rPr>
          <w:t>https://www.sec.gov/about/laws/glba.pdf</w:t>
        </w:r>
      </w:hyperlink>
      <w:r w:rsidRPr="00C26B31">
        <w:rPr>
          <w:rFonts w:ascii="Aptos Narrow" w:hAnsi="Aptos Narrow"/>
        </w:rPr>
        <w:t>).</w:t>
      </w:r>
    </w:p>
    <w:p w14:paraId="28E02AA3" w14:textId="77777777" w:rsidR="00C26B31" w:rsidRDefault="00C26B31" w:rsidP="00C26B31">
      <w:pPr>
        <w:shd w:val="clear" w:color="auto" w:fill="DAEEF3" w:themeFill="accent5" w:themeFillTint="33"/>
        <w:rPr>
          <w:rFonts w:ascii="Aptos Narrow" w:hAnsi="Aptos Narrow"/>
        </w:rPr>
      </w:pPr>
    </w:p>
    <w:p w14:paraId="724FD5B6" w14:textId="77777777" w:rsidR="00246EBE" w:rsidRDefault="00246EBE" w:rsidP="00C26B31">
      <w:pPr>
        <w:shd w:val="clear" w:color="auto" w:fill="DAEEF3" w:themeFill="accent5" w:themeFillTint="33"/>
        <w:rPr>
          <w:rFonts w:ascii="Aptos Narrow" w:hAnsi="Aptos Narrow"/>
        </w:rPr>
      </w:pPr>
    </w:p>
    <w:p w14:paraId="0C44E69D" w14:textId="70611247" w:rsidR="00246EBE" w:rsidRDefault="00246EBE" w:rsidP="00C26B31">
      <w:pPr>
        <w:shd w:val="clear" w:color="auto" w:fill="DAEEF3" w:themeFill="accent5" w:themeFillTint="33"/>
        <w:rPr>
          <w:rFonts w:ascii="Aptos Narrow" w:hAnsi="Aptos Narrow"/>
        </w:rPr>
      </w:pPr>
      <w:r w:rsidRPr="00C0713F">
        <w:rPr>
          <w:rFonts w:ascii="Aptos Narrow" w:hAnsi="Aptos Narrow"/>
          <w:b/>
          <w:bCs/>
        </w:rPr>
        <w:t xml:space="preserve">For more details kindly refer to </w:t>
      </w:r>
      <w:r w:rsidRPr="00246EBE">
        <w:rPr>
          <w:rFonts w:ascii="Aptos Narrow" w:hAnsi="Aptos Narrow"/>
        </w:rPr>
        <w:t>“FraudIntelligence_1.0_BankcardModel_ReferenceGuide.pdf</w:t>
      </w:r>
      <w:r>
        <w:rPr>
          <w:rFonts w:ascii="Aptos Narrow" w:hAnsi="Aptos Narrow"/>
        </w:rPr>
        <w:t xml:space="preserve"> </w:t>
      </w:r>
      <w:r w:rsidR="008E0D77">
        <w:rPr>
          <w:rFonts w:ascii="Aptos Narrow" w:hAnsi="Aptos Narrow"/>
        </w:rPr>
        <w:t>“</w:t>
      </w:r>
      <w:r w:rsidR="008E0D77">
        <w:rPr>
          <w:rFonts w:ascii="Aptos Narrow" w:hAnsi="Aptos Narrow"/>
          <w:b/>
          <w:bCs/>
        </w:rPr>
        <w:t>&amp;</w:t>
      </w:r>
      <w:r>
        <w:rPr>
          <w:rFonts w:ascii="Aptos Narrow" w:hAnsi="Aptos Narrow"/>
          <w:b/>
          <w:bCs/>
        </w:rPr>
        <w:t xml:space="preserve"> </w:t>
      </w:r>
      <w:r w:rsidRPr="00246EBE">
        <w:rPr>
          <w:rFonts w:ascii="Aptos Narrow" w:hAnsi="Aptos Narrow"/>
        </w:rPr>
        <w:t xml:space="preserve">“MRM-CONTROL01 - </w:t>
      </w:r>
      <w:proofErr w:type="spellStart"/>
      <w:r w:rsidRPr="00246EBE">
        <w:rPr>
          <w:rFonts w:ascii="Aptos Narrow" w:hAnsi="Aptos Narrow"/>
        </w:rPr>
        <w:t>y&amp;n</w:t>
      </w:r>
      <w:proofErr w:type="spellEnd"/>
      <w:r w:rsidRPr="00246EBE">
        <w:rPr>
          <w:rFonts w:ascii="Aptos Narrow" w:hAnsi="Aptos Narrow"/>
        </w:rPr>
        <w:t xml:space="preserve"> Model </w:t>
      </w:r>
      <w:proofErr w:type="spellStart"/>
      <w:r w:rsidRPr="00246EBE">
        <w:rPr>
          <w:rFonts w:ascii="Aptos Narrow" w:hAnsi="Aptos Narrow"/>
        </w:rPr>
        <w:t>Assmt</w:t>
      </w:r>
      <w:proofErr w:type="spellEnd"/>
      <w:r w:rsidRPr="00246EBE">
        <w:rPr>
          <w:rFonts w:ascii="Aptos Narrow" w:hAnsi="Aptos Narrow"/>
        </w:rPr>
        <w:t xml:space="preserve"> 048 - Albert </w:t>
      </w:r>
      <w:proofErr w:type="spellStart"/>
      <w:r w:rsidRPr="00246EBE">
        <w:rPr>
          <w:rFonts w:ascii="Aptos Narrow" w:hAnsi="Aptos Narrow"/>
        </w:rPr>
        <w:t>YesM</w:t>
      </w:r>
      <w:proofErr w:type="spellEnd"/>
      <w:r w:rsidRPr="00246EBE">
        <w:rPr>
          <w:rFonts w:ascii="Aptos Narrow" w:hAnsi="Aptos Narrow"/>
        </w:rPr>
        <w:t xml:space="preserve"> - LexisNexis LNFI.docx”.</w:t>
      </w:r>
    </w:p>
    <w:p w14:paraId="5E103202" w14:textId="6EDD4503" w:rsidR="006A066C" w:rsidRDefault="003671A1" w:rsidP="00C26B31">
      <w:pPr>
        <w:shd w:val="clear" w:color="auto" w:fill="DAEEF3" w:themeFill="accent5" w:themeFillTint="33"/>
        <w:rPr>
          <w:rFonts w:ascii="Aptos Narrow" w:hAnsi="Aptos Narrow"/>
        </w:rPr>
      </w:pPr>
      <w:r>
        <w:rPr>
          <w:rFonts w:ascii="Aptos Narrow" w:hAnsi="Aptos Narrow"/>
        </w:rPr>
        <w:object w:dxaOrig="1538" w:dyaOrig="993" w14:anchorId="3C66ED5A">
          <v:shape id="_x0000_i1028" type="#_x0000_t75" style="width:77.25pt;height:49.5pt" o:ole="">
            <v:imagedata r:id="rId13" o:title=""/>
          </v:shape>
          <o:OLEObject Type="Embed" ProgID="AcroExch.Document.DC" ShapeID="_x0000_i1028" DrawAspect="Icon" ObjectID="_1795962235" r:id="rId20"/>
        </w:object>
      </w:r>
      <w:r w:rsidR="006A066C">
        <w:rPr>
          <w:rFonts w:ascii="Aptos Narrow" w:hAnsi="Aptos Narrow"/>
        </w:rPr>
        <w:t xml:space="preserve"> </w:t>
      </w:r>
      <w:bookmarkStart w:id="134" w:name="_MON_1794749262"/>
      <w:bookmarkEnd w:id="134"/>
      <w:r w:rsidR="00862761">
        <w:rPr>
          <w:rFonts w:ascii="Aptos Narrow" w:hAnsi="Aptos Narrow"/>
        </w:rPr>
        <w:object w:dxaOrig="1538" w:dyaOrig="993" w14:anchorId="5AB225C6">
          <v:shape id="_x0000_i1029" type="#_x0000_t75" style="width:77.25pt;height:49.5pt" o:ole="">
            <v:imagedata r:id="rId21" o:title=""/>
          </v:shape>
          <o:OLEObject Type="Embed" ProgID="Word.Document.12" ShapeID="_x0000_i1029" DrawAspect="Icon" ObjectID="_1795962236" r:id="rId22">
            <o:FieldCodes>\s</o:FieldCodes>
          </o:OLEObject>
        </w:object>
      </w:r>
    </w:p>
    <w:p w14:paraId="475EFA18" w14:textId="77777777" w:rsidR="002B1769" w:rsidRDefault="002B1769" w:rsidP="002B1769">
      <w:pPr>
        <w:rPr>
          <w:rStyle w:val="SubtleEmphasis"/>
        </w:rPr>
      </w:pPr>
    </w:p>
    <w:p w14:paraId="3E070E15" w14:textId="4D013129" w:rsidR="002B1769" w:rsidRPr="007E5A4A" w:rsidRDefault="002B1769" w:rsidP="00836691">
      <w:pPr>
        <w:pStyle w:val="Heading3"/>
        <w:rPr>
          <w:rStyle w:val="SubtleEmphasis"/>
          <w:i w:val="0"/>
          <w:iCs w:val="0"/>
          <w:color w:val="4F81BD" w:themeColor="accent1"/>
        </w:rPr>
      </w:pPr>
      <w:bookmarkStart w:id="135" w:name="_Toc163230483"/>
      <w:r w:rsidRPr="007E5A4A">
        <w:rPr>
          <w:rStyle w:val="SubtleEmphasis"/>
          <w:i w:val="0"/>
          <w:iCs w:val="0"/>
          <w:color w:val="4F81BD" w:themeColor="accent1"/>
        </w:rPr>
        <w:t>Existing Models</w:t>
      </w:r>
      <w:bookmarkEnd w:id="135"/>
    </w:p>
    <w:p w14:paraId="633FC891" w14:textId="77777777" w:rsidR="007E5A4A" w:rsidRDefault="007E5A4A" w:rsidP="007E5A4A">
      <w:pPr>
        <w:pStyle w:val="ListParagraph"/>
        <w:numPr>
          <w:ilvl w:val="0"/>
          <w:numId w:val="24"/>
        </w:numPr>
        <w:spacing w:after="60"/>
        <w:contextualSpacing w:val="0"/>
        <w:rPr>
          <w:rStyle w:val="SubtleEmphasis"/>
        </w:rPr>
      </w:pPr>
      <w:r w:rsidRPr="003A00CC">
        <w:rPr>
          <w:rStyle w:val="SubtleEmphasis"/>
        </w:rPr>
        <w:t xml:space="preserve">If this </w:t>
      </w:r>
      <w:r>
        <w:rPr>
          <w:rStyle w:val="SubtleEmphasis"/>
        </w:rPr>
        <w:t>m</w:t>
      </w:r>
      <w:r w:rsidRPr="003A00CC">
        <w:rPr>
          <w:rStyle w:val="SubtleEmphasis"/>
        </w:rPr>
        <w:t>odel is replac</w:t>
      </w:r>
      <w:r>
        <w:rPr>
          <w:rStyle w:val="SubtleEmphasis"/>
        </w:rPr>
        <w:t>ing</w:t>
      </w:r>
      <w:r w:rsidRPr="003A00CC">
        <w:rPr>
          <w:rStyle w:val="SubtleEmphasis"/>
        </w:rPr>
        <w:t xml:space="preserve"> existing </w:t>
      </w:r>
      <w:r>
        <w:rPr>
          <w:rStyle w:val="SubtleEmphasis"/>
        </w:rPr>
        <w:t>m</w:t>
      </w:r>
      <w:r w:rsidRPr="003A00CC">
        <w:rPr>
          <w:rStyle w:val="SubtleEmphasis"/>
        </w:rPr>
        <w:t>odel</w:t>
      </w:r>
      <w:r>
        <w:rPr>
          <w:rStyle w:val="SubtleEmphasis"/>
        </w:rPr>
        <w:t>(s)</w:t>
      </w:r>
      <w:r w:rsidRPr="003A00CC">
        <w:rPr>
          <w:rStyle w:val="SubtleEmphasis"/>
        </w:rPr>
        <w:t xml:space="preserve">, provide details of the existing </w:t>
      </w:r>
      <w:r>
        <w:rPr>
          <w:rStyle w:val="SubtleEmphasis"/>
        </w:rPr>
        <w:t>m</w:t>
      </w:r>
      <w:r w:rsidRPr="003A00CC">
        <w:rPr>
          <w:rStyle w:val="SubtleEmphasis"/>
        </w:rPr>
        <w:t>odel</w:t>
      </w:r>
      <w:r>
        <w:rPr>
          <w:rStyle w:val="SubtleEmphasis"/>
        </w:rPr>
        <w:t>(</w:t>
      </w:r>
      <w:r w:rsidRPr="003A00CC">
        <w:rPr>
          <w:rStyle w:val="SubtleEmphasis"/>
        </w:rPr>
        <w:t>s</w:t>
      </w:r>
      <w:r>
        <w:rPr>
          <w:rStyle w:val="SubtleEmphasis"/>
        </w:rPr>
        <w:t xml:space="preserve">) and the rationale for the replacement. </w:t>
      </w:r>
    </w:p>
    <w:p w14:paraId="20FE3FE4" w14:textId="77777777" w:rsidR="007E5A4A" w:rsidRPr="00BA6B1D" w:rsidRDefault="007E5A4A" w:rsidP="007E5A4A">
      <w:pPr>
        <w:pStyle w:val="ListParagraph"/>
        <w:numPr>
          <w:ilvl w:val="0"/>
          <w:numId w:val="24"/>
        </w:numPr>
        <w:spacing w:after="60"/>
        <w:contextualSpacing w:val="0"/>
        <w:rPr>
          <w:rStyle w:val="SubtleEmphasis"/>
        </w:rPr>
      </w:pPr>
      <w:r>
        <w:rPr>
          <w:rStyle w:val="SubtleEmphasis"/>
        </w:rPr>
        <w:t>Discuss whether the existing model(s) will be retired once this model goes into production.</w:t>
      </w:r>
    </w:p>
    <w:p w14:paraId="006B7962" w14:textId="77777777" w:rsidR="007E5A4A" w:rsidRDefault="007E5A4A" w:rsidP="007E5A4A"/>
    <w:p w14:paraId="1B9F59A5"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1D7FD40D" w14:textId="48D197D7" w:rsidR="00DD60C7" w:rsidRDefault="00DD60C7" w:rsidP="00113CC6">
      <w:pPr>
        <w:shd w:val="clear" w:color="auto" w:fill="DAEEF3" w:themeFill="accent5" w:themeFillTint="33"/>
        <w:jc w:val="both"/>
        <w:rPr>
          <w:rFonts w:ascii="Aptos Narrow" w:hAnsi="Aptos Narrow"/>
        </w:rPr>
      </w:pPr>
      <w:r w:rsidRPr="00DD60C7">
        <w:rPr>
          <w:rFonts w:ascii="Aptos Narrow" w:hAnsi="Aptos Narrow"/>
        </w:rPr>
        <w:t>The</w:t>
      </w:r>
      <w:r w:rsidR="005933CD">
        <w:rPr>
          <w:rFonts w:ascii="Aptos Narrow" w:hAnsi="Aptos Narrow"/>
        </w:rPr>
        <w:t xml:space="preserve"> LNFI</w:t>
      </w:r>
      <w:r w:rsidRPr="00DD60C7">
        <w:rPr>
          <w:rFonts w:ascii="Aptos Narrow" w:hAnsi="Aptos Narrow"/>
        </w:rPr>
        <w:t xml:space="preserve"> model continues to operate with the same algorithms, methodologies, and data sources </w:t>
      </w:r>
      <w:r w:rsidR="005933CD">
        <w:rPr>
          <w:rFonts w:ascii="Aptos Narrow" w:hAnsi="Aptos Narrow"/>
        </w:rPr>
        <w:t>since February 2022.</w:t>
      </w:r>
    </w:p>
    <w:p w14:paraId="39D24648" w14:textId="77777777" w:rsidR="007E5A4A" w:rsidRDefault="007E5A4A" w:rsidP="007E5A4A">
      <w:pPr>
        <w:shd w:val="clear" w:color="auto" w:fill="DAEEF3" w:themeFill="accent5" w:themeFillTint="33"/>
        <w:rPr>
          <w:rFonts w:ascii="Aptos Narrow" w:hAnsi="Aptos Narrow"/>
        </w:rPr>
      </w:pPr>
    </w:p>
    <w:p w14:paraId="45541CEC" w14:textId="77777777" w:rsidR="007E5A4A" w:rsidRDefault="007E5A4A" w:rsidP="007E5A4A"/>
    <w:p w14:paraId="7912816F" w14:textId="10641C3A" w:rsidR="007E5A4A" w:rsidRDefault="007E5A4A" w:rsidP="00836691">
      <w:pPr>
        <w:pStyle w:val="Heading3"/>
      </w:pPr>
      <w:bookmarkStart w:id="136" w:name="_Toc163230484"/>
      <w:r>
        <w:t>Upstream/Downstream Model Dependencies</w:t>
      </w:r>
      <w:bookmarkEnd w:id="136"/>
    </w:p>
    <w:p w14:paraId="5453DA97" w14:textId="1453F42E" w:rsidR="007E5A4A" w:rsidRPr="00BA6B1D" w:rsidRDefault="007E5A4A" w:rsidP="007E5A4A">
      <w:pPr>
        <w:pStyle w:val="ListParagraph"/>
        <w:numPr>
          <w:ilvl w:val="0"/>
          <w:numId w:val="24"/>
        </w:numPr>
        <w:spacing w:after="60"/>
        <w:contextualSpacing w:val="0"/>
        <w:rPr>
          <w:rStyle w:val="SubtleEmphasis"/>
        </w:rPr>
      </w:pPr>
      <w:r>
        <w:rPr>
          <w:rStyle w:val="SubtleEmphasis"/>
        </w:rPr>
        <w:t>Provide a listing and d</w:t>
      </w:r>
      <w:r w:rsidRPr="00BA6B1D">
        <w:rPr>
          <w:rStyle w:val="SubtleEmphasis"/>
        </w:rPr>
        <w:t xml:space="preserve">escription of </w:t>
      </w:r>
      <w:r>
        <w:rPr>
          <w:rStyle w:val="SubtleEmphasis"/>
        </w:rPr>
        <w:t xml:space="preserve">upstream and/or </w:t>
      </w:r>
      <w:r w:rsidRPr="00BA6B1D">
        <w:rPr>
          <w:rStyle w:val="SubtleEmphasis"/>
        </w:rPr>
        <w:t>downstream models</w:t>
      </w:r>
      <w:r>
        <w:rPr>
          <w:rStyle w:val="SubtleEmphasis"/>
        </w:rPr>
        <w:t xml:space="preserve"> or other key systems</w:t>
      </w:r>
      <w:r w:rsidRPr="00BA6B1D">
        <w:rPr>
          <w:rStyle w:val="SubtleEmphasis"/>
        </w:rPr>
        <w:t xml:space="preserve"> (</w:t>
      </w:r>
      <w:r w:rsidR="00BB53C3">
        <w:rPr>
          <w:rStyle w:val="SubtleEmphasis"/>
        </w:rPr>
        <w:t xml:space="preserve">e.g., </w:t>
      </w:r>
      <w:r>
        <w:rPr>
          <w:rStyle w:val="SubtleEmphasis"/>
        </w:rPr>
        <w:t>the</w:t>
      </w:r>
      <w:r w:rsidR="00BB53C3">
        <w:rPr>
          <w:rStyle w:val="SubtleEmphasis"/>
        </w:rPr>
        <w:t xml:space="preserve"> Empyrean ALM model</w:t>
      </w:r>
      <w:r w:rsidRPr="00BA6B1D">
        <w:rPr>
          <w:rStyle w:val="SubtleEmphasis"/>
        </w:rPr>
        <w:t>).</w:t>
      </w:r>
      <w:r>
        <w:rPr>
          <w:rStyle w:val="SubtleEmphasis"/>
        </w:rPr>
        <w:t xml:space="preserve"> </w:t>
      </w:r>
    </w:p>
    <w:p w14:paraId="2FF5BA1C" w14:textId="77777777" w:rsidR="007E5A4A" w:rsidRPr="00BA6B1D" w:rsidRDefault="007E5A4A" w:rsidP="007E5A4A">
      <w:pPr>
        <w:pStyle w:val="ListParagraph"/>
        <w:numPr>
          <w:ilvl w:val="0"/>
          <w:numId w:val="24"/>
        </w:numPr>
        <w:spacing w:after="60"/>
        <w:contextualSpacing w:val="0"/>
        <w:rPr>
          <w:rStyle w:val="SubtleEmphasis"/>
        </w:rPr>
      </w:pPr>
      <w:r>
        <w:rPr>
          <w:rStyle w:val="SubtleEmphasis"/>
        </w:rPr>
        <w:t>Discuss the impact of known limitations of upstream models on this model.</w:t>
      </w:r>
    </w:p>
    <w:p w14:paraId="4C1324DD" w14:textId="77777777" w:rsidR="007E5A4A" w:rsidRDefault="007E5A4A" w:rsidP="007E5A4A"/>
    <w:p w14:paraId="1BB8CD0E"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59D6C46B" w14:textId="401F31BC" w:rsidR="00C270FD" w:rsidRDefault="00280C7D" w:rsidP="00113CC6">
      <w:pPr>
        <w:shd w:val="clear" w:color="auto" w:fill="DAEEF3" w:themeFill="accent5" w:themeFillTint="33"/>
        <w:jc w:val="both"/>
        <w:rPr>
          <w:rFonts w:ascii="Aptos Narrow" w:hAnsi="Aptos Narrow"/>
        </w:rPr>
      </w:pPr>
      <w:r>
        <w:rPr>
          <w:rFonts w:ascii="Aptos Narrow" w:hAnsi="Aptos Narrow"/>
        </w:rPr>
        <w:t xml:space="preserve">The LNFI model has an upstream dependency on the LexisNexis </w:t>
      </w:r>
      <w:proofErr w:type="spellStart"/>
      <w:r>
        <w:rPr>
          <w:rFonts w:ascii="Aptos Narrow" w:hAnsi="Aptos Narrow"/>
        </w:rPr>
        <w:t>InstantID</w:t>
      </w:r>
      <w:proofErr w:type="spellEnd"/>
      <w:r>
        <w:rPr>
          <w:rFonts w:ascii="Aptos Narrow" w:hAnsi="Aptos Narrow"/>
        </w:rPr>
        <w:t xml:space="preserve"> CVI (Comprehensive Verification Index) score. Specifically, the dependency operates as follows:</w:t>
      </w:r>
    </w:p>
    <w:p w14:paraId="39911B58" w14:textId="0D9DE5B3" w:rsidR="00280C7D" w:rsidRDefault="00280C7D" w:rsidP="00280C7D">
      <w:pPr>
        <w:pStyle w:val="ListParagraph"/>
        <w:numPr>
          <w:ilvl w:val="0"/>
          <w:numId w:val="42"/>
        </w:numPr>
        <w:shd w:val="clear" w:color="auto" w:fill="DAEEF3" w:themeFill="accent5" w:themeFillTint="33"/>
        <w:jc w:val="both"/>
        <w:rPr>
          <w:rFonts w:ascii="Aptos Narrow" w:hAnsi="Aptos Narrow"/>
        </w:rPr>
      </w:pPr>
      <w:proofErr w:type="spellStart"/>
      <w:r w:rsidRPr="00E75BE1">
        <w:rPr>
          <w:rFonts w:ascii="Aptos Narrow" w:hAnsi="Aptos Narrow"/>
          <w:b/>
          <w:bCs/>
        </w:rPr>
        <w:t>InstantID</w:t>
      </w:r>
      <w:proofErr w:type="spellEnd"/>
      <w:r w:rsidRPr="00E75BE1">
        <w:rPr>
          <w:rFonts w:ascii="Aptos Narrow" w:hAnsi="Aptos Narrow"/>
          <w:b/>
          <w:bCs/>
        </w:rPr>
        <w:t xml:space="preserve"> CVI check</w:t>
      </w:r>
      <w:r>
        <w:rPr>
          <w:rFonts w:ascii="Aptos Narrow" w:hAnsi="Aptos Narrow"/>
        </w:rPr>
        <w:t xml:space="preserve">: Before LNFI is triggered, the CVI score is evaluated. </w:t>
      </w:r>
    </w:p>
    <w:p w14:paraId="6A1451D1" w14:textId="5BCA0BE1" w:rsidR="00280C7D" w:rsidRDefault="00280C7D" w:rsidP="00280C7D">
      <w:pPr>
        <w:pStyle w:val="ListParagraph"/>
        <w:numPr>
          <w:ilvl w:val="0"/>
          <w:numId w:val="43"/>
        </w:numPr>
        <w:shd w:val="clear" w:color="auto" w:fill="DAEEF3" w:themeFill="accent5" w:themeFillTint="33"/>
        <w:jc w:val="both"/>
        <w:rPr>
          <w:rFonts w:ascii="Aptos Narrow" w:hAnsi="Aptos Narrow"/>
        </w:rPr>
      </w:pPr>
      <w:r>
        <w:rPr>
          <w:rFonts w:ascii="Aptos Narrow" w:hAnsi="Aptos Narrow"/>
        </w:rPr>
        <w:t>If the CVI score equals 0 or 10, the application is auto-declined, and no further LNFI processing is performed.</w:t>
      </w:r>
    </w:p>
    <w:p w14:paraId="428E87BF" w14:textId="77777777" w:rsidR="00551B7C" w:rsidRPr="00551B7C" w:rsidRDefault="00551B7C" w:rsidP="00551B7C">
      <w:pPr>
        <w:shd w:val="clear" w:color="auto" w:fill="DAEEF3" w:themeFill="accent5" w:themeFillTint="33"/>
        <w:jc w:val="both"/>
        <w:rPr>
          <w:rFonts w:ascii="Aptos Narrow" w:hAnsi="Aptos Narrow"/>
        </w:rPr>
      </w:pPr>
    </w:p>
    <w:p w14:paraId="75EDB013" w14:textId="2DE0F65A" w:rsidR="00280C7D" w:rsidRDefault="00280C7D" w:rsidP="00280C7D">
      <w:pPr>
        <w:pStyle w:val="ListParagraph"/>
        <w:numPr>
          <w:ilvl w:val="0"/>
          <w:numId w:val="42"/>
        </w:numPr>
        <w:shd w:val="clear" w:color="auto" w:fill="DAEEF3" w:themeFill="accent5" w:themeFillTint="33"/>
        <w:jc w:val="both"/>
        <w:rPr>
          <w:rFonts w:ascii="Aptos Narrow" w:hAnsi="Aptos Narrow"/>
        </w:rPr>
      </w:pPr>
      <w:r w:rsidRPr="00E75BE1">
        <w:rPr>
          <w:rFonts w:ascii="Aptos Narrow" w:hAnsi="Aptos Narrow"/>
          <w:b/>
          <w:bCs/>
        </w:rPr>
        <w:lastRenderedPageBreak/>
        <w:t>High Risk Indicators (HRIs)</w:t>
      </w:r>
      <w:r>
        <w:rPr>
          <w:rFonts w:ascii="Aptos Narrow" w:hAnsi="Aptos Narrow"/>
        </w:rPr>
        <w:t xml:space="preserve">: If HRIs are identified during the application review, LNFI is triggered directly, bypassing the </w:t>
      </w:r>
      <w:r w:rsidR="00E75BE1">
        <w:rPr>
          <w:rFonts w:ascii="Aptos Narrow" w:hAnsi="Aptos Narrow"/>
        </w:rPr>
        <w:t>need for CVI processing.</w:t>
      </w:r>
    </w:p>
    <w:p w14:paraId="3CFAC362" w14:textId="77777777" w:rsidR="00551B7C" w:rsidRPr="00551B7C" w:rsidRDefault="00551B7C" w:rsidP="00551B7C">
      <w:pPr>
        <w:shd w:val="clear" w:color="auto" w:fill="DAEEF3" w:themeFill="accent5" w:themeFillTint="33"/>
        <w:jc w:val="both"/>
        <w:rPr>
          <w:rFonts w:ascii="Aptos Narrow" w:hAnsi="Aptos Narrow"/>
        </w:rPr>
      </w:pPr>
    </w:p>
    <w:p w14:paraId="7D65EF19" w14:textId="179AE8AF" w:rsidR="00E75BE1" w:rsidRDefault="00E75BE1" w:rsidP="00280C7D">
      <w:pPr>
        <w:pStyle w:val="ListParagraph"/>
        <w:numPr>
          <w:ilvl w:val="0"/>
          <w:numId w:val="42"/>
        </w:numPr>
        <w:shd w:val="clear" w:color="auto" w:fill="DAEEF3" w:themeFill="accent5" w:themeFillTint="33"/>
        <w:jc w:val="both"/>
        <w:rPr>
          <w:rFonts w:ascii="Aptos Narrow" w:hAnsi="Aptos Narrow"/>
        </w:rPr>
      </w:pPr>
      <w:r w:rsidRPr="00E75BE1">
        <w:rPr>
          <w:rFonts w:ascii="Aptos Narrow" w:hAnsi="Aptos Narrow"/>
          <w:b/>
          <w:bCs/>
        </w:rPr>
        <w:t>Standard Workflow</w:t>
      </w:r>
      <w:r>
        <w:rPr>
          <w:rFonts w:ascii="Aptos Narrow" w:hAnsi="Aptos Narrow"/>
        </w:rPr>
        <w:t xml:space="preserve">: In cases where no HRIs are present, the CVI score is first generated. After obtaining the CVI, the LNFI model is triggered to perform its fraud risk evaluation. </w:t>
      </w:r>
    </w:p>
    <w:p w14:paraId="40715382" w14:textId="77777777" w:rsidR="00E75BE1" w:rsidRDefault="00E75BE1" w:rsidP="00E75BE1">
      <w:pPr>
        <w:shd w:val="clear" w:color="auto" w:fill="DAEEF3" w:themeFill="accent5" w:themeFillTint="33"/>
        <w:jc w:val="both"/>
        <w:rPr>
          <w:rFonts w:ascii="Aptos Narrow" w:hAnsi="Aptos Narrow"/>
        </w:rPr>
      </w:pPr>
    </w:p>
    <w:p w14:paraId="3C7A0EB5" w14:textId="52F5F2D2" w:rsidR="00E75BE1" w:rsidRPr="00E75BE1" w:rsidRDefault="00E75BE1" w:rsidP="00E75BE1">
      <w:pPr>
        <w:shd w:val="clear" w:color="auto" w:fill="DAEEF3" w:themeFill="accent5" w:themeFillTint="33"/>
        <w:jc w:val="both"/>
        <w:rPr>
          <w:rFonts w:ascii="Aptos Narrow" w:hAnsi="Aptos Narrow"/>
        </w:rPr>
      </w:pPr>
      <w:r>
        <w:rPr>
          <w:rFonts w:ascii="Aptos Narrow" w:hAnsi="Aptos Narrow"/>
        </w:rPr>
        <w:t xml:space="preserve">This workflow establishes LNFI’s critical reliance on </w:t>
      </w:r>
      <w:proofErr w:type="spellStart"/>
      <w:r>
        <w:rPr>
          <w:rFonts w:ascii="Aptos Narrow" w:hAnsi="Aptos Narrow"/>
        </w:rPr>
        <w:t>InstantID</w:t>
      </w:r>
      <w:proofErr w:type="spellEnd"/>
      <w:r>
        <w:rPr>
          <w:rFonts w:ascii="Aptos Narrow" w:hAnsi="Aptos Narrow"/>
        </w:rPr>
        <w:t xml:space="preserve"> CVI for its initial decision-making process, making the CVI a key upstream dependency for LNFI operations. This ensures a streamlined and prioritized approach to fraud detection based on predefined thresholds and indicators. </w:t>
      </w:r>
    </w:p>
    <w:p w14:paraId="1F3A1F7B" w14:textId="77777777" w:rsidR="00C270FD" w:rsidRPr="00C270FD" w:rsidRDefault="00C270FD" w:rsidP="00C270FD">
      <w:pPr>
        <w:shd w:val="clear" w:color="auto" w:fill="DAEEF3" w:themeFill="accent5" w:themeFillTint="33"/>
        <w:rPr>
          <w:rFonts w:ascii="Aptos Narrow" w:hAnsi="Aptos Narrow"/>
        </w:rPr>
      </w:pPr>
    </w:p>
    <w:p w14:paraId="63E60243" w14:textId="77777777" w:rsidR="007E5A4A" w:rsidRDefault="007E5A4A" w:rsidP="007E5A4A"/>
    <w:p w14:paraId="0818A351" w14:textId="4D6D028D" w:rsidR="007E5A4A" w:rsidRPr="007E5A4A" w:rsidRDefault="007E5A4A" w:rsidP="00836691">
      <w:pPr>
        <w:pStyle w:val="Heading3"/>
      </w:pPr>
      <w:bookmarkStart w:id="137" w:name="_Toc163230485"/>
      <w:r>
        <w:t>Process Flow Diagram</w:t>
      </w:r>
      <w:bookmarkEnd w:id="137"/>
    </w:p>
    <w:p w14:paraId="13CA5095" w14:textId="341ED1FE" w:rsidR="007E5A4A" w:rsidRDefault="008A2ECD" w:rsidP="007E5A4A">
      <w:pPr>
        <w:pStyle w:val="ListParagraph"/>
        <w:numPr>
          <w:ilvl w:val="0"/>
          <w:numId w:val="24"/>
        </w:numPr>
        <w:spacing w:after="60"/>
        <w:contextualSpacing w:val="0"/>
        <w:rPr>
          <w:rStyle w:val="SubtleEmphasis"/>
        </w:rPr>
      </w:pPr>
      <w:r>
        <w:rPr>
          <w:rStyle w:val="SubtleEmphasis"/>
          <w:rFonts w:hint="eastAsia"/>
        </w:rPr>
        <w:t>P</w:t>
      </w:r>
      <w:r w:rsidR="007E5A4A" w:rsidRPr="0079756A">
        <w:rPr>
          <w:rStyle w:val="SubtleEmphasis"/>
        </w:rPr>
        <w:t xml:space="preserve">rovide a process flow diagram </w:t>
      </w:r>
      <w:r w:rsidR="007E5A4A">
        <w:rPr>
          <w:rStyle w:val="SubtleEmphasis"/>
        </w:rPr>
        <w:t>showing</w:t>
      </w:r>
      <w:r w:rsidR="007E5A4A" w:rsidRPr="0079756A">
        <w:rPr>
          <w:rStyle w:val="SubtleEmphasis"/>
        </w:rPr>
        <w:t xml:space="preserve"> how the model is used by the functional / business area. Include upstream and downstream </w:t>
      </w:r>
      <w:r w:rsidR="007E5A4A">
        <w:rPr>
          <w:rStyle w:val="SubtleEmphasis"/>
        </w:rPr>
        <w:t>models and systems listed in Section 1.2.5</w:t>
      </w:r>
      <w:r w:rsidR="00BB53C3">
        <w:rPr>
          <w:rStyle w:val="SubtleEmphasis"/>
        </w:rPr>
        <w:t xml:space="preserve"> Upstream/Downstream Model Dependencies</w:t>
      </w:r>
      <w:r w:rsidR="007E5A4A">
        <w:rPr>
          <w:rStyle w:val="SubtleEmphasis"/>
        </w:rPr>
        <w:t xml:space="preserve">. </w:t>
      </w:r>
    </w:p>
    <w:p w14:paraId="2E320C17" w14:textId="77777777" w:rsidR="002B1769" w:rsidRDefault="002B1769" w:rsidP="002B1769"/>
    <w:p w14:paraId="401C8FA3" w14:textId="77777777" w:rsidR="00737A94" w:rsidRDefault="00D2743F" w:rsidP="00737A94">
      <w:pPr>
        <w:shd w:val="clear" w:color="auto" w:fill="DAEEF3" w:themeFill="accent5" w:themeFillTint="33"/>
        <w:jc w:val="both"/>
        <w:rPr>
          <w:rFonts w:ascii="Aptos Narrow" w:hAnsi="Aptos Narrow"/>
        </w:rPr>
      </w:pPr>
      <w:r w:rsidRPr="00D2743F">
        <w:rPr>
          <w:rFonts w:ascii="Aptos Narrow" w:hAnsi="Aptos Narrow"/>
        </w:rPr>
        <w:t> </w:t>
      </w:r>
      <w:r w:rsidR="00737A94">
        <w:rPr>
          <w:rFonts w:ascii="Aptos Narrow" w:hAnsi="Aptos Narrow"/>
        </w:rPr>
        <w:t>Model Owner:</w:t>
      </w:r>
    </w:p>
    <w:p w14:paraId="41878A08" w14:textId="07C72010" w:rsidR="00A41D67" w:rsidRDefault="00A41D67" w:rsidP="00737A94">
      <w:pPr>
        <w:shd w:val="clear" w:color="auto" w:fill="DAEEF3" w:themeFill="accent5" w:themeFillTint="33"/>
        <w:jc w:val="both"/>
        <w:rPr>
          <w:rFonts w:ascii="Aptos Narrow" w:hAnsi="Aptos Narrow"/>
        </w:rPr>
      </w:pPr>
      <w:r>
        <w:rPr>
          <w:rFonts w:ascii="Aptos Narrow" w:hAnsi="Aptos Narrow"/>
        </w:rPr>
        <w:t xml:space="preserve">The LNFI model has an upstream dependency on the LexisNexis </w:t>
      </w:r>
      <w:proofErr w:type="spellStart"/>
      <w:r>
        <w:rPr>
          <w:rFonts w:ascii="Aptos Narrow" w:hAnsi="Aptos Narrow"/>
        </w:rPr>
        <w:t>InstantID</w:t>
      </w:r>
      <w:proofErr w:type="spellEnd"/>
      <w:r>
        <w:rPr>
          <w:rFonts w:ascii="Aptos Narrow" w:hAnsi="Aptos Narrow"/>
        </w:rPr>
        <w:t xml:space="preserve"> CVI (Comprehensive Verification Index) score.</w:t>
      </w:r>
    </w:p>
    <w:p w14:paraId="1BE3B00F" w14:textId="77777777" w:rsidR="00A41D67" w:rsidRDefault="00A41D67" w:rsidP="00A41D67">
      <w:pPr>
        <w:shd w:val="clear" w:color="auto" w:fill="DAEEF3" w:themeFill="accent5" w:themeFillTint="33"/>
        <w:jc w:val="both"/>
        <w:rPr>
          <w:rFonts w:ascii="Aptos Narrow" w:hAnsi="Aptos Narrow"/>
        </w:rPr>
      </w:pPr>
      <w:proofErr w:type="spellStart"/>
      <w:r w:rsidRPr="00A41D67">
        <w:rPr>
          <w:rFonts w:ascii="Aptos Narrow" w:hAnsi="Aptos Narrow"/>
          <w:b/>
          <w:bCs/>
        </w:rPr>
        <w:t>InstantID</w:t>
      </w:r>
      <w:proofErr w:type="spellEnd"/>
      <w:r w:rsidRPr="00A41D67">
        <w:rPr>
          <w:rFonts w:ascii="Aptos Narrow" w:hAnsi="Aptos Narrow"/>
          <w:b/>
          <w:bCs/>
        </w:rPr>
        <w:t xml:space="preserve"> CVI check</w:t>
      </w:r>
      <w:r w:rsidRPr="00A41D67">
        <w:rPr>
          <w:rFonts w:ascii="Aptos Narrow" w:hAnsi="Aptos Narrow"/>
        </w:rPr>
        <w:t xml:space="preserve">: Before LNFI is triggered, the CVI score is evaluated. </w:t>
      </w:r>
    </w:p>
    <w:p w14:paraId="713DCD0E" w14:textId="3B8DCF8E" w:rsidR="00A41D67" w:rsidRPr="00A41D67" w:rsidRDefault="00A41D67" w:rsidP="00A41D67">
      <w:pPr>
        <w:shd w:val="clear" w:color="auto" w:fill="DAEEF3" w:themeFill="accent5" w:themeFillTint="33"/>
        <w:jc w:val="both"/>
        <w:rPr>
          <w:rFonts w:ascii="Aptos Narrow" w:hAnsi="Aptos Narrow"/>
        </w:rPr>
      </w:pPr>
      <w:r>
        <w:rPr>
          <w:rFonts w:ascii="Aptos Narrow" w:hAnsi="Aptos Narrow"/>
        </w:rPr>
        <w:t>If the CVI score equals 0 or 10, the application is auto-declined, and no further LNFI processing is performed.</w:t>
      </w:r>
    </w:p>
    <w:p w14:paraId="29FE4D2E" w14:textId="77777777" w:rsidR="00A41D67" w:rsidRDefault="00A41D67" w:rsidP="00737A94">
      <w:pPr>
        <w:shd w:val="clear" w:color="auto" w:fill="DAEEF3" w:themeFill="accent5" w:themeFillTint="33"/>
        <w:jc w:val="both"/>
        <w:rPr>
          <w:rFonts w:ascii="Aptos Narrow" w:hAnsi="Aptos Narrow"/>
        </w:rPr>
      </w:pPr>
    </w:p>
    <w:p w14:paraId="27206B34" w14:textId="77777777" w:rsidR="00A41D67" w:rsidRDefault="00A41D67" w:rsidP="00A41D67">
      <w:pPr>
        <w:shd w:val="clear" w:color="auto" w:fill="DAEEF3" w:themeFill="accent5" w:themeFillTint="33"/>
        <w:jc w:val="both"/>
        <w:rPr>
          <w:rFonts w:ascii="Aptos Narrow" w:hAnsi="Aptos Narrow"/>
        </w:rPr>
      </w:pPr>
      <w:r w:rsidRPr="00A41D67">
        <w:rPr>
          <w:rFonts w:ascii="Aptos Narrow" w:hAnsi="Aptos Narrow"/>
          <w:b/>
          <w:bCs/>
        </w:rPr>
        <w:t>High Risk Indicators (HRIs)</w:t>
      </w:r>
      <w:r w:rsidRPr="00A41D67">
        <w:rPr>
          <w:rFonts w:ascii="Aptos Narrow" w:hAnsi="Aptos Narrow"/>
        </w:rPr>
        <w:t>: If HRIs are identified during the application review, LNFI is triggered directly, bypassing the need for CVI processing.</w:t>
      </w:r>
    </w:p>
    <w:p w14:paraId="085CFDBE" w14:textId="1E903D2D" w:rsidR="00A41D67" w:rsidRPr="00A41D67" w:rsidRDefault="00A41D67" w:rsidP="007F4C23">
      <w:pPr>
        <w:shd w:val="clear" w:color="auto" w:fill="DAEEF3" w:themeFill="accent5" w:themeFillTint="33"/>
        <w:ind w:firstLine="360"/>
        <w:jc w:val="both"/>
        <w:rPr>
          <w:rFonts w:ascii="Aptos Narrow" w:hAnsi="Aptos Narrow"/>
          <w:b/>
          <w:bCs/>
        </w:rPr>
      </w:pPr>
      <w:r w:rsidRPr="00A41D67">
        <w:rPr>
          <w:rFonts w:ascii="Aptos Narrow" w:hAnsi="Aptos Narrow"/>
          <w:b/>
          <w:bCs/>
        </w:rPr>
        <w:t>High Risk Flow (Regardless of the CVI)</w:t>
      </w:r>
      <w:r>
        <w:rPr>
          <w:rFonts w:ascii="Aptos Narrow" w:hAnsi="Aptos Narrow"/>
          <w:b/>
          <w:bCs/>
        </w:rPr>
        <w:t xml:space="preserve"> </w:t>
      </w:r>
      <w:r w:rsidRPr="00A41D67">
        <w:rPr>
          <w:rFonts w:ascii="Aptos Narrow" w:hAnsi="Aptos Narrow"/>
        </w:rPr>
        <w:t>If the applicant meets one or more of the below criteria:</w:t>
      </w:r>
    </w:p>
    <w:p w14:paraId="727F1E6A" w14:textId="77777777" w:rsidR="00A41D67" w:rsidRPr="00A41D67" w:rsidRDefault="00A41D67" w:rsidP="00A41D67">
      <w:pPr>
        <w:pStyle w:val="ListParagraph"/>
        <w:numPr>
          <w:ilvl w:val="0"/>
          <w:numId w:val="24"/>
        </w:numPr>
        <w:shd w:val="clear" w:color="auto" w:fill="DAEEF3" w:themeFill="accent5" w:themeFillTint="33"/>
        <w:jc w:val="both"/>
        <w:rPr>
          <w:rFonts w:ascii="Aptos Narrow" w:hAnsi="Aptos Narrow"/>
        </w:rPr>
      </w:pPr>
      <w:r w:rsidRPr="00A41D67">
        <w:rPr>
          <w:rFonts w:ascii="Aptos Narrow" w:hAnsi="Aptos Narrow"/>
        </w:rPr>
        <w:t>Introduce Risk based selfie and OCR (HRI flow) for applicants who hit the Risk Indicator (25)</w:t>
      </w:r>
    </w:p>
    <w:p w14:paraId="11BEB1C9" w14:textId="77777777" w:rsidR="00A41D67" w:rsidRPr="00A41D67" w:rsidRDefault="00A41D67" w:rsidP="00A41D67">
      <w:pPr>
        <w:pStyle w:val="ListParagraph"/>
        <w:numPr>
          <w:ilvl w:val="0"/>
          <w:numId w:val="24"/>
        </w:numPr>
        <w:shd w:val="clear" w:color="auto" w:fill="DAEEF3" w:themeFill="accent5" w:themeFillTint="33"/>
        <w:jc w:val="both"/>
        <w:rPr>
          <w:rFonts w:ascii="Aptos Narrow" w:hAnsi="Aptos Narrow"/>
        </w:rPr>
      </w:pPr>
      <w:r w:rsidRPr="00A41D67">
        <w:rPr>
          <w:rFonts w:ascii="Aptos Narrow" w:hAnsi="Aptos Narrow"/>
        </w:rPr>
        <w:t>Introduce Risk based selfie and OCR for applicants who hit the Risk Indicator (27)</w:t>
      </w:r>
    </w:p>
    <w:p w14:paraId="5BB72770" w14:textId="77777777" w:rsidR="00A41D67" w:rsidRPr="00A41D67" w:rsidRDefault="00A41D67" w:rsidP="00A41D67">
      <w:pPr>
        <w:pStyle w:val="ListParagraph"/>
        <w:numPr>
          <w:ilvl w:val="0"/>
          <w:numId w:val="24"/>
        </w:numPr>
        <w:shd w:val="clear" w:color="auto" w:fill="DAEEF3" w:themeFill="accent5" w:themeFillTint="33"/>
        <w:jc w:val="both"/>
        <w:rPr>
          <w:rFonts w:ascii="Aptos Narrow" w:hAnsi="Aptos Narrow"/>
        </w:rPr>
      </w:pPr>
      <w:r w:rsidRPr="00A41D67">
        <w:rPr>
          <w:rFonts w:ascii="Aptos Narrow" w:hAnsi="Aptos Narrow"/>
        </w:rPr>
        <w:t>Introduce Risk based selfie and OCR for applicants who hit the Risk Indicator (ER)</w:t>
      </w:r>
    </w:p>
    <w:p w14:paraId="58E10540" w14:textId="1C70CF1A" w:rsidR="00A41D67" w:rsidRPr="00A41D67" w:rsidRDefault="00A41D67" w:rsidP="00A41D67">
      <w:pPr>
        <w:pStyle w:val="ListParagraph"/>
        <w:numPr>
          <w:ilvl w:val="0"/>
          <w:numId w:val="24"/>
        </w:numPr>
        <w:shd w:val="clear" w:color="auto" w:fill="DAEEF3" w:themeFill="accent5" w:themeFillTint="33"/>
        <w:jc w:val="both"/>
        <w:rPr>
          <w:rFonts w:ascii="Aptos Narrow" w:hAnsi="Aptos Narrow"/>
        </w:rPr>
      </w:pPr>
      <w:r w:rsidRPr="00A41D67">
        <w:rPr>
          <w:rFonts w:ascii="Aptos Narrow" w:hAnsi="Aptos Narrow"/>
        </w:rPr>
        <w:t>Introduce Risk based selfie and OCR for applicants who hit the Risk Indicator (PR)</w:t>
      </w:r>
    </w:p>
    <w:p w14:paraId="09413F27" w14:textId="4FA0B82D" w:rsidR="00A41D67" w:rsidRDefault="00A41D67" w:rsidP="00737A94">
      <w:pPr>
        <w:shd w:val="clear" w:color="auto" w:fill="DAEEF3" w:themeFill="accent5" w:themeFillTint="33"/>
        <w:jc w:val="both"/>
        <w:rPr>
          <w:rFonts w:ascii="Aptos Narrow" w:hAnsi="Aptos Narrow"/>
        </w:rPr>
      </w:pPr>
    </w:p>
    <w:p w14:paraId="50AABD83" w14:textId="6A3E4DF1" w:rsidR="007F4C23" w:rsidRPr="007F4C23" w:rsidRDefault="007F4C23" w:rsidP="00737A94">
      <w:pPr>
        <w:shd w:val="clear" w:color="auto" w:fill="DAEEF3" w:themeFill="accent5" w:themeFillTint="33"/>
        <w:jc w:val="both"/>
        <w:rPr>
          <w:rFonts w:ascii="Aptos Narrow" w:hAnsi="Aptos Narrow"/>
          <w:b/>
          <w:bCs/>
        </w:rPr>
      </w:pPr>
      <w:r w:rsidRPr="007F4C23">
        <w:rPr>
          <w:rFonts w:ascii="Aptos Narrow" w:hAnsi="Aptos Narrow"/>
          <w:b/>
          <w:bCs/>
        </w:rPr>
        <w:t>*Risk</w:t>
      </w:r>
      <w:r>
        <w:rPr>
          <w:rFonts w:ascii="Aptos Narrow" w:hAnsi="Aptos Narrow"/>
          <w:b/>
          <w:bCs/>
        </w:rPr>
        <w:t xml:space="preserve"> </w:t>
      </w:r>
      <w:r w:rsidRPr="007F4C23">
        <w:rPr>
          <w:rFonts w:ascii="Aptos Narrow" w:hAnsi="Aptos Narrow"/>
          <w:b/>
          <w:bCs/>
        </w:rPr>
        <w:t>Indicators</w:t>
      </w:r>
    </w:p>
    <w:tbl>
      <w:tblPr>
        <w:tblStyle w:val="TableGrid"/>
        <w:tblW w:w="0" w:type="auto"/>
        <w:tblLook w:val="04A0" w:firstRow="1" w:lastRow="0" w:firstColumn="1" w:lastColumn="0" w:noHBand="0" w:noVBand="1"/>
      </w:tblPr>
      <w:tblGrid>
        <w:gridCol w:w="1795"/>
        <w:gridCol w:w="8275"/>
      </w:tblGrid>
      <w:tr w:rsidR="007F4C23" w14:paraId="421352B3" w14:textId="77777777" w:rsidTr="007F4C23">
        <w:tc>
          <w:tcPr>
            <w:tcW w:w="1795" w:type="dxa"/>
          </w:tcPr>
          <w:p w14:paraId="73231ED1" w14:textId="652C04CD" w:rsidR="007F4C23" w:rsidRPr="007F4C23" w:rsidRDefault="007F4C23" w:rsidP="00737A94">
            <w:pPr>
              <w:jc w:val="both"/>
              <w:rPr>
                <w:rFonts w:ascii="Aptos Narrow" w:hAnsi="Aptos Narrow"/>
                <w:b/>
                <w:bCs/>
              </w:rPr>
            </w:pPr>
            <w:r w:rsidRPr="007F4C23">
              <w:rPr>
                <w:rFonts w:ascii="Aptos Narrow" w:hAnsi="Aptos Narrow"/>
                <w:b/>
                <w:bCs/>
              </w:rPr>
              <w:t>Risk Indicators</w:t>
            </w:r>
          </w:p>
        </w:tc>
        <w:tc>
          <w:tcPr>
            <w:tcW w:w="8275" w:type="dxa"/>
          </w:tcPr>
          <w:p w14:paraId="25622ADE" w14:textId="16A81089" w:rsidR="007F4C23" w:rsidRPr="007F4C23" w:rsidRDefault="007F4C23" w:rsidP="00737A94">
            <w:pPr>
              <w:jc w:val="both"/>
              <w:rPr>
                <w:rFonts w:ascii="Aptos Narrow" w:hAnsi="Aptos Narrow"/>
                <w:b/>
                <w:bCs/>
              </w:rPr>
            </w:pPr>
            <w:r w:rsidRPr="007F4C23">
              <w:rPr>
                <w:rFonts w:ascii="Aptos Narrow" w:hAnsi="Aptos Narrow"/>
                <w:b/>
                <w:bCs/>
              </w:rPr>
              <w:t>Details</w:t>
            </w:r>
          </w:p>
        </w:tc>
      </w:tr>
      <w:tr w:rsidR="007F4C23" w14:paraId="4BFF9C0E" w14:textId="77777777" w:rsidTr="007F4C23">
        <w:tc>
          <w:tcPr>
            <w:tcW w:w="1795" w:type="dxa"/>
          </w:tcPr>
          <w:p w14:paraId="15BD8E5A" w14:textId="6B56D390" w:rsidR="007F4C23" w:rsidRPr="007F4C23" w:rsidRDefault="007F4C23" w:rsidP="00737A94">
            <w:pPr>
              <w:jc w:val="both"/>
              <w:rPr>
                <w:rFonts w:ascii="Aptos Narrow" w:hAnsi="Aptos Narrow"/>
                <w:b/>
                <w:bCs/>
              </w:rPr>
            </w:pPr>
            <w:r w:rsidRPr="007F4C23">
              <w:rPr>
                <w:rFonts w:ascii="Aptos Narrow" w:hAnsi="Aptos Narrow"/>
                <w:b/>
                <w:bCs/>
              </w:rPr>
              <w:t>25</w:t>
            </w:r>
          </w:p>
        </w:tc>
        <w:tc>
          <w:tcPr>
            <w:tcW w:w="8275" w:type="dxa"/>
          </w:tcPr>
          <w:p w14:paraId="240AC3A0" w14:textId="6859A92C" w:rsidR="007F4C23" w:rsidRDefault="007F4C23" w:rsidP="00737A94">
            <w:pPr>
              <w:jc w:val="both"/>
              <w:rPr>
                <w:rFonts w:ascii="Aptos Narrow" w:hAnsi="Aptos Narrow"/>
              </w:rPr>
            </w:pPr>
            <w:r w:rsidRPr="007F4C23">
              <w:rPr>
                <w:rFonts w:ascii="Aptos Narrow" w:hAnsi="Aptos Narrow"/>
              </w:rPr>
              <w:t>Unable to verify address</w:t>
            </w:r>
          </w:p>
        </w:tc>
      </w:tr>
      <w:tr w:rsidR="007F4C23" w14:paraId="4FBD2642" w14:textId="77777777" w:rsidTr="007F4C23">
        <w:tc>
          <w:tcPr>
            <w:tcW w:w="1795" w:type="dxa"/>
          </w:tcPr>
          <w:p w14:paraId="5BE6C0FE" w14:textId="46179662" w:rsidR="007F4C23" w:rsidRPr="007F4C23" w:rsidRDefault="007F4C23" w:rsidP="00737A94">
            <w:pPr>
              <w:jc w:val="both"/>
              <w:rPr>
                <w:rFonts w:ascii="Aptos Narrow" w:hAnsi="Aptos Narrow"/>
                <w:b/>
                <w:bCs/>
              </w:rPr>
            </w:pPr>
            <w:r w:rsidRPr="007F4C23">
              <w:rPr>
                <w:rFonts w:ascii="Aptos Narrow" w:hAnsi="Aptos Narrow"/>
                <w:b/>
                <w:bCs/>
              </w:rPr>
              <w:t>27</w:t>
            </w:r>
          </w:p>
        </w:tc>
        <w:tc>
          <w:tcPr>
            <w:tcW w:w="8275" w:type="dxa"/>
          </w:tcPr>
          <w:p w14:paraId="3E86AD8F" w14:textId="5D693B8F" w:rsidR="007F4C23" w:rsidRDefault="007F4C23" w:rsidP="00737A94">
            <w:pPr>
              <w:jc w:val="both"/>
              <w:rPr>
                <w:rFonts w:ascii="Aptos Narrow" w:hAnsi="Aptos Narrow"/>
              </w:rPr>
            </w:pPr>
            <w:r w:rsidRPr="007F4C23">
              <w:rPr>
                <w:rFonts w:ascii="Aptos Narrow" w:hAnsi="Aptos Narrow"/>
              </w:rPr>
              <w:t>Unable to verify phone number</w:t>
            </w:r>
          </w:p>
        </w:tc>
      </w:tr>
      <w:tr w:rsidR="007F4C23" w14:paraId="09BE7006" w14:textId="77777777" w:rsidTr="007F4C23">
        <w:tc>
          <w:tcPr>
            <w:tcW w:w="1795" w:type="dxa"/>
          </w:tcPr>
          <w:p w14:paraId="1741813C" w14:textId="36E0E228" w:rsidR="007F4C23" w:rsidRPr="007F4C23" w:rsidRDefault="007F4C23" w:rsidP="00737A94">
            <w:pPr>
              <w:jc w:val="both"/>
              <w:rPr>
                <w:rFonts w:ascii="Aptos Narrow" w:hAnsi="Aptos Narrow"/>
                <w:b/>
                <w:bCs/>
              </w:rPr>
            </w:pPr>
            <w:r w:rsidRPr="007F4C23">
              <w:rPr>
                <w:rFonts w:ascii="Aptos Narrow" w:hAnsi="Aptos Narrow"/>
                <w:b/>
                <w:bCs/>
              </w:rPr>
              <w:t>74</w:t>
            </w:r>
          </w:p>
        </w:tc>
        <w:tc>
          <w:tcPr>
            <w:tcW w:w="8275" w:type="dxa"/>
          </w:tcPr>
          <w:p w14:paraId="47079A7C" w14:textId="03D0E408" w:rsidR="007F4C23" w:rsidRDefault="007F4C23" w:rsidP="00737A94">
            <w:pPr>
              <w:jc w:val="both"/>
              <w:rPr>
                <w:rFonts w:ascii="Aptos Narrow" w:hAnsi="Aptos Narrow"/>
              </w:rPr>
            </w:pPr>
            <w:r w:rsidRPr="007F4C23">
              <w:rPr>
                <w:rFonts w:ascii="Aptos Narrow" w:hAnsi="Aptos Narrow"/>
              </w:rPr>
              <w:t>The input phone number is associated with a different name and address</w:t>
            </w:r>
          </w:p>
        </w:tc>
      </w:tr>
      <w:tr w:rsidR="007F4C23" w14:paraId="2524016B" w14:textId="77777777" w:rsidTr="007F4C23">
        <w:tc>
          <w:tcPr>
            <w:tcW w:w="1795" w:type="dxa"/>
          </w:tcPr>
          <w:p w14:paraId="25D4E130" w14:textId="78049CF7" w:rsidR="007F4C23" w:rsidRPr="007F4C23" w:rsidRDefault="007F4C23" w:rsidP="00737A94">
            <w:pPr>
              <w:jc w:val="both"/>
              <w:rPr>
                <w:rFonts w:ascii="Aptos Narrow" w:hAnsi="Aptos Narrow"/>
                <w:b/>
                <w:bCs/>
              </w:rPr>
            </w:pPr>
            <w:r w:rsidRPr="007F4C23">
              <w:rPr>
                <w:rFonts w:ascii="Aptos Narrow" w:hAnsi="Aptos Narrow"/>
                <w:b/>
                <w:bCs/>
              </w:rPr>
              <w:t>82</w:t>
            </w:r>
          </w:p>
        </w:tc>
        <w:tc>
          <w:tcPr>
            <w:tcW w:w="8275" w:type="dxa"/>
          </w:tcPr>
          <w:p w14:paraId="72CFB372" w14:textId="6B219352" w:rsidR="007F4C23" w:rsidRDefault="007F4C23" w:rsidP="00737A94">
            <w:pPr>
              <w:jc w:val="both"/>
              <w:rPr>
                <w:rFonts w:ascii="Aptos Narrow" w:hAnsi="Aptos Narrow"/>
              </w:rPr>
            </w:pPr>
            <w:r w:rsidRPr="007F4C23">
              <w:rPr>
                <w:rFonts w:ascii="Aptos Narrow" w:hAnsi="Aptos Narrow"/>
              </w:rPr>
              <w:t>The input name and address return a different phone number</w:t>
            </w:r>
          </w:p>
        </w:tc>
      </w:tr>
      <w:tr w:rsidR="007F4C23" w14:paraId="5164E186" w14:textId="77777777" w:rsidTr="007F4C23">
        <w:tc>
          <w:tcPr>
            <w:tcW w:w="1795" w:type="dxa"/>
          </w:tcPr>
          <w:p w14:paraId="43008364" w14:textId="054C5494" w:rsidR="007F4C23" w:rsidRPr="007F4C23" w:rsidRDefault="007F4C23" w:rsidP="00737A94">
            <w:pPr>
              <w:jc w:val="both"/>
              <w:rPr>
                <w:rFonts w:ascii="Aptos Narrow" w:hAnsi="Aptos Narrow"/>
                <w:b/>
                <w:bCs/>
              </w:rPr>
            </w:pPr>
            <w:r w:rsidRPr="007F4C23">
              <w:rPr>
                <w:rFonts w:ascii="Aptos Narrow" w:hAnsi="Aptos Narrow"/>
                <w:b/>
                <w:bCs/>
              </w:rPr>
              <w:t>ER</w:t>
            </w:r>
          </w:p>
        </w:tc>
        <w:tc>
          <w:tcPr>
            <w:tcW w:w="8275" w:type="dxa"/>
          </w:tcPr>
          <w:p w14:paraId="05BD7CAE" w14:textId="6AC43C4E" w:rsidR="007F4C23" w:rsidRDefault="007F4C23" w:rsidP="00737A94">
            <w:pPr>
              <w:jc w:val="both"/>
              <w:rPr>
                <w:rFonts w:ascii="Aptos Narrow" w:hAnsi="Aptos Narrow"/>
              </w:rPr>
            </w:pPr>
            <w:r w:rsidRPr="007F4C23">
              <w:rPr>
                <w:rFonts w:ascii="Aptos Narrow" w:hAnsi="Aptos Narrow"/>
              </w:rPr>
              <w:t>The input email address appears as high risk in the Digital Identity Network</w:t>
            </w:r>
          </w:p>
        </w:tc>
      </w:tr>
      <w:tr w:rsidR="007F4C23" w14:paraId="5816C729" w14:textId="77777777" w:rsidTr="007F4C23">
        <w:tc>
          <w:tcPr>
            <w:tcW w:w="1795" w:type="dxa"/>
          </w:tcPr>
          <w:p w14:paraId="52AA907A" w14:textId="05E975BD" w:rsidR="007F4C23" w:rsidRPr="007F4C23" w:rsidRDefault="007F4C23" w:rsidP="00737A94">
            <w:pPr>
              <w:jc w:val="both"/>
              <w:rPr>
                <w:rFonts w:ascii="Aptos Narrow" w:hAnsi="Aptos Narrow"/>
                <w:b/>
                <w:bCs/>
              </w:rPr>
            </w:pPr>
            <w:r w:rsidRPr="007F4C23">
              <w:rPr>
                <w:rFonts w:ascii="Aptos Narrow" w:hAnsi="Aptos Narrow"/>
                <w:b/>
                <w:bCs/>
              </w:rPr>
              <w:t>PR</w:t>
            </w:r>
          </w:p>
        </w:tc>
        <w:tc>
          <w:tcPr>
            <w:tcW w:w="8275" w:type="dxa"/>
          </w:tcPr>
          <w:p w14:paraId="74756E56" w14:textId="1D149848" w:rsidR="007F4C23" w:rsidRDefault="007F4C23" w:rsidP="00737A94">
            <w:pPr>
              <w:jc w:val="both"/>
              <w:rPr>
                <w:rFonts w:ascii="Aptos Narrow" w:hAnsi="Aptos Narrow"/>
              </w:rPr>
            </w:pPr>
            <w:r w:rsidRPr="007F4C23">
              <w:rPr>
                <w:rFonts w:ascii="Aptos Narrow" w:hAnsi="Aptos Narrow"/>
              </w:rPr>
              <w:t>The input phone number appears as high risk in the Digital Identity Network</w:t>
            </w:r>
          </w:p>
        </w:tc>
      </w:tr>
    </w:tbl>
    <w:p w14:paraId="70AB9B00" w14:textId="77777777" w:rsidR="007F4C23" w:rsidRDefault="007F4C23" w:rsidP="00737A94">
      <w:pPr>
        <w:shd w:val="clear" w:color="auto" w:fill="DAEEF3" w:themeFill="accent5" w:themeFillTint="33"/>
        <w:jc w:val="both"/>
        <w:rPr>
          <w:rFonts w:ascii="Aptos Narrow" w:hAnsi="Aptos Narrow"/>
        </w:rPr>
      </w:pPr>
    </w:p>
    <w:p w14:paraId="1BD780CB" w14:textId="7340F4BC" w:rsidR="007F4C23" w:rsidRDefault="007F4C23" w:rsidP="00B26A2F">
      <w:pPr>
        <w:shd w:val="clear" w:color="auto" w:fill="DAEEF3" w:themeFill="accent5" w:themeFillTint="33"/>
        <w:rPr>
          <w:rFonts w:ascii="Aptos Narrow" w:hAnsi="Aptos Narrow"/>
        </w:rPr>
      </w:pPr>
      <w:r w:rsidRPr="007F4C23">
        <w:rPr>
          <w:rFonts w:ascii="Aptos Narrow" w:hAnsi="Aptos Narrow"/>
          <w:b/>
          <w:bCs/>
        </w:rPr>
        <w:t>Standard flow</w:t>
      </w:r>
      <w:r>
        <w:rPr>
          <w:rFonts w:ascii="Aptos Narrow" w:hAnsi="Aptos Narrow"/>
        </w:rPr>
        <w:t xml:space="preserve">: In cases where no HRIs are present, the CVI score is first generated. After obtaining the CVI, the LNFI model is triggered to perform its fraud risk evaluation. </w:t>
      </w:r>
    </w:p>
    <w:p w14:paraId="29822634" w14:textId="56C39A5D" w:rsidR="005933CD" w:rsidRPr="005933CD" w:rsidRDefault="007F4C23" w:rsidP="005933CD">
      <w:pPr>
        <w:shd w:val="clear" w:color="auto" w:fill="DAEEF3" w:themeFill="accent5" w:themeFillTint="33"/>
        <w:rPr>
          <w:rFonts w:ascii="Aptos Narrow" w:hAnsi="Aptos Narrow"/>
        </w:rPr>
      </w:pPr>
      <w:r>
        <w:rPr>
          <w:rFonts w:ascii="Aptos Narrow" w:hAnsi="Aptos Narrow"/>
        </w:rPr>
        <w:lastRenderedPageBreak/>
        <w:t xml:space="preserve">Input requirements are </w:t>
      </w:r>
      <w:r w:rsidR="00B26A2F" w:rsidRPr="005933CD">
        <w:rPr>
          <w:rFonts w:ascii="Aptos Narrow" w:hAnsi="Aptos Narrow"/>
        </w:rPr>
        <w:t>Personal Identifiable Information (PII) (First name, last name, DOB, SSN, and email). This is done through API calls. When LexisNexis receives the PII from an applicant, they provide the LNFI score. If the LNFI score is greater than 660, the applicant will be pushed to BSA’s manual queue for further review.</w:t>
      </w:r>
    </w:p>
    <w:p w14:paraId="15F85B0D" w14:textId="42660105" w:rsidR="00D2743F" w:rsidRDefault="00D2743F" w:rsidP="007E5A4A">
      <w:pPr>
        <w:shd w:val="clear" w:color="auto" w:fill="DAEEF3" w:themeFill="accent5" w:themeFillTint="33"/>
        <w:rPr>
          <w:rFonts w:ascii="Aptos Narrow" w:hAnsi="Aptos Narrow"/>
        </w:rPr>
      </w:pPr>
    </w:p>
    <w:p w14:paraId="69B8AEB8" w14:textId="5EB0307E" w:rsidR="007E5A4A" w:rsidRDefault="00C91918" w:rsidP="007E5A4A">
      <w:pPr>
        <w:shd w:val="clear" w:color="auto" w:fill="DAEEF3" w:themeFill="accent5" w:themeFillTint="33"/>
        <w:rPr>
          <w:rFonts w:ascii="Aptos Narrow" w:hAnsi="Aptos Narrow"/>
          <w:b/>
          <w:bCs/>
        </w:rPr>
      </w:pPr>
      <w:r w:rsidRPr="00C91918">
        <w:rPr>
          <w:rFonts w:ascii="Aptos Narrow" w:hAnsi="Aptos Narrow"/>
          <w:b/>
          <w:bCs/>
        </w:rPr>
        <w:t>Auto Decline (Regardless of the CVI)</w:t>
      </w:r>
    </w:p>
    <w:p w14:paraId="41716581" w14:textId="13AAFDE6" w:rsidR="00C91918" w:rsidRPr="00C91918" w:rsidRDefault="00C91918" w:rsidP="00C91918">
      <w:pPr>
        <w:pStyle w:val="ListParagraph"/>
        <w:numPr>
          <w:ilvl w:val="0"/>
          <w:numId w:val="44"/>
        </w:numPr>
        <w:shd w:val="clear" w:color="auto" w:fill="DAEEF3" w:themeFill="accent5" w:themeFillTint="33"/>
        <w:rPr>
          <w:rFonts w:ascii="Aptos Narrow" w:hAnsi="Aptos Narrow"/>
        </w:rPr>
      </w:pPr>
      <w:r w:rsidRPr="00C91918">
        <w:rPr>
          <w:rFonts w:ascii="Aptos Narrow" w:hAnsi="Aptos Narrow"/>
        </w:rPr>
        <w:t>Auto – decline applicants who hit Risk Indicators (</w:t>
      </w:r>
      <w:r w:rsidRPr="00C91918">
        <w:rPr>
          <w:rFonts w:ascii="Aptos Narrow" w:hAnsi="Aptos Narrow"/>
          <w:b/>
          <w:bCs/>
        </w:rPr>
        <w:t>25</w:t>
      </w:r>
      <w:r w:rsidRPr="00C91918">
        <w:rPr>
          <w:rFonts w:ascii="Aptos Narrow" w:hAnsi="Aptos Narrow"/>
        </w:rPr>
        <w:t xml:space="preserve"> OR </w:t>
      </w:r>
      <w:r w:rsidRPr="00C91918">
        <w:rPr>
          <w:rFonts w:ascii="Aptos Narrow" w:hAnsi="Aptos Narrow"/>
          <w:b/>
          <w:bCs/>
        </w:rPr>
        <w:t>27</w:t>
      </w:r>
      <w:r w:rsidRPr="00C91918">
        <w:rPr>
          <w:rFonts w:ascii="Aptos Narrow" w:hAnsi="Aptos Narrow"/>
        </w:rPr>
        <w:t xml:space="preserve"> OR </w:t>
      </w:r>
      <w:r w:rsidRPr="00C91918">
        <w:rPr>
          <w:rFonts w:ascii="Aptos Narrow" w:hAnsi="Aptos Narrow"/>
          <w:b/>
          <w:bCs/>
        </w:rPr>
        <w:t>ER</w:t>
      </w:r>
      <w:r w:rsidRPr="00C91918">
        <w:rPr>
          <w:rFonts w:ascii="Aptos Narrow" w:hAnsi="Aptos Narrow"/>
        </w:rPr>
        <w:t xml:space="preserve"> OR </w:t>
      </w:r>
      <w:r w:rsidRPr="00C91918">
        <w:rPr>
          <w:rFonts w:ascii="Aptos Narrow" w:hAnsi="Aptos Narrow"/>
          <w:b/>
          <w:bCs/>
        </w:rPr>
        <w:t>PR</w:t>
      </w:r>
      <w:r w:rsidRPr="00C91918">
        <w:rPr>
          <w:rFonts w:ascii="Aptos Narrow" w:hAnsi="Aptos Narrow"/>
        </w:rPr>
        <w:t>) AND Fraud Score &gt;= 800</w:t>
      </w:r>
    </w:p>
    <w:p w14:paraId="57AFC6F3" w14:textId="71E87495" w:rsidR="00C91918" w:rsidRDefault="00C91918" w:rsidP="00C91918">
      <w:pPr>
        <w:pStyle w:val="ListParagraph"/>
        <w:numPr>
          <w:ilvl w:val="0"/>
          <w:numId w:val="44"/>
        </w:numPr>
        <w:shd w:val="clear" w:color="auto" w:fill="DAEEF3" w:themeFill="accent5" w:themeFillTint="33"/>
        <w:rPr>
          <w:rFonts w:ascii="Aptos Narrow" w:hAnsi="Aptos Narrow"/>
        </w:rPr>
      </w:pPr>
      <w:r w:rsidRPr="00C91918">
        <w:rPr>
          <w:rFonts w:ascii="Aptos Narrow" w:hAnsi="Aptos Narrow"/>
        </w:rPr>
        <w:t>Auto – decline applicants who hit Risk Indicator (</w:t>
      </w:r>
      <w:r w:rsidRPr="00C91918">
        <w:rPr>
          <w:rFonts w:ascii="Aptos Narrow" w:hAnsi="Aptos Narrow"/>
          <w:b/>
          <w:bCs/>
        </w:rPr>
        <w:t>25</w:t>
      </w:r>
      <w:r w:rsidRPr="00C91918">
        <w:rPr>
          <w:rFonts w:ascii="Aptos Narrow" w:hAnsi="Aptos Narrow"/>
        </w:rPr>
        <w:t xml:space="preserve"> OR </w:t>
      </w:r>
      <w:r w:rsidRPr="00C91918">
        <w:rPr>
          <w:rFonts w:ascii="Aptos Narrow" w:hAnsi="Aptos Narrow"/>
          <w:b/>
          <w:bCs/>
        </w:rPr>
        <w:t>27</w:t>
      </w:r>
      <w:r w:rsidRPr="00C91918">
        <w:rPr>
          <w:rFonts w:ascii="Aptos Narrow" w:hAnsi="Aptos Narrow"/>
        </w:rPr>
        <w:t xml:space="preserve"> OR </w:t>
      </w:r>
      <w:r w:rsidRPr="00C91918">
        <w:rPr>
          <w:rFonts w:ascii="Aptos Narrow" w:hAnsi="Aptos Narrow"/>
          <w:b/>
          <w:bCs/>
        </w:rPr>
        <w:t>ER</w:t>
      </w:r>
      <w:r w:rsidRPr="00C91918">
        <w:rPr>
          <w:rFonts w:ascii="Aptos Narrow" w:hAnsi="Aptos Narrow"/>
        </w:rPr>
        <w:t xml:space="preserve"> OR </w:t>
      </w:r>
      <w:r w:rsidRPr="00C91918">
        <w:rPr>
          <w:rFonts w:ascii="Aptos Narrow" w:hAnsi="Aptos Narrow"/>
          <w:b/>
          <w:bCs/>
        </w:rPr>
        <w:t>PR</w:t>
      </w:r>
      <w:r w:rsidRPr="00C91918">
        <w:rPr>
          <w:rFonts w:ascii="Aptos Narrow" w:hAnsi="Aptos Narrow"/>
        </w:rPr>
        <w:t xml:space="preserve">) AND if the </w:t>
      </w:r>
      <w:r w:rsidRPr="00C91918">
        <w:rPr>
          <w:rFonts w:ascii="Aptos Narrow" w:hAnsi="Aptos Narrow"/>
          <w:b/>
          <w:bCs/>
        </w:rPr>
        <w:t>ID Authentication</w:t>
      </w:r>
      <w:r w:rsidRPr="00C91918">
        <w:rPr>
          <w:rFonts w:ascii="Aptos Narrow" w:hAnsi="Aptos Narrow"/>
        </w:rPr>
        <w:t xml:space="preserve"> results in a ‘</w:t>
      </w:r>
      <w:r w:rsidRPr="00C91918">
        <w:rPr>
          <w:rFonts w:ascii="Aptos Narrow" w:hAnsi="Aptos Narrow"/>
          <w:b/>
          <w:bCs/>
        </w:rPr>
        <w:t>No Match</w:t>
      </w:r>
      <w:r w:rsidRPr="00C91918">
        <w:rPr>
          <w:rFonts w:ascii="Aptos Narrow" w:hAnsi="Aptos Narrow"/>
        </w:rPr>
        <w:t xml:space="preserve">’ with </w:t>
      </w:r>
      <w:r w:rsidRPr="00C91918">
        <w:rPr>
          <w:rFonts w:ascii="Aptos Narrow" w:hAnsi="Aptos Narrow"/>
          <w:b/>
          <w:bCs/>
        </w:rPr>
        <w:t>IDA Alerts</w:t>
      </w:r>
      <w:r w:rsidRPr="00C91918">
        <w:rPr>
          <w:rFonts w:ascii="Aptos Narrow" w:hAnsi="Aptos Narrow"/>
        </w:rPr>
        <w:t xml:space="preserve"> returning (</w:t>
      </w:r>
      <w:r w:rsidRPr="00C91918">
        <w:rPr>
          <w:rFonts w:ascii="Aptos Narrow" w:hAnsi="Aptos Narrow"/>
          <w:b/>
          <w:bCs/>
        </w:rPr>
        <w:t>"Result": 2, "</w:t>
      </w:r>
      <w:proofErr w:type="spellStart"/>
      <w:r w:rsidRPr="00C91918">
        <w:rPr>
          <w:rFonts w:ascii="Aptos Narrow" w:hAnsi="Aptos Narrow"/>
          <w:b/>
          <w:bCs/>
        </w:rPr>
        <w:t>TamperResult</w:t>
      </w:r>
      <w:proofErr w:type="spellEnd"/>
      <w:r w:rsidRPr="00C91918">
        <w:rPr>
          <w:rFonts w:ascii="Aptos Narrow" w:hAnsi="Aptos Narrow"/>
          <w:b/>
          <w:bCs/>
        </w:rPr>
        <w:t>": 2</w:t>
      </w:r>
      <w:r w:rsidRPr="00C91918">
        <w:rPr>
          <w:rFonts w:ascii="Aptos Narrow" w:hAnsi="Aptos Narrow"/>
        </w:rPr>
        <w:t>)</w:t>
      </w:r>
    </w:p>
    <w:p w14:paraId="31FABEE6" w14:textId="1F0A7DAB" w:rsidR="00C91918" w:rsidRPr="00C91918" w:rsidRDefault="00C91918" w:rsidP="00C91918">
      <w:pPr>
        <w:pStyle w:val="ListParagraph"/>
        <w:numPr>
          <w:ilvl w:val="0"/>
          <w:numId w:val="44"/>
        </w:numPr>
        <w:shd w:val="clear" w:color="auto" w:fill="DAEEF3" w:themeFill="accent5" w:themeFillTint="33"/>
        <w:rPr>
          <w:rFonts w:ascii="Aptos Narrow" w:hAnsi="Aptos Narrow"/>
          <w:b/>
          <w:bCs/>
        </w:rPr>
      </w:pPr>
      <w:r w:rsidRPr="00C91918">
        <w:rPr>
          <w:rFonts w:ascii="Aptos Narrow" w:hAnsi="Aptos Narrow"/>
          <w:b/>
          <w:bCs/>
        </w:rPr>
        <w:t>Selfie Related</w:t>
      </w:r>
      <w:r>
        <w:rPr>
          <w:rFonts w:ascii="Aptos Narrow" w:hAnsi="Aptos Narrow"/>
          <w:b/>
          <w:bCs/>
        </w:rPr>
        <w:t xml:space="preserve"> - </w:t>
      </w:r>
      <w:r w:rsidRPr="00C91918">
        <w:rPr>
          <w:rFonts w:ascii="Aptos Narrow" w:hAnsi="Aptos Narrow"/>
        </w:rPr>
        <w:t xml:space="preserve">Auto decline applicants when they fall into the </w:t>
      </w:r>
      <w:r>
        <w:rPr>
          <w:rFonts w:ascii="Aptos Narrow" w:hAnsi="Aptos Narrow"/>
        </w:rPr>
        <w:t>“</w:t>
      </w:r>
      <w:r w:rsidRPr="00C91918">
        <w:rPr>
          <w:rFonts w:ascii="Aptos Narrow" w:hAnsi="Aptos Narrow"/>
          <w:b/>
          <w:bCs/>
        </w:rPr>
        <w:t>Selfie</w:t>
      </w:r>
      <w:r>
        <w:rPr>
          <w:rFonts w:ascii="Aptos Narrow" w:hAnsi="Aptos Narrow"/>
          <w:b/>
          <w:bCs/>
        </w:rPr>
        <w:t>:</w:t>
      </w:r>
      <w:r w:rsidRPr="00C91918">
        <w:rPr>
          <w:rFonts w:ascii="Aptos Narrow" w:hAnsi="Aptos Narrow"/>
          <w:b/>
          <w:bCs/>
        </w:rPr>
        <w:t xml:space="preserve"> No match</w:t>
      </w:r>
      <w:r>
        <w:rPr>
          <w:rFonts w:ascii="Aptos Narrow" w:hAnsi="Aptos Narrow"/>
          <w:b/>
          <w:bCs/>
        </w:rPr>
        <w:t>”</w:t>
      </w:r>
      <w:r w:rsidRPr="00C91918">
        <w:rPr>
          <w:rFonts w:ascii="Aptos Narrow" w:hAnsi="Aptos Narrow"/>
        </w:rPr>
        <w:t xml:space="preserve"> categories</w:t>
      </w:r>
    </w:p>
    <w:p w14:paraId="1E9A3953" w14:textId="5D890499" w:rsidR="00C91918" w:rsidRDefault="00C91918" w:rsidP="00C91918">
      <w:pPr>
        <w:shd w:val="clear" w:color="auto" w:fill="DAEEF3" w:themeFill="accent5" w:themeFillTint="33"/>
        <w:rPr>
          <w:rFonts w:ascii="Aptos Narrow" w:hAnsi="Aptos Narrow"/>
        </w:rPr>
      </w:pPr>
      <w:r w:rsidRPr="00C91918">
        <w:rPr>
          <w:rFonts w:ascii="Aptos Narrow" w:hAnsi="Aptos Narrow"/>
        </w:rPr>
        <w:t xml:space="preserve">In case of Selfie or Liveness technical failures, </w:t>
      </w:r>
      <w:r w:rsidRPr="005933CD">
        <w:rPr>
          <w:rFonts w:ascii="Aptos Narrow" w:hAnsi="Aptos Narrow"/>
        </w:rPr>
        <w:t xml:space="preserve">the applicant will be pushed </w:t>
      </w:r>
      <w:r w:rsidRPr="00C91918">
        <w:rPr>
          <w:rFonts w:ascii="Aptos Narrow" w:hAnsi="Aptos Narrow"/>
        </w:rPr>
        <w:t>to BSA Manual Queue.</w:t>
      </w:r>
    </w:p>
    <w:p w14:paraId="54D006D4" w14:textId="77777777" w:rsidR="00C91918" w:rsidRDefault="00C91918" w:rsidP="00C91918">
      <w:pPr>
        <w:shd w:val="clear" w:color="auto" w:fill="DAEEF3" w:themeFill="accent5" w:themeFillTint="33"/>
        <w:rPr>
          <w:rFonts w:ascii="Aptos Narrow" w:hAnsi="Aptos Narrow"/>
        </w:rPr>
      </w:pPr>
    </w:p>
    <w:p w14:paraId="3BD5313E" w14:textId="77777777" w:rsidR="002B1769" w:rsidRDefault="002B1769" w:rsidP="002B1769">
      <w:pPr>
        <w:rPr>
          <w:rFonts w:ascii="Aptos Narrow" w:hAnsi="Aptos Narrow"/>
        </w:rPr>
      </w:pPr>
    </w:p>
    <w:p w14:paraId="0DBBD611" w14:textId="77777777" w:rsidR="00C91918" w:rsidRPr="002B1769" w:rsidRDefault="00C91918" w:rsidP="002B1769"/>
    <w:p w14:paraId="3D607A11" w14:textId="27857666" w:rsidR="00827171" w:rsidRPr="007C4325" w:rsidRDefault="00827171" w:rsidP="00A53660">
      <w:pPr>
        <w:pStyle w:val="Heading2"/>
        <w:numPr>
          <w:ilvl w:val="1"/>
          <w:numId w:val="1"/>
        </w:numPr>
        <w:pBdr>
          <w:bottom w:val="single" w:sz="6" w:space="1" w:color="auto"/>
        </w:pBdr>
        <w:shd w:val="clear" w:color="auto" w:fill="C6D9F1" w:themeFill="text2" w:themeFillTint="33"/>
        <w:spacing w:before="0"/>
        <w:ind w:left="720" w:hanging="720"/>
        <w:rPr>
          <w:rFonts w:cs="Arial"/>
          <w:szCs w:val="24"/>
        </w:rPr>
      </w:pPr>
      <w:bookmarkStart w:id="138" w:name="_Toc163230486"/>
      <w:r w:rsidRPr="007C4325">
        <w:rPr>
          <w:rFonts w:cs="Arial"/>
          <w:szCs w:val="24"/>
        </w:rPr>
        <w:t xml:space="preserve">Model </w:t>
      </w:r>
      <w:r w:rsidR="00403E1E" w:rsidRPr="007C4325">
        <w:rPr>
          <w:rFonts w:cs="Arial"/>
          <w:szCs w:val="24"/>
        </w:rPr>
        <w:t xml:space="preserve">Key </w:t>
      </w:r>
      <w:r w:rsidRPr="007C4325">
        <w:rPr>
          <w:rFonts w:cs="Arial"/>
          <w:szCs w:val="24"/>
        </w:rPr>
        <w:t>Stakeholders</w:t>
      </w:r>
      <w:r w:rsidR="00403E1E" w:rsidRPr="007C4325">
        <w:rPr>
          <w:rFonts w:cs="Arial"/>
          <w:szCs w:val="24"/>
        </w:rPr>
        <w:t>, Change Management, &amp; Outstanding Issues</w:t>
      </w:r>
      <w:bookmarkEnd w:id="138"/>
    </w:p>
    <w:p w14:paraId="4C7189DF" w14:textId="1664A761" w:rsidR="008B4D5E" w:rsidRPr="008953B7" w:rsidRDefault="002A0C83" w:rsidP="006A692F">
      <w:pPr>
        <w:tabs>
          <w:tab w:val="left" w:pos="8520"/>
        </w:tabs>
        <w:rPr>
          <w:rStyle w:val="SubtleEmphasis"/>
        </w:rPr>
      </w:pPr>
      <w:r w:rsidRPr="008953B7">
        <w:rPr>
          <w:rStyle w:val="SubtleEmphasis"/>
        </w:rPr>
        <w:t>Describe</w:t>
      </w:r>
      <w:r w:rsidR="008B4D5E" w:rsidRPr="008953B7">
        <w:rPr>
          <w:rStyle w:val="SubtleEmphasis"/>
        </w:rPr>
        <w:t>, at minimum</w:t>
      </w:r>
      <w:r w:rsidR="00256626" w:rsidRPr="008953B7">
        <w:rPr>
          <w:rStyle w:val="SubtleEmphasis"/>
        </w:rPr>
        <w:t>,</w:t>
      </w:r>
      <w:r w:rsidR="008B4D5E" w:rsidRPr="008953B7">
        <w:rPr>
          <w:rStyle w:val="SubtleEmphasis"/>
        </w:rPr>
        <w:t xml:space="preserve"> the following:</w:t>
      </w:r>
    </w:p>
    <w:p w14:paraId="4DCB322F" w14:textId="7E2F5616" w:rsidR="00403E1E" w:rsidRPr="008953B7" w:rsidRDefault="00403E1E" w:rsidP="00A53660">
      <w:pPr>
        <w:pStyle w:val="ListParagraph"/>
        <w:numPr>
          <w:ilvl w:val="0"/>
          <w:numId w:val="14"/>
        </w:numPr>
        <w:tabs>
          <w:tab w:val="left" w:pos="8520"/>
        </w:tabs>
        <w:rPr>
          <w:rStyle w:val="SubtleEmphasis"/>
        </w:rPr>
      </w:pPr>
      <w:r w:rsidRPr="008953B7">
        <w:rPr>
          <w:rStyle w:val="SubtleEmphasis"/>
        </w:rPr>
        <w:t>Model output key stakeholders, review committee(s)</w:t>
      </w:r>
      <w:r w:rsidR="000C67FF" w:rsidRPr="008953B7">
        <w:rPr>
          <w:rStyle w:val="SubtleEmphasis"/>
        </w:rPr>
        <w:t>.</w:t>
      </w:r>
    </w:p>
    <w:p w14:paraId="5AEF20DD" w14:textId="79067DE7" w:rsidR="008B4D5E" w:rsidRPr="008953B7" w:rsidRDefault="008B4D5E" w:rsidP="00A53660">
      <w:pPr>
        <w:pStyle w:val="ListParagraph"/>
        <w:numPr>
          <w:ilvl w:val="0"/>
          <w:numId w:val="14"/>
        </w:numPr>
        <w:tabs>
          <w:tab w:val="left" w:pos="8520"/>
        </w:tabs>
        <w:rPr>
          <w:rStyle w:val="SubtleEmphasis"/>
        </w:rPr>
      </w:pPr>
      <w:r w:rsidRPr="008953B7">
        <w:rPr>
          <w:rStyle w:val="SubtleEmphasis"/>
        </w:rPr>
        <w:t>H</w:t>
      </w:r>
      <w:r w:rsidR="002A0C83" w:rsidRPr="008953B7">
        <w:rPr>
          <w:rStyle w:val="SubtleEmphasis"/>
        </w:rPr>
        <w:t xml:space="preserve">igh level </w:t>
      </w:r>
      <w:r w:rsidR="00403E1E" w:rsidRPr="008953B7">
        <w:rPr>
          <w:rStyle w:val="SubtleEmphasis"/>
        </w:rPr>
        <w:t xml:space="preserve">summary of </w:t>
      </w:r>
      <w:r w:rsidR="002A0C83" w:rsidRPr="008953B7">
        <w:rPr>
          <w:rStyle w:val="SubtleEmphasis"/>
        </w:rPr>
        <w:t xml:space="preserve">model changes </w:t>
      </w:r>
      <w:r w:rsidR="00403E1E" w:rsidRPr="008953B7">
        <w:rPr>
          <w:rStyle w:val="SubtleEmphasis"/>
        </w:rPr>
        <w:t>in recent time or since last model validation</w:t>
      </w:r>
      <w:r w:rsidR="000C67FF" w:rsidRPr="008953B7">
        <w:rPr>
          <w:rStyle w:val="SubtleEmphasis"/>
        </w:rPr>
        <w:t>.</w:t>
      </w:r>
    </w:p>
    <w:p w14:paraId="615C5BB7" w14:textId="09190720" w:rsidR="008B4D5E" w:rsidRPr="008953B7" w:rsidRDefault="00403E1E" w:rsidP="00A53660">
      <w:pPr>
        <w:pStyle w:val="ListParagraph"/>
        <w:numPr>
          <w:ilvl w:val="0"/>
          <w:numId w:val="14"/>
        </w:numPr>
        <w:tabs>
          <w:tab w:val="left" w:pos="8520"/>
        </w:tabs>
        <w:rPr>
          <w:rStyle w:val="SubtleEmphasis"/>
        </w:rPr>
      </w:pPr>
      <w:r w:rsidRPr="008953B7">
        <w:rPr>
          <w:rStyle w:val="SubtleEmphasis"/>
        </w:rPr>
        <w:t xml:space="preserve">High level summary of the latest model related business area audit and regulatory exam results including any outstanding findings, regulatory Matter Requiring Attention (MRAs), </w:t>
      </w:r>
      <w:r w:rsidR="002A0C83" w:rsidRPr="008953B7">
        <w:rPr>
          <w:rStyle w:val="SubtleEmphasis"/>
        </w:rPr>
        <w:t>and management self-identified issues</w:t>
      </w:r>
      <w:r w:rsidR="000C67FF" w:rsidRPr="008953B7">
        <w:rPr>
          <w:rStyle w:val="SubtleEmphasis"/>
        </w:rPr>
        <w:t>.</w:t>
      </w:r>
    </w:p>
    <w:p w14:paraId="4B4D7362" w14:textId="77777777" w:rsidR="008953B7" w:rsidRDefault="008953B7" w:rsidP="008953B7">
      <w:pPr>
        <w:rPr>
          <w:rStyle w:val="SubtleEmphasis"/>
        </w:rPr>
      </w:pPr>
    </w:p>
    <w:p w14:paraId="4129779D" w14:textId="4AF8F14A" w:rsidR="008953B7" w:rsidRDefault="008953B7" w:rsidP="008953B7">
      <w:pPr>
        <w:rPr>
          <w:rStyle w:val="SubtleEmphasis"/>
        </w:rPr>
      </w:pPr>
      <w:r>
        <w:rPr>
          <w:rStyle w:val="SubtleEmphasis"/>
        </w:rPr>
        <w:t xml:space="preserve">Please ensure that </w:t>
      </w:r>
      <w:r w:rsidRPr="00E44504">
        <w:rPr>
          <w:rStyle w:val="SubtleEmphasis"/>
          <w:b/>
          <w:bCs/>
          <w:u w:val="single"/>
        </w:rPr>
        <w:t>all of</w:t>
      </w:r>
      <w:r w:rsidRPr="008953B7">
        <w:rPr>
          <w:rStyle w:val="SubtleEmphasis"/>
          <w:u w:val="single"/>
        </w:rPr>
        <w:t xml:space="preserve"> </w:t>
      </w:r>
      <w:r>
        <w:rPr>
          <w:rStyle w:val="SubtleEmphasis"/>
        </w:rPr>
        <w:t>the points mentioned above are addressed.</w:t>
      </w:r>
    </w:p>
    <w:p w14:paraId="2038FF3D" w14:textId="77777777" w:rsidR="00314EFA" w:rsidRDefault="00314EFA" w:rsidP="00314EFA">
      <w:pPr>
        <w:rPr>
          <w:rFonts w:ascii="Arial Narrow" w:hAnsi="Arial Narrow"/>
        </w:rPr>
      </w:pPr>
    </w:p>
    <w:p w14:paraId="1E7D185E" w14:textId="77777777" w:rsidR="00737A94" w:rsidRDefault="00737A94" w:rsidP="00737A94">
      <w:pPr>
        <w:shd w:val="clear" w:color="auto" w:fill="DAEEF3" w:themeFill="accent5" w:themeFillTint="33"/>
        <w:jc w:val="both"/>
        <w:rPr>
          <w:rFonts w:ascii="Aptos Narrow" w:hAnsi="Aptos Narrow"/>
        </w:rPr>
      </w:pPr>
      <w:bookmarkStart w:id="139" w:name="OLE_LINK13"/>
      <w:r>
        <w:rPr>
          <w:rFonts w:ascii="Aptos Narrow" w:hAnsi="Aptos Narrow"/>
        </w:rPr>
        <w:t>Model Owner:</w:t>
      </w:r>
    </w:p>
    <w:p w14:paraId="784A005F" w14:textId="4CEFA695" w:rsidR="00DB7812" w:rsidRPr="0024205C" w:rsidRDefault="00DB7812" w:rsidP="00113CC6">
      <w:pPr>
        <w:shd w:val="clear" w:color="auto" w:fill="DAEEF3" w:themeFill="accent5" w:themeFillTint="33"/>
        <w:jc w:val="both"/>
        <w:rPr>
          <w:rFonts w:ascii="Aptos Narrow" w:hAnsi="Aptos Narrow"/>
        </w:rPr>
      </w:pPr>
      <w:r>
        <w:rPr>
          <w:rFonts w:ascii="Aptos Narrow" w:hAnsi="Aptos Narrow"/>
        </w:rPr>
        <w:t xml:space="preserve">1. </w:t>
      </w:r>
      <w:r w:rsidR="00781D56" w:rsidRPr="00781D56">
        <w:rPr>
          <w:rFonts w:ascii="Aptos Narrow" w:hAnsi="Aptos Narrow"/>
        </w:rPr>
        <w:t>Th</w:t>
      </w:r>
      <w:r w:rsidR="00781D56">
        <w:rPr>
          <w:rFonts w:ascii="Aptos Narrow" w:hAnsi="Aptos Narrow"/>
        </w:rPr>
        <w:t>e key roles and responsibilities as they pertain to the LNFI model as follows:</w:t>
      </w:r>
    </w:p>
    <w:p w14:paraId="62C1F3EE" w14:textId="77777777" w:rsidR="00781D56" w:rsidRPr="00781D56" w:rsidRDefault="00DB7812" w:rsidP="00781D56">
      <w:pPr>
        <w:shd w:val="clear" w:color="auto" w:fill="DAEEF3" w:themeFill="accent5" w:themeFillTint="33"/>
        <w:ind w:firstLine="360"/>
        <w:jc w:val="both"/>
        <w:rPr>
          <w:rFonts w:ascii="Aptos Narrow" w:hAnsi="Aptos Narrow"/>
          <w:b/>
          <w:bCs/>
        </w:rPr>
      </w:pPr>
      <w:r w:rsidRPr="00781D56">
        <w:rPr>
          <w:rFonts w:ascii="Aptos Narrow" w:hAnsi="Aptos Narrow"/>
          <w:b/>
          <w:bCs/>
        </w:rPr>
        <w:t>Model Owner</w:t>
      </w:r>
    </w:p>
    <w:p w14:paraId="0FAAF149" w14:textId="393B583C" w:rsidR="00DB7812" w:rsidRPr="00781D56" w:rsidRDefault="00781D56" w:rsidP="00781D56">
      <w:pPr>
        <w:pStyle w:val="ListParagraph"/>
        <w:numPr>
          <w:ilvl w:val="0"/>
          <w:numId w:val="24"/>
        </w:numPr>
        <w:shd w:val="clear" w:color="auto" w:fill="DAEEF3" w:themeFill="accent5" w:themeFillTint="33"/>
        <w:jc w:val="both"/>
        <w:rPr>
          <w:rFonts w:ascii="Aptos Narrow" w:hAnsi="Aptos Narrow"/>
        </w:rPr>
      </w:pPr>
      <w:r>
        <w:rPr>
          <w:rFonts w:ascii="Aptos Narrow" w:hAnsi="Aptos Narrow"/>
        </w:rPr>
        <w:t>Enterprise Risk Management (ERM): Coordinate with Anti-Money Launder Group and Fraud Strategy Team and on model framework, include performance monitoring and reporting and corrective measures based on MRM findings.</w:t>
      </w:r>
    </w:p>
    <w:p w14:paraId="36A85BDB" w14:textId="77777777" w:rsidR="00781D56" w:rsidRDefault="00781D56" w:rsidP="00781D56">
      <w:pPr>
        <w:shd w:val="clear" w:color="auto" w:fill="DAEEF3" w:themeFill="accent5" w:themeFillTint="33"/>
        <w:ind w:firstLine="360"/>
        <w:jc w:val="both"/>
        <w:rPr>
          <w:rFonts w:ascii="Aptos Narrow" w:hAnsi="Aptos Narrow"/>
          <w:b/>
          <w:bCs/>
        </w:rPr>
      </w:pPr>
    </w:p>
    <w:p w14:paraId="0AF1D42E" w14:textId="3E11D7D0" w:rsidR="00781D56" w:rsidRPr="00781D56" w:rsidRDefault="00781D56" w:rsidP="00781D56">
      <w:pPr>
        <w:shd w:val="clear" w:color="auto" w:fill="DAEEF3" w:themeFill="accent5" w:themeFillTint="33"/>
        <w:ind w:firstLine="360"/>
        <w:jc w:val="both"/>
        <w:rPr>
          <w:rFonts w:ascii="Aptos Narrow" w:hAnsi="Aptos Narrow"/>
          <w:b/>
          <w:bCs/>
        </w:rPr>
      </w:pPr>
      <w:r w:rsidRPr="00781D56">
        <w:rPr>
          <w:rFonts w:ascii="Aptos Narrow" w:hAnsi="Aptos Narrow"/>
          <w:b/>
          <w:bCs/>
        </w:rPr>
        <w:t xml:space="preserve">Model </w:t>
      </w:r>
      <w:r>
        <w:rPr>
          <w:rFonts w:ascii="Aptos Narrow" w:hAnsi="Aptos Narrow"/>
          <w:b/>
          <w:bCs/>
        </w:rPr>
        <w:t>Developer (Vendor)</w:t>
      </w:r>
    </w:p>
    <w:p w14:paraId="7A65AE04" w14:textId="23F2E1CE" w:rsidR="00781D56" w:rsidRPr="00781D56" w:rsidRDefault="00781D56" w:rsidP="00781D56">
      <w:pPr>
        <w:pStyle w:val="ListParagraph"/>
        <w:numPr>
          <w:ilvl w:val="0"/>
          <w:numId w:val="24"/>
        </w:numPr>
        <w:shd w:val="clear" w:color="auto" w:fill="DAEEF3" w:themeFill="accent5" w:themeFillTint="33"/>
        <w:jc w:val="both"/>
        <w:rPr>
          <w:rFonts w:ascii="Aptos Narrow" w:hAnsi="Aptos Narrow"/>
        </w:rPr>
      </w:pPr>
      <w:r w:rsidRPr="00781D56">
        <w:rPr>
          <w:rFonts w:ascii="Aptos Narrow" w:hAnsi="Aptos Narrow"/>
        </w:rPr>
        <w:t>LexisNexis Risk Solutions: Responsible for providing software enhancements, aiding in implementing system upgrade and providing support via email when requested by the Bank</w:t>
      </w:r>
      <w:r>
        <w:rPr>
          <w:rFonts w:ascii="Aptos Narrow" w:hAnsi="Aptos Narrow"/>
        </w:rPr>
        <w:t>.</w:t>
      </w:r>
    </w:p>
    <w:p w14:paraId="5D6DC179" w14:textId="77777777" w:rsidR="00781D56" w:rsidRDefault="00781D56" w:rsidP="00781D56">
      <w:pPr>
        <w:shd w:val="clear" w:color="auto" w:fill="DAEEF3" w:themeFill="accent5" w:themeFillTint="33"/>
        <w:ind w:firstLine="360"/>
        <w:jc w:val="both"/>
        <w:rPr>
          <w:rFonts w:ascii="Aptos Narrow" w:hAnsi="Aptos Narrow"/>
          <w:b/>
          <w:bCs/>
        </w:rPr>
      </w:pPr>
    </w:p>
    <w:p w14:paraId="29D1D055" w14:textId="50641DB3" w:rsidR="00781D56" w:rsidRPr="00781D56" w:rsidRDefault="00781D56" w:rsidP="00781D56">
      <w:pPr>
        <w:shd w:val="clear" w:color="auto" w:fill="DAEEF3" w:themeFill="accent5" w:themeFillTint="33"/>
        <w:ind w:firstLine="360"/>
        <w:jc w:val="both"/>
        <w:rPr>
          <w:rFonts w:ascii="Aptos Narrow" w:hAnsi="Aptos Narrow"/>
          <w:b/>
          <w:bCs/>
        </w:rPr>
      </w:pPr>
      <w:r w:rsidRPr="00781D56">
        <w:rPr>
          <w:rFonts w:ascii="Aptos Narrow" w:hAnsi="Aptos Narrow"/>
          <w:b/>
          <w:bCs/>
        </w:rPr>
        <w:t xml:space="preserve">Model </w:t>
      </w:r>
      <w:r w:rsidR="00881C4D">
        <w:rPr>
          <w:rFonts w:ascii="Aptos Narrow" w:hAnsi="Aptos Narrow"/>
          <w:b/>
          <w:bCs/>
        </w:rPr>
        <w:t>User (Anti-Money Launder Group)</w:t>
      </w:r>
    </w:p>
    <w:p w14:paraId="11C2837B" w14:textId="2938534F" w:rsidR="00881C4D" w:rsidRDefault="00781D56" w:rsidP="00881C4D">
      <w:pPr>
        <w:pStyle w:val="ListParagraph"/>
        <w:numPr>
          <w:ilvl w:val="0"/>
          <w:numId w:val="24"/>
        </w:numPr>
        <w:shd w:val="clear" w:color="auto" w:fill="DAEEF3" w:themeFill="accent5" w:themeFillTint="33"/>
        <w:jc w:val="both"/>
        <w:rPr>
          <w:rFonts w:ascii="Aptos Narrow" w:hAnsi="Aptos Narrow"/>
        </w:rPr>
      </w:pPr>
      <w:r>
        <w:rPr>
          <w:rFonts w:ascii="Aptos Narrow" w:hAnsi="Aptos Narrow"/>
        </w:rPr>
        <w:t>Anti-Money Launder Group</w:t>
      </w:r>
      <w:r w:rsidR="00881C4D">
        <w:rPr>
          <w:rFonts w:ascii="Aptos Narrow" w:hAnsi="Aptos Narrow"/>
        </w:rPr>
        <w:t>: Leverages LNFI to identify fraud risk during digital onboarding review</w:t>
      </w:r>
      <w:r>
        <w:rPr>
          <w:rFonts w:ascii="Aptos Narrow" w:hAnsi="Aptos Narrow"/>
        </w:rPr>
        <w:t>.</w:t>
      </w:r>
    </w:p>
    <w:p w14:paraId="1CE5E4FA" w14:textId="77777777" w:rsidR="00881C4D" w:rsidRDefault="00881C4D" w:rsidP="00881C4D">
      <w:pPr>
        <w:shd w:val="clear" w:color="auto" w:fill="DAEEF3" w:themeFill="accent5" w:themeFillTint="33"/>
        <w:jc w:val="both"/>
        <w:rPr>
          <w:rFonts w:ascii="Aptos Narrow" w:hAnsi="Aptos Narrow"/>
        </w:rPr>
      </w:pPr>
    </w:p>
    <w:p w14:paraId="103D9DA8" w14:textId="49EB925B" w:rsidR="00881C4D" w:rsidRDefault="00881C4D" w:rsidP="00881C4D">
      <w:pPr>
        <w:shd w:val="clear" w:color="auto" w:fill="DAEEF3" w:themeFill="accent5" w:themeFillTint="33"/>
        <w:ind w:firstLine="360"/>
        <w:jc w:val="both"/>
        <w:rPr>
          <w:rFonts w:ascii="Aptos Narrow" w:hAnsi="Aptos Narrow"/>
          <w:b/>
          <w:bCs/>
        </w:rPr>
      </w:pPr>
      <w:r w:rsidRPr="00781D56">
        <w:rPr>
          <w:rFonts w:ascii="Aptos Narrow" w:hAnsi="Aptos Narrow"/>
          <w:b/>
          <w:bCs/>
        </w:rPr>
        <w:t xml:space="preserve">Model </w:t>
      </w:r>
      <w:r>
        <w:rPr>
          <w:rFonts w:ascii="Aptos Narrow" w:hAnsi="Aptos Narrow"/>
          <w:b/>
          <w:bCs/>
        </w:rPr>
        <w:t>Support User (</w:t>
      </w:r>
      <w:r w:rsidR="00B41466">
        <w:rPr>
          <w:rFonts w:ascii="Aptos Narrow" w:hAnsi="Aptos Narrow"/>
          <w:b/>
          <w:bCs/>
        </w:rPr>
        <w:t>Digital Bank Product Team</w:t>
      </w:r>
      <w:r>
        <w:rPr>
          <w:rFonts w:ascii="Aptos Narrow" w:hAnsi="Aptos Narrow"/>
          <w:b/>
          <w:bCs/>
        </w:rPr>
        <w:t>)</w:t>
      </w:r>
    </w:p>
    <w:p w14:paraId="48FC405A" w14:textId="3A838D72" w:rsidR="00881C4D" w:rsidRPr="00881C4D" w:rsidRDefault="00B41466">
      <w:pPr>
        <w:pStyle w:val="ListParagraph"/>
        <w:numPr>
          <w:ilvl w:val="0"/>
          <w:numId w:val="24"/>
        </w:numPr>
        <w:shd w:val="clear" w:color="auto" w:fill="DAEEF3" w:themeFill="accent5" w:themeFillTint="33"/>
        <w:jc w:val="both"/>
        <w:rPr>
          <w:rFonts w:ascii="Aptos Narrow" w:hAnsi="Aptos Narrow"/>
        </w:rPr>
      </w:pPr>
      <w:r>
        <w:rPr>
          <w:rFonts w:ascii="Aptos Narrow" w:hAnsi="Aptos Narrow"/>
        </w:rPr>
        <w:t>Digital Bank Product Team</w:t>
      </w:r>
      <w:r w:rsidR="00881C4D" w:rsidRPr="00881C4D">
        <w:rPr>
          <w:rFonts w:ascii="Aptos Narrow" w:hAnsi="Aptos Narrow"/>
        </w:rPr>
        <w:t>: Support the model user on general product questions and working with vendor related to product.</w:t>
      </w:r>
    </w:p>
    <w:p w14:paraId="2BF74873" w14:textId="77777777" w:rsidR="00DB7812" w:rsidRPr="0024205C" w:rsidRDefault="00DB7812" w:rsidP="00113CC6">
      <w:pPr>
        <w:shd w:val="clear" w:color="auto" w:fill="DAEEF3" w:themeFill="accent5" w:themeFillTint="33"/>
        <w:jc w:val="both"/>
        <w:rPr>
          <w:rFonts w:ascii="Aptos Narrow" w:hAnsi="Aptos Narrow"/>
        </w:rPr>
      </w:pPr>
    </w:p>
    <w:p w14:paraId="48A32FD4" w14:textId="1D36D3B5" w:rsidR="00DB7812" w:rsidRDefault="00DB7812" w:rsidP="00113CC6">
      <w:pPr>
        <w:shd w:val="clear" w:color="auto" w:fill="DAEEF3" w:themeFill="accent5" w:themeFillTint="33"/>
        <w:jc w:val="both"/>
        <w:rPr>
          <w:rFonts w:ascii="Aptos Narrow" w:hAnsi="Aptos Narrow"/>
        </w:rPr>
      </w:pPr>
      <w:r w:rsidRPr="0024205C">
        <w:rPr>
          <w:rFonts w:ascii="Aptos Narrow" w:hAnsi="Aptos Narrow"/>
        </w:rPr>
        <w:lastRenderedPageBreak/>
        <w:t>2.</w:t>
      </w:r>
      <w:r>
        <w:rPr>
          <w:rFonts w:ascii="Aptos Narrow" w:hAnsi="Aptos Narrow"/>
        </w:rPr>
        <w:t xml:space="preserve"> </w:t>
      </w:r>
      <w:r w:rsidRPr="0024205C">
        <w:rPr>
          <w:rFonts w:ascii="Aptos Narrow" w:hAnsi="Aptos Narrow"/>
          <w:b/>
          <w:bCs/>
          <w:i/>
          <w:iCs/>
        </w:rPr>
        <w:t>Model changes</w:t>
      </w:r>
      <w:r w:rsidRPr="0024205C">
        <w:rPr>
          <w:rFonts w:ascii="Aptos Narrow" w:hAnsi="Aptos Narrow"/>
        </w:rPr>
        <w:t>:</w:t>
      </w:r>
      <w:r w:rsidR="00881C4D">
        <w:rPr>
          <w:rFonts w:ascii="Aptos Narrow" w:hAnsi="Aptos Narrow"/>
        </w:rPr>
        <w:t xml:space="preserve"> </w:t>
      </w:r>
      <w:r w:rsidRPr="0024205C">
        <w:rPr>
          <w:rFonts w:ascii="Aptos Narrow" w:hAnsi="Aptos Narrow"/>
        </w:rPr>
        <w:t xml:space="preserve">The model continues to operate with the same algorithms, methodologies, and data sources </w:t>
      </w:r>
      <w:r w:rsidR="00881C4D">
        <w:rPr>
          <w:rFonts w:ascii="Aptos Narrow" w:hAnsi="Aptos Narrow"/>
        </w:rPr>
        <w:t>via API.</w:t>
      </w:r>
    </w:p>
    <w:p w14:paraId="376EBFDE" w14:textId="77777777" w:rsidR="00DB7812" w:rsidRDefault="00DB7812" w:rsidP="00113CC6">
      <w:pPr>
        <w:shd w:val="clear" w:color="auto" w:fill="DAEEF3" w:themeFill="accent5" w:themeFillTint="33"/>
        <w:jc w:val="both"/>
        <w:rPr>
          <w:rFonts w:ascii="Aptos Narrow" w:hAnsi="Aptos Narrow"/>
        </w:rPr>
      </w:pPr>
    </w:p>
    <w:p w14:paraId="2EC3780C" w14:textId="77777777" w:rsidR="00DB7812" w:rsidRPr="008C05F6" w:rsidRDefault="00DB7812" w:rsidP="00113CC6">
      <w:pPr>
        <w:shd w:val="clear" w:color="auto" w:fill="DAEEF3" w:themeFill="accent5" w:themeFillTint="33"/>
        <w:jc w:val="both"/>
        <w:rPr>
          <w:rFonts w:ascii="Aptos Narrow" w:hAnsi="Aptos Narrow"/>
          <w:b/>
          <w:bCs/>
          <w:i/>
          <w:iCs/>
        </w:rPr>
      </w:pPr>
      <w:r>
        <w:rPr>
          <w:rFonts w:ascii="Aptos Narrow" w:hAnsi="Aptos Narrow"/>
        </w:rPr>
        <w:t xml:space="preserve">3. </w:t>
      </w:r>
      <w:r w:rsidRPr="008C05F6">
        <w:rPr>
          <w:rFonts w:ascii="Aptos Narrow" w:hAnsi="Aptos Narrow"/>
          <w:b/>
          <w:bCs/>
          <w:i/>
          <w:iCs/>
        </w:rPr>
        <w:t>High level summary of Audit and Regulatory Exam Results</w:t>
      </w:r>
    </w:p>
    <w:p w14:paraId="1BE13A61" w14:textId="3A4D089D" w:rsidR="00DB7812" w:rsidRPr="00881C4D" w:rsidRDefault="00DB7812" w:rsidP="00881C4D">
      <w:pPr>
        <w:pStyle w:val="ListParagraph"/>
        <w:numPr>
          <w:ilvl w:val="0"/>
          <w:numId w:val="24"/>
        </w:numPr>
        <w:shd w:val="clear" w:color="auto" w:fill="DAEEF3" w:themeFill="accent5" w:themeFillTint="33"/>
        <w:jc w:val="both"/>
        <w:rPr>
          <w:rFonts w:ascii="Aptos Narrow" w:hAnsi="Aptos Narrow"/>
        </w:rPr>
      </w:pPr>
      <w:r w:rsidRPr="00881C4D">
        <w:rPr>
          <w:rFonts w:ascii="Aptos Narrow" w:hAnsi="Aptos Narrow"/>
          <w:i/>
          <w:iCs/>
        </w:rPr>
        <w:t>Model Inherent Risk Rating (IRR)</w:t>
      </w:r>
      <w:r w:rsidRPr="00881C4D">
        <w:rPr>
          <w:rFonts w:ascii="Aptos Narrow" w:hAnsi="Aptos Narrow"/>
        </w:rPr>
        <w:t xml:space="preserve">: The preliminary model inherent risk rating (Model-IRR) is assigned as LOW, based on a materiality threshold of less than 5%. </w:t>
      </w:r>
    </w:p>
    <w:p w14:paraId="739FF17D" w14:textId="78E383BF" w:rsidR="00DB7812" w:rsidRPr="00881C4D" w:rsidRDefault="00DB7812" w:rsidP="00881C4D">
      <w:pPr>
        <w:pStyle w:val="ListParagraph"/>
        <w:numPr>
          <w:ilvl w:val="0"/>
          <w:numId w:val="24"/>
        </w:numPr>
        <w:shd w:val="clear" w:color="auto" w:fill="DAEEF3" w:themeFill="accent5" w:themeFillTint="33"/>
        <w:jc w:val="both"/>
        <w:rPr>
          <w:rFonts w:ascii="Aptos Narrow" w:hAnsi="Aptos Narrow"/>
        </w:rPr>
      </w:pPr>
      <w:r w:rsidRPr="00881C4D">
        <w:rPr>
          <w:rFonts w:ascii="Aptos Narrow" w:hAnsi="Aptos Narrow"/>
          <w:i/>
          <w:iCs/>
        </w:rPr>
        <w:t xml:space="preserve">Model Owner’s Assessment: </w:t>
      </w:r>
      <w:r w:rsidRPr="00881C4D">
        <w:rPr>
          <w:rFonts w:ascii="Aptos Narrow" w:hAnsi="Aptos Narrow"/>
        </w:rPr>
        <w:t>The model owner’s assessment of the preliminary Model-IRR remains unchanged in the expert and management overlay areas, supported by the MRM group’s LOW rating, as the model serves as a secondary data source during SSN onboarding reviews.</w:t>
      </w:r>
    </w:p>
    <w:p w14:paraId="65FEC934" w14:textId="77777777" w:rsidR="00246EBE" w:rsidRDefault="00246EBE" w:rsidP="00246EBE">
      <w:pPr>
        <w:shd w:val="clear" w:color="auto" w:fill="DAEEF3" w:themeFill="accent5" w:themeFillTint="33"/>
        <w:jc w:val="both"/>
        <w:rPr>
          <w:rFonts w:ascii="Aptos Narrow" w:hAnsi="Aptos Narrow"/>
        </w:rPr>
      </w:pPr>
    </w:p>
    <w:p w14:paraId="28EFB6EB" w14:textId="77777777" w:rsidR="00246EBE" w:rsidRDefault="00246EBE" w:rsidP="00246EBE">
      <w:pPr>
        <w:shd w:val="clear" w:color="auto" w:fill="DAEEF3" w:themeFill="accent5" w:themeFillTint="33"/>
        <w:jc w:val="both"/>
        <w:rPr>
          <w:rFonts w:ascii="Aptos Narrow" w:hAnsi="Aptos Narrow"/>
        </w:rPr>
      </w:pPr>
    </w:p>
    <w:p w14:paraId="016C2CEB" w14:textId="515874EB" w:rsidR="00246EBE" w:rsidRPr="00723D5B" w:rsidRDefault="00246EBE" w:rsidP="00246EBE">
      <w:pPr>
        <w:shd w:val="clear" w:color="auto" w:fill="DAEEF3" w:themeFill="accent5" w:themeFillTint="33"/>
        <w:rPr>
          <w:rFonts w:ascii="Aptos Narrow" w:hAnsi="Aptos Narrow"/>
        </w:rPr>
      </w:pPr>
      <w:r w:rsidRPr="00C0713F">
        <w:rPr>
          <w:rFonts w:ascii="Aptos Narrow" w:hAnsi="Aptos Narrow"/>
          <w:b/>
          <w:bCs/>
        </w:rPr>
        <w:t xml:space="preserve">For more details kindly refer to </w:t>
      </w:r>
      <w:r w:rsidRPr="00246EBE">
        <w:rPr>
          <w:rFonts w:ascii="Aptos Narrow" w:hAnsi="Aptos Narrow"/>
        </w:rPr>
        <w:t xml:space="preserve">“MRM-CONTROL01 - </w:t>
      </w:r>
      <w:proofErr w:type="spellStart"/>
      <w:r w:rsidRPr="00246EBE">
        <w:rPr>
          <w:rFonts w:ascii="Aptos Narrow" w:hAnsi="Aptos Narrow"/>
        </w:rPr>
        <w:t>y&amp;n</w:t>
      </w:r>
      <w:proofErr w:type="spellEnd"/>
      <w:r w:rsidRPr="00246EBE">
        <w:rPr>
          <w:rFonts w:ascii="Aptos Narrow" w:hAnsi="Aptos Narrow"/>
        </w:rPr>
        <w:t xml:space="preserve"> Model </w:t>
      </w:r>
      <w:proofErr w:type="spellStart"/>
      <w:r w:rsidRPr="00246EBE">
        <w:rPr>
          <w:rFonts w:ascii="Aptos Narrow" w:hAnsi="Aptos Narrow"/>
        </w:rPr>
        <w:t>Assmt</w:t>
      </w:r>
      <w:proofErr w:type="spellEnd"/>
      <w:r w:rsidRPr="00246EBE">
        <w:rPr>
          <w:rFonts w:ascii="Aptos Narrow" w:hAnsi="Aptos Narrow"/>
        </w:rPr>
        <w:t xml:space="preserve"> 048 - Albert </w:t>
      </w:r>
      <w:proofErr w:type="spellStart"/>
      <w:r w:rsidRPr="00246EBE">
        <w:rPr>
          <w:rFonts w:ascii="Aptos Narrow" w:hAnsi="Aptos Narrow"/>
        </w:rPr>
        <w:t>YesM</w:t>
      </w:r>
      <w:proofErr w:type="spellEnd"/>
      <w:r w:rsidRPr="00246EBE">
        <w:rPr>
          <w:rFonts w:ascii="Aptos Narrow" w:hAnsi="Aptos Narrow"/>
        </w:rPr>
        <w:t xml:space="preserve"> - LexisNexis LNFI.docx”</w:t>
      </w:r>
      <w:r>
        <w:rPr>
          <w:rFonts w:ascii="Aptos Narrow" w:hAnsi="Aptos Narrow"/>
        </w:rPr>
        <w:t xml:space="preserve"> &amp; </w:t>
      </w:r>
      <w:r w:rsidRPr="00246EBE">
        <w:rPr>
          <w:rFonts w:ascii="Aptos Narrow" w:hAnsi="Aptos Narrow"/>
        </w:rPr>
        <w:t xml:space="preserve">“MRM-CONTROL02 - Model-IRR </w:t>
      </w:r>
      <w:proofErr w:type="spellStart"/>
      <w:r w:rsidRPr="00246EBE">
        <w:rPr>
          <w:rFonts w:ascii="Aptos Narrow" w:hAnsi="Aptos Narrow"/>
        </w:rPr>
        <w:t>Assmt</w:t>
      </w:r>
      <w:proofErr w:type="spellEnd"/>
      <w:r w:rsidRPr="00246EBE">
        <w:rPr>
          <w:rFonts w:ascii="Aptos Narrow" w:hAnsi="Aptos Narrow"/>
        </w:rPr>
        <w:t xml:space="preserve"> 048 -L- Albert LNFI_FINAL.docx</w:t>
      </w:r>
      <w:r>
        <w:rPr>
          <w:rFonts w:ascii="Aptos Narrow" w:hAnsi="Aptos Narrow"/>
        </w:rPr>
        <w:t>“.</w:t>
      </w:r>
    </w:p>
    <w:bookmarkStart w:id="140" w:name="_MON_1794750588"/>
    <w:bookmarkEnd w:id="140"/>
    <w:p w14:paraId="5A005041" w14:textId="6F227F04" w:rsidR="00DB7812" w:rsidRDefault="00B01766" w:rsidP="00113CC6">
      <w:pPr>
        <w:shd w:val="clear" w:color="auto" w:fill="DAEEF3" w:themeFill="accent5" w:themeFillTint="33"/>
        <w:jc w:val="both"/>
        <w:rPr>
          <w:rFonts w:ascii="Aptos Narrow" w:hAnsi="Aptos Narrow"/>
        </w:rPr>
      </w:pPr>
      <w:r>
        <w:rPr>
          <w:rFonts w:ascii="Aptos Narrow" w:hAnsi="Aptos Narrow"/>
        </w:rPr>
        <w:object w:dxaOrig="1538" w:dyaOrig="993" w14:anchorId="4EF7A007">
          <v:shape id="_x0000_i1030" type="#_x0000_t75" style="width:77.25pt;height:49.5pt" o:ole="">
            <v:imagedata r:id="rId23" o:title=""/>
          </v:shape>
          <o:OLEObject Type="Embed" ProgID="Word.Document.12" ShapeID="_x0000_i1030" DrawAspect="Icon" ObjectID="_1795962237" r:id="rId24">
            <o:FieldCodes>\s</o:FieldCodes>
          </o:OLEObject>
        </w:object>
      </w:r>
      <w:bookmarkStart w:id="141" w:name="_MON_1794750611"/>
      <w:bookmarkEnd w:id="141"/>
      <w:r>
        <w:rPr>
          <w:rFonts w:ascii="Aptos Narrow" w:hAnsi="Aptos Narrow"/>
        </w:rPr>
        <w:object w:dxaOrig="1538" w:dyaOrig="993" w14:anchorId="196F9D43">
          <v:shape id="_x0000_i1031" type="#_x0000_t75" style="width:77.25pt;height:49.5pt" o:ole="">
            <v:imagedata r:id="rId25" o:title=""/>
          </v:shape>
          <o:OLEObject Type="Embed" ProgID="Word.Document.12" ShapeID="_x0000_i1031" DrawAspect="Icon" ObjectID="_1795962238" r:id="rId26">
            <o:FieldCodes>\s</o:FieldCodes>
          </o:OLEObject>
        </w:object>
      </w:r>
    </w:p>
    <w:p w14:paraId="6082A4FE" w14:textId="77777777" w:rsidR="00256626" w:rsidRDefault="00256626" w:rsidP="00256626">
      <w:pPr>
        <w:shd w:val="clear" w:color="auto" w:fill="DAEEF3" w:themeFill="accent5" w:themeFillTint="33"/>
        <w:rPr>
          <w:rFonts w:ascii="Aptos Narrow" w:hAnsi="Aptos Narrow"/>
        </w:rPr>
      </w:pPr>
    </w:p>
    <w:p w14:paraId="3C4AF950" w14:textId="608CAB22" w:rsidR="007C4325" w:rsidRPr="007C4325" w:rsidRDefault="007C4325" w:rsidP="007C4325">
      <w:pPr>
        <w:pStyle w:val="Default"/>
        <w:rPr>
          <w:rFonts w:eastAsiaTheme="majorEastAsia"/>
        </w:rPr>
      </w:pPr>
      <w:bookmarkStart w:id="142" w:name="_Toc533418054"/>
      <w:bookmarkStart w:id="143" w:name="_Toc533425059"/>
      <w:bookmarkStart w:id="144" w:name="_Toc533425516"/>
      <w:bookmarkStart w:id="145" w:name="_Toc533425697"/>
      <w:bookmarkStart w:id="146" w:name="_Toc533428180"/>
      <w:bookmarkStart w:id="147" w:name="_Toc533428374"/>
      <w:bookmarkStart w:id="148" w:name="_Toc533598468"/>
      <w:bookmarkStart w:id="149" w:name="_Toc533598961"/>
      <w:bookmarkStart w:id="150" w:name="_Toc533599138"/>
      <w:bookmarkStart w:id="151" w:name="_Toc533604010"/>
      <w:bookmarkStart w:id="152" w:name="_Toc533604775"/>
      <w:bookmarkStart w:id="153" w:name="_Toc533604972"/>
      <w:bookmarkStart w:id="154" w:name="_Toc533675219"/>
      <w:bookmarkStart w:id="155" w:name="_Toc533418055"/>
      <w:bookmarkStart w:id="156" w:name="_Toc533425060"/>
      <w:bookmarkStart w:id="157" w:name="_Toc533425517"/>
      <w:bookmarkStart w:id="158" w:name="_Toc533425698"/>
      <w:bookmarkStart w:id="159" w:name="_Toc533428181"/>
      <w:bookmarkStart w:id="160" w:name="_Toc533428375"/>
      <w:bookmarkStart w:id="161" w:name="_Toc533598469"/>
      <w:bookmarkStart w:id="162" w:name="_Toc533598962"/>
      <w:bookmarkStart w:id="163" w:name="_Toc533599139"/>
      <w:bookmarkStart w:id="164" w:name="_Toc533604011"/>
      <w:bookmarkStart w:id="165" w:name="_Toc533604776"/>
      <w:bookmarkStart w:id="166" w:name="_Toc533604973"/>
      <w:bookmarkStart w:id="167" w:name="_Toc533675220"/>
      <w:bookmarkStart w:id="168" w:name="_Toc533418056"/>
      <w:bookmarkStart w:id="169" w:name="_Toc533425061"/>
      <w:bookmarkStart w:id="170" w:name="_Toc533425518"/>
      <w:bookmarkStart w:id="171" w:name="_Toc533425699"/>
      <w:bookmarkStart w:id="172" w:name="_Toc533428182"/>
      <w:bookmarkStart w:id="173" w:name="_Toc533428376"/>
      <w:bookmarkStart w:id="174" w:name="_Toc533598470"/>
      <w:bookmarkStart w:id="175" w:name="_Toc533598963"/>
      <w:bookmarkStart w:id="176" w:name="_Toc533599140"/>
      <w:bookmarkStart w:id="177" w:name="_Toc533604012"/>
      <w:bookmarkStart w:id="178" w:name="_Toc533604777"/>
      <w:bookmarkStart w:id="179" w:name="_Toc533604974"/>
      <w:bookmarkStart w:id="180" w:name="_Toc533675221"/>
      <w:bookmarkStart w:id="181" w:name="_Toc533418057"/>
      <w:bookmarkStart w:id="182" w:name="_Toc533425062"/>
      <w:bookmarkStart w:id="183" w:name="_Toc533425519"/>
      <w:bookmarkStart w:id="184" w:name="_Toc533425700"/>
      <w:bookmarkStart w:id="185" w:name="_Toc533428183"/>
      <w:bookmarkStart w:id="186" w:name="_Toc533428377"/>
      <w:bookmarkStart w:id="187" w:name="_Toc533598471"/>
      <w:bookmarkStart w:id="188" w:name="_Toc533598964"/>
      <w:bookmarkStart w:id="189" w:name="_Toc533599141"/>
      <w:bookmarkStart w:id="190" w:name="_Toc533604013"/>
      <w:bookmarkStart w:id="191" w:name="_Toc533604778"/>
      <w:bookmarkStart w:id="192" w:name="_Toc533604975"/>
      <w:bookmarkStart w:id="193" w:name="_Toc533675222"/>
      <w:bookmarkStart w:id="194" w:name="_Toc533418058"/>
      <w:bookmarkStart w:id="195" w:name="_Toc533425063"/>
      <w:bookmarkStart w:id="196" w:name="_Toc533425520"/>
      <w:bookmarkStart w:id="197" w:name="_Toc533425701"/>
      <w:bookmarkStart w:id="198" w:name="_Toc533428184"/>
      <w:bookmarkStart w:id="199" w:name="_Toc533428378"/>
      <w:bookmarkStart w:id="200" w:name="_Toc533598472"/>
      <w:bookmarkStart w:id="201" w:name="_Toc533598965"/>
      <w:bookmarkStart w:id="202" w:name="_Toc533599142"/>
      <w:bookmarkStart w:id="203" w:name="_Toc533604014"/>
      <w:bookmarkStart w:id="204" w:name="_Toc533604779"/>
      <w:bookmarkStart w:id="205" w:name="_Toc533604976"/>
      <w:bookmarkStart w:id="206" w:name="_Toc533675223"/>
      <w:bookmarkStart w:id="207" w:name="_Toc533418059"/>
      <w:bookmarkStart w:id="208" w:name="_Toc533425064"/>
      <w:bookmarkStart w:id="209" w:name="_Toc533425521"/>
      <w:bookmarkStart w:id="210" w:name="_Toc533425702"/>
      <w:bookmarkStart w:id="211" w:name="_Toc533428185"/>
      <w:bookmarkStart w:id="212" w:name="_Toc533428379"/>
      <w:bookmarkStart w:id="213" w:name="_Toc533598473"/>
      <w:bookmarkStart w:id="214" w:name="_Toc533598966"/>
      <w:bookmarkStart w:id="215" w:name="_Toc533599143"/>
      <w:bookmarkStart w:id="216" w:name="_Toc533604015"/>
      <w:bookmarkStart w:id="217" w:name="_Toc533604780"/>
      <w:bookmarkStart w:id="218" w:name="_Toc533604977"/>
      <w:bookmarkStart w:id="219" w:name="_Toc533675224"/>
      <w:bookmarkStart w:id="220" w:name="_Toc533418060"/>
      <w:bookmarkStart w:id="221" w:name="_Toc533425065"/>
      <w:bookmarkStart w:id="222" w:name="_Toc533425522"/>
      <w:bookmarkStart w:id="223" w:name="_Toc533425703"/>
      <w:bookmarkStart w:id="224" w:name="_Toc533428186"/>
      <w:bookmarkStart w:id="225" w:name="_Toc533428380"/>
      <w:bookmarkStart w:id="226" w:name="_Toc533598474"/>
      <w:bookmarkStart w:id="227" w:name="_Toc533598967"/>
      <w:bookmarkStart w:id="228" w:name="_Toc533599144"/>
      <w:bookmarkStart w:id="229" w:name="_Toc533604016"/>
      <w:bookmarkStart w:id="230" w:name="_Toc533604781"/>
      <w:bookmarkStart w:id="231" w:name="_Toc533604978"/>
      <w:bookmarkStart w:id="232" w:name="_Toc533675225"/>
      <w:bookmarkStart w:id="233" w:name="_Toc533418061"/>
      <w:bookmarkStart w:id="234" w:name="_Toc533425066"/>
      <w:bookmarkStart w:id="235" w:name="_Toc533425523"/>
      <w:bookmarkStart w:id="236" w:name="_Toc533425704"/>
      <w:bookmarkStart w:id="237" w:name="_Toc533428187"/>
      <w:bookmarkStart w:id="238" w:name="_Toc533428381"/>
      <w:bookmarkStart w:id="239" w:name="_Toc533598475"/>
      <w:bookmarkStart w:id="240" w:name="_Toc533598968"/>
      <w:bookmarkStart w:id="241" w:name="_Toc533599145"/>
      <w:bookmarkStart w:id="242" w:name="_Toc533604017"/>
      <w:bookmarkStart w:id="243" w:name="_Toc533604782"/>
      <w:bookmarkStart w:id="244" w:name="_Toc533604979"/>
      <w:bookmarkStart w:id="245" w:name="_Toc533675226"/>
      <w:bookmarkStart w:id="246" w:name="_Toc533418062"/>
      <w:bookmarkStart w:id="247" w:name="_Toc533425067"/>
      <w:bookmarkStart w:id="248" w:name="_Toc533425524"/>
      <w:bookmarkStart w:id="249" w:name="_Toc533425705"/>
      <w:bookmarkStart w:id="250" w:name="_Toc533428188"/>
      <w:bookmarkStart w:id="251" w:name="_Toc533428382"/>
      <w:bookmarkStart w:id="252" w:name="_Toc533598476"/>
      <w:bookmarkStart w:id="253" w:name="_Toc533598969"/>
      <w:bookmarkStart w:id="254" w:name="_Toc533599146"/>
      <w:bookmarkStart w:id="255" w:name="_Toc533604018"/>
      <w:bookmarkStart w:id="256" w:name="_Toc533604783"/>
      <w:bookmarkStart w:id="257" w:name="_Toc533604980"/>
      <w:bookmarkStart w:id="258" w:name="_Toc533675227"/>
      <w:bookmarkStart w:id="259" w:name="_Toc533418063"/>
      <w:bookmarkStart w:id="260" w:name="_Toc533425068"/>
      <w:bookmarkStart w:id="261" w:name="_Toc533425525"/>
      <w:bookmarkStart w:id="262" w:name="_Toc533425706"/>
      <w:bookmarkStart w:id="263" w:name="_Toc533428189"/>
      <w:bookmarkStart w:id="264" w:name="_Toc533428383"/>
      <w:bookmarkStart w:id="265" w:name="_Toc533598477"/>
      <w:bookmarkStart w:id="266" w:name="_Toc533598970"/>
      <w:bookmarkStart w:id="267" w:name="_Toc533599147"/>
      <w:bookmarkStart w:id="268" w:name="_Toc533604019"/>
      <w:bookmarkStart w:id="269" w:name="_Toc533604784"/>
      <w:bookmarkStart w:id="270" w:name="_Toc533604981"/>
      <w:bookmarkStart w:id="271" w:name="_Toc533675228"/>
      <w:bookmarkStart w:id="272" w:name="_Toc533418064"/>
      <w:bookmarkStart w:id="273" w:name="_Toc533425069"/>
      <w:bookmarkStart w:id="274" w:name="_Toc533425526"/>
      <w:bookmarkStart w:id="275" w:name="_Toc533425707"/>
      <w:bookmarkStart w:id="276" w:name="_Toc533428190"/>
      <w:bookmarkStart w:id="277" w:name="_Toc533428384"/>
      <w:bookmarkStart w:id="278" w:name="_Toc533598478"/>
      <w:bookmarkStart w:id="279" w:name="_Toc533598971"/>
      <w:bookmarkStart w:id="280" w:name="_Toc533599148"/>
      <w:bookmarkStart w:id="281" w:name="_Toc533604020"/>
      <w:bookmarkStart w:id="282" w:name="_Toc533604785"/>
      <w:bookmarkStart w:id="283" w:name="_Toc533604982"/>
      <w:bookmarkStart w:id="284" w:name="_Toc533675229"/>
      <w:bookmarkStart w:id="285" w:name="_Toc533418065"/>
      <w:bookmarkStart w:id="286" w:name="_Toc533425070"/>
      <w:bookmarkStart w:id="287" w:name="_Toc533425527"/>
      <w:bookmarkStart w:id="288" w:name="_Toc533425708"/>
      <w:bookmarkStart w:id="289" w:name="_Toc533428191"/>
      <w:bookmarkStart w:id="290" w:name="_Toc533428385"/>
      <w:bookmarkStart w:id="291" w:name="_Toc533598479"/>
      <w:bookmarkStart w:id="292" w:name="_Toc533598972"/>
      <w:bookmarkStart w:id="293" w:name="_Toc533599149"/>
      <w:bookmarkStart w:id="294" w:name="_Toc533604021"/>
      <w:bookmarkStart w:id="295" w:name="_Toc533604786"/>
      <w:bookmarkStart w:id="296" w:name="_Toc533604983"/>
      <w:bookmarkStart w:id="297" w:name="_Toc533675230"/>
      <w:bookmarkStart w:id="298" w:name="_Toc533418066"/>
      <w:bookmarkStart w:id="299" w:name="_Toc533425071"/>
      <w:bookmarkStart w:id="300" w:name="_Toc533425528"/>
      <w:bookmarkStart w:id="301" w:name="_Toc533425709"/>
      <w:bookmarkStart w:id="302" w:name="_Toc533428192"/>
      <w:bookmarkStart w:id="303" w:name="_Toc533428386"/>
      <w:bookmarkStart w:id="304" w:name="_Toc533598480"/>
      <w:bookmarkStart w:id="305" w:name="_Toc533598973"/>
      <w:bookmarkStart w:id="306" w:name="_Toc533599150"/>
      <w:bookmarkStart w:id="307" w:name="_Toc533604022"/>
      <w:bookmarkStart w:id="308" w:name="_Toc533604787"/>
      <w:bookmarkStart w:id="309" w:name="_Toc533604984"/>
      <w:bookmarkStart w:id="310" w:name="_Toc533675231"/>
      <w:bookmarkStart w:id="311" w:name="_Toc533418067"/>
      <w:bookmarkStart w:id="312" w:name="_Toc533425072"/>
      <w:bookmarkStart w:id="313" w:name="_Toc533425529"/>
      <w:bookmarkStart w:id="314" w:name="_Toc533425710"/>
      <w:bookmarkStart w:id="315" w:name="_Toc533428193"/>
      <w:bookmarkStart w:id="316" w:name="_Toc533428387"/>
      <w:bookmarkStart w:id="317" w:name="_Toc533598481"/>
      <w:bookmarkStart w:id="318" w:name="_Toc533598974"/>
      <w:bookmarkStart w:id="319" w:name="_Toc533599151"/>
      <w:bookmarkStart w:id="320" w:name="_Toc533604023"/>
      <w:bookmarkStart w:id="321" w:name="_Toc533604788"/>
      <w:bookmarkStart w:id="322" w:name="_Toc533604985"/>
      <w:bookmarkStart w:id="323" w:name="_Toc533675232"/>
      <w:bookmarkStart w:id="324" w:name="_Toc533418068"/>
      <w:bookmarkStart w:id="325" w:name="_Toc533425073"/>
      <w:bookmarkStart w:id="326" w:name="_Toc533425530"/>
      <w:bookmarkStart w:id="327" w:name="_Toc533425711"/>
      <w:bookmarkStart w:id="328" w:name="_Toc533428194"/>
      <w:bookmarkStart w:id="329" w:name="_Toc533428388"/>
      <w:bookmarkStart w:id="330" w:name="_Toc533598482"/>
      <w:bookmarkStart w:id="331" w:name="_Toc533598975"/>
      <w:bookmarkStart w:id="332" w:name="_Toc533599152"/>
      <w:bookmarkStart w:id="333" w:name="_Toc533604024"/>
      <w:bookmarkStart w:id="334" w:name="_Toc533604789"/>
      <w:bookmarkStart w:id="335" w:name="_Toc533604986"/>
      <w:bookmarkStart w:id="336" w:name="_Toc533675233"/>
      <w:bookmarkStart w:id="337" w:name="_Toc533418069"/>
      <w:bookmarkStart w:id="338" w:name="_Toc533425074"/>
      <w:bookmarkStart w:id="339" w:name="_Toc533425531"/>
      <w:bookmarkStart w:id="340" w:name="_Toc533425712"/>
      <w:bookmarkStart w:id="341" w:name="_Toc533428195"/>
      <w:bookmarkStart w:id="342" w:name="_Toc533428389"/>
      <w:bookmarkStart w:id="343" w:name="_Toc533598483"/>
      <w:bookmarkStart w:id="344" w:name="_Toc533598976"/>
      <w:bookmarkStart w:id="345" w:name="_Toc533599153"/>
      <w:bookmarkStart w:id="346" w:name="_Toc533604025"/>
      <w:bookmarkStart w:id="347" w:name="_Toc533604790"/>
      <w:bookmarkStart w:id="348" w:name="_Toc533604987"/>
      <w:bookmarkStart w:id="349" w:name="_Toc533675234"/>
      <w:bookmarkStart w:id="350" w:name="_Toc533418070"/>
      <w:bookmarkStart w:id="351" w:name="_Toc533425075"/>
      <w:bookmarkStart w:id="352" w:name="_Toc533425532"/>
      <w:bookmarkStart w:id="353" w:name="_Toc533425713"/>
      <w:bookmarkStart w:id="354" w:name="_Toc533428196"/>
      <w:bookmarkStart w:id="355" w:name="_Toc533428390"/>
      <w:bookmarkStart w:id="356" w:name="_Toc533598484"/>
      <w:bookmarkStart w:id="357" w:name="_Toc533598977"/>
      <w:bookmarkStart w:id="358" w:name="_Toc533599154"/>
      <w:bookmarkStart w:id="359" w:name="_Toc533604026"/>
      <w:bookmarkStart w:id="360" w:name="_Toc533604791"/>
      <w:bookmarkStart w:id="361" w:name="_Toc533604988"/>
      <w:bookmarkStart w:id="362" w:name="_Toc533675235"/>
      <w:bookmarkStart w:id="363" w:name="_Toc533418071"/>
      <w:bookmarkStart w:id="364" w:name="_Toc533425076"/>
      <w:bookmarkStart w:id="365" w:name="_Toc533425533"/>
      <w:bookmarkStart w:id="366" w:name="_Toc533425714"/>
      <w:bookmarkStart w:id="367" w:name="_Toc533428197"/>
      <w:bookmarkStart w:id="368" w:name="_Toc533428391"/>
      <w:bookmarkStart w:id="369" w:name="_Toc533598485"/>
      <w:bookmarkStart w:id="370" w:name="_Toc533598978"/>
      <w:bookmarkStart w:id="371" w:name="_Toc533599155"/>
      <w:bookmarkStart w:id="372" w:name="_Toc533604027"/>
      <w:bookmarkStart w:id="373" w:name="_Toc533604792"/>
      <w:bookmarkStart w:id="374" w:name="_Toc533604989"/>
      <w:bookmarkStart w:id="375" w:name="_Toc533675236"/>
      <w:bookmarkStart w:id="376" w:name="_Toc533418072"/>
      <w:bookmarkStart w:id="377" w:name="_Toc533425077"/>
      <w:bookmarkStart w:id="378" w:name="_Toc533425534"/>
      <w:bookmarkStart w:id="379" w:name="_Toc533425715"/>
      <w:bookmarkStart w:id="380" w:name="_Toc533428198"/>
      <w:bookmarkStart w:id="381" w:name="_Toc533428392"/>
      <w:bookmarkStart w:id="382" w:name="_Toc533598486"/>
      <w:bookmarkStart w:id="383" w:name="_Toc533598979"/>
      <w:bookmarkStart w:id="384" w:name="_Toc533599156"/>
      <w:bookmarkStart w:id="385" w:name="_Toc533604028"/>
      <w:bookmarkStart w:id="386" w:name="_Toc533604793"/>
      <w:bookmarkStart w:id="387" w:name="_Toc533604990"/>
      <w:bookmarkStart w:id="388" w:name="_Toc533675237"/>
      <w:bookmarkStart w:id="389" w:name="_Toc533418073"/>
      <w:bookmarkStart w:id="390" w:name="_Toc533425078"/>
      <w:bookmarkStart w:id="391" w:name="_Toc533425535"/>
      <w:bookmarkStart w:id="392" w:name="_Toc533425716"/>
      <w:bookmarkStart w:id="393" w:name="_Toc533428199"/>
      <w:bookmarkStart w:id="394" w:name="_Toc533428393"/>
      <w:bookmarkStart w:id="395" w:name="_Toc533598487"/>
      <w:bookmarkStart w:id="396" w:name="_Toc533598980"/>
      <w:bookmarkStart w:id="397" w:name="_Toc533599157"/>
      <w:bookmarkStart w:id="398" w:name="_Toc533604029"/>
      <w:bookmarkStart w:id="399" w:name="_Toc533604794"/>
      <w:bookmarkStart w:id="400" w:name="_Toc533604991"/>
      <w:bookmarkStart w:id="401" w:name="_Toc533675238"/>
      <w:bookmarkStart w:id="402" w:name="_Toc533418074"/>
      <w:bookmarkStart w:id="403" w:name="_Toc533425079"/>
      <w:bookmarkStart w:id="404" w:name="_Toc533425536"/>
      <w:bookmarkStart w:id="405" w:name="_Toc533425717"/>
      <w:bookmarkStart w:id="406" w:name="_Toc533428200"/>
      <w:bookmarkStart w:id="407" w:name="_Toc533428394"/>
      <w:bookmarkStart w:id="408" w:name="_Toc533598488"/>
      <w:bookmarkStart w:id="409" w:name="_Toc533598981"/>
      <w:bookmarkStart w:id="410" w:name="_Toc533599158"/>
      <w:bookmarkStart w:id="411" w:name="_Toc533604030"/>
      <w:bookmarkStart w:id="412" w:name="_Toc533604795"/>
      <w:bookmarkStart w:id="413" w:name="_Toc533604992"/>
      <w:bookmarkStart w:id="414" w:name="_Toc533675239"/>
      <w:bookmarkStart w:id="415" w:name="_Toc533418075"/>
      <w:bookmarkStart w:id="416" w:name="_Toc533425080"/>
      <w:bookmarkStart w:id="417" w:name="_Toc533425537"/>
      <w:bookmarkStart w:id="418" w:name="_Toc533425718"/>
      <w:bookmarkStart w:id="419" w:name="_Toc533428201"/>
      <w:bookmarkStart w:id="420" w:name="_Toc533428395"/>
      <w:bookmarkStart w:id="421" w:name="_Toc533598489"/>
      <w:bookmarkStart w:id="422" w:name="_Toc533598982"/>
      <w:bookmarkStart w:id="423" w:name="_Toc533599159"/>
      <w:bookmarkStart w:id="424" w:name="_Toc533604031"/>
      <w:bookmarkStart w:id="425" w:name="_Toc533604796"/>
      <w:bookmarkStart w:id="426" w:name="_Toc533604993"/>
      <w:bookmarkStart w:id="427" w:name="_Toc533675240"/>
      <w:bookmarkStart w:id="428" w:name="_Toc530985941"/>
      <w:bookmarkStart w:id="429" w:name="_Toc533412825"/>
      <w:bookmarkStart w:id="430" w:name="_Toc533412911"/>
      <w:bookmarkStart w:id="431" w:name="_Toc533414659"/>
      <w:bookmarkStart w:id="432" w:name="_Toc533418076"/>
      <w:bookmarkStart w:id="433" w:name="_Toc533425081"/>
      <w:bookmarkStart w:id="434" w:name="_Toc533425538"/>
      <w:bookmarkStart w:id="435" w:name="_Toc533425719"/>
      <w:bookmarkStart w:id="436" w:name="_Toc533428202"/>
      <w:bookmarkStart w:id="437" w:name="_Toc533428396"/>
      <w:bookmarkStart w:id="438" w:name="_Toc533428952"/>
      <w:bookmarkStart w:id="439" w:name="_Toc533578455"/>
      <w:bookmarkStart w:id="440" w:name="_Toc533598490"/>
      <w:bookmarkStart w:id="441" w:name="_Toc533598983"/>
      <w:bookmarkStart w:id="442" w:name="_Toc533599160"/>
      <w:bookmarkStart w:id="443" w:name="_Toc533604032"/>
      <w:bookmarkStart w:id="444" w:name="_Toc533604797"/>
      <w:bookmarkStart w:id="445" w:name="_Toc533604994"/>
      <w:bookmarkStart w:id="446" w:name="_Toc533675241"/>
      <w:bookmarkStart w:id="447" w:name="_Toc533763377"/>
      <w:bookmarkStart w:id="448" w:name="_Toc533763434"/>
      <w:bookmarkStart w:id="449" w:name="_Toc534015734"/>
      <w:bookmarkStart w:id="450" w:name="_Toc534015790"/>
      <w:bookmarkStart w:id="451" w:name="_Toc534015960"/>
      <w:bookmarkStart w:id="452" w:name="_Toc534019537"/>
      <w:bookmarkStart w:id="453" w:name="_Toc534019661"/>
      <w:bookmarkStart w:id="454" w:name="_Toc534019773"/>
      <w:bookmarkStart w:id="455" w:name="_Toc534026904"/>
      <w:bookmarkStart w:id="456" w:name="_Toc534182721"/>
      <w:bookmarkStart w:id="457" w:name="_Toc534188932"/>
      <w:bookmarkStart w:id="458" w:name="_Toc534189904"/>
      <w:bookmarkStart w:id="459" w:name="_Toc534199310"/>
      <w:bookmarkStart w:id="460" w:name="_Toc1477112"/>
      <w:bookmarkStart w:id="461" w:name="_Toc1477175"/>
      <w:bookmarkStart w:id="462" w:name="_Toc2693029"/>
      <w:bookmarkStart w:id="463" w:name="_Toc2693097"/>
      <w:bookmarkStart w:id="464" w:name="_Toc2693199"/>
      <w:bookmarkStart w:id="465" w:name="_Toc2693279"/>
      <w:bookmarkStart w:id="466" w:name="_Toc2693343"/>
      <w:bookmarkStart w:id="467" w:name="_Toc2694419"/>
      <w:bookmarkStart w:id="468" w:name="_Toc2956626"/>
      <w:bookmarkStart w:id="469" w:name="_Toc3447829"/>
      <w:bookmarkStart w:id="470" w:name="_Toc3890894"/>
      <w:bookmarkStart w:id="471" w:name="_Toc22641288"/>
      <w:bookmarkStart w:id="472" w:name="_Toc22641700"/>
      <w:bookmarkStart w:id="473" w:name="_Toc22642681"/>
      <w:bookmarkEnd w:id="139"/>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bookmarkStart w:id="474" w:name="_Toc163230487"/>
    <w:p w14:paraId="4A6A29B2" w14:textId="7220DD52" w:rsidR="00CE2999" w:rsidRPr="00701055" w:rsidRDefault="005C1206" w:rsidP="00A53660">
      <w:pPr>
        <w:pStyle w:val="Heading1"/>
        <w:numPr>
          <w:ilvl w:val="0"/>
          <w:numId w:val="1"/>
        </w:numPr>
        <w:spacing w:before="0"/>
        <w:ind w:left="720" w:hanging="720"/>
        <w:rPr>
          <w:rFonts w:ascii="Arial" w:hAnsi="Arial" w:cs="Arial"/>
          <w:color w:val="FFFFFF" w:themeColor="background1"/>
          <w:sz w:val="36"/>
          <w:szCs w:val="36"/>
        </w:rPr>
      </w:pPr>
      <w:r w:rsidRPr="00701055">
        <w:rPr>
          <w:rFonts w:ascii="Arial" w:hAnsi="Arial" w:cs="Arial"/>
          <w:noProof/>
          <w:color w:val="FFFFFF" w:themeColor="background1"/>
          <w:sz w:val="36"/>
          <w:szCs w:val="36"/>
        </w:rPr>
        <mc:AlternateContent>
          <mc:Choice Requires="wps">
            <w:drawing>
              <wp:anchor distT="0" distB="0" distL="114300" distR="114300" simplePos="0" relativeHeight="251658245" behindDoc="1" locked="0" layoutInCell="1" allowOverlap="1" wp14:anchorId="592C5C54" wp14:editId="708AE8EC">
                <wp:simplePos x="0" y="0"/>
                <wp:positionH relativeFrom="margin">
                  <wp:posOffset>0</wp:posOffset>
                </wp:positionH>
                <wp:positionV relativeFrom="paragraph">
                  <wp:posOffset>-23836</wp:posOffset>
                </wp:positionV>
                <wp:extent cx="6417310" cy="353060"/>
                <wp:effectExtent l="0" t="0" r="2540" b="8890"/>
                <wp:wrapNone/>
                <wp:docPr id="3" name="Rectangle 3"/>
                <wp:cNvGraphicFramePr/>
                <a:graphic xmlns:a="http://schemas.openxmlformats.org/drawingml/2006/main">
                  <a:graphicData uri="http://schemas.microsoft.com/office/word/2010/wordprocessingShape">
                    <wps:wsp>
                      <wps:cNvSpPr/>
                      <wps:spPr>
                        <a:xfrm>
                          <a:off x="0" y="0"/>
                          <a:ext cx="6417310" cy="353060"/>
                        </a:xfrm>
                        <a:prstGeom prst="rect">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w14:anchorId="206E9435">
              <v:rect id="Rectangle 3" style="position:absolute;margin-left:0;margin-top:-1.9pt;width:505.3pt;height:27.8pt;z-index:-251641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spid="_x0000_s1026" fillcolor="#c00000" stroked="f" strokeweight="2pt" w14:anchorId="5454C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">
                <w10:wrap anchorx="margin"/>
              </v:rect>
            </w:pict>
          </mc:Fallback>
        </mc:AlternateContent>
      </w:r>
      <w:bookmarkStart w:id="475" w:name="_Toc533418077"/>
      <w:bookmarkStart w:id="476" w:name="_Toc533425082"/>
      <w:bookmarkStart w:id="477" w:name="_Toc533425539"/>
      <w:bookmarkStart w:id="478" w:name="_Toc533425720"/>
      <w:bookmarkStart w:id="479" w:name="_Toc533428203"/>
      <w:bookmarkStart w:id="480" w:name="_Toc533428397"/>
      <w:bookmarkStart w:id="481" w:name="_Toc533598491"/>
      <w:bookmarkStart w:id="482" w:name="_Toc533598984"/>
      <w:bookmarkStart w:id="483" w:name="_Toc533599161"/>
      <w:bookmarkStart w:id="484" w:name="_Toc533604033"/>
      <w:bookmarkStart w:id="485" w:name="_Toc533604798"/>
      <w:bookmarkStart w:id="486" w:name="_Toc533604995"/>
      <w:bookmarkStart w:id="487" w:name="_Toc533675242"/>
      <w:bookmarkStart w:id="488" w:name="_Toc533418086"/>
      <w:bookmarkStart w:id="489" w:name="_Toc533425091"/>
      <w:bookmarkStart w:id="490" w:name="_Toc533425548"/>
      <w:bookmarkStart w:id="491" w:name="_Toc533425729"/>
      <w:bookmarkStart w:id="492" w:name="_Toc533428212"/>
      <w:bookmarkStart w:id="493" w:name="_Toc533428406"/>
      <w:bookmarkStart w:id="494" w:name="_Toc533598500"/>
      <w:bookmarkStart w:id="495" w:name="_Toc533598993"/>
      <w:bookmarkStart w:id="496" w:name="_Toc533599170"/>
      <w:bookmarkStart w:id="497" w:name="_Toc533604042"/>
      <w:bookmarkStart w:id="498" w:name="_Toc533604807"/>
      <w:bookmarkStart w:id="499" w:name="_Toc533605004"/>
      <w:bookmarkStart w:id="500" w:name="_Toc533675251"/>
      <w:bookmarkStart w:id="501" w:name="_Toc533418092"/>
      <w:bookmarkStart w:id="502" w:name="_Toc533425097"/>
      <w:bookmarkStart w:id="503" w:name="_Toc533425554"/>
      <w:bookmarkStart w:id="504" w:name="_Toc533425735"/>
      <w:bookmarkStart w:id="505" w:name="_Toc533428218"/>
      <w:bookmarkStart w:id="506" w:name="_Toc533428412"/>
      <w:bookmarkStart w:id="507" w:name="_Toc533598506"/>
      <w:bookmarkStart w:id="508" w:name="_Toc533598999"/>
      <w:bookmarkStart w:id="509" w:name="_Toc533599176"/>
      <w:bookmarkStart w:id="510" w:name="_Toc533604048"/>
      <w:bookmarkStart w:id="511" w:name="_Toc533604813"/>
      <w:bookmarkStart w:id="512" w:name="_Toc533605010"/>
      <w:bookmarkStart w:id="513" w:name="_Toc533675257"/>
      <w:bookmarkStart w:id="514" w:name="_Toc533418100"/>
      <w:bookmarkStart w:id="515" w:name="_Toc533425105"/>
      <w:bookmarkStart w:id="516" w:name="_Toc533425562"/>
      <w:bookmarkStart w:id="517" w:name="_Toc533425743"/>
      <w:bookmarkStart w:id="518" w:name="_Toc533428226"/>
      <w:bookmarkStart w:id="519" w:name="_Toc533428420"/>
      <w:bookmarkStart w:id="520" w:name="_Toc533598514"/>
      <w:bookmarkStart w:id="521" w:name="_Toc533599007"/>
      <w:bookmarkStart w:id="522" w:name="_Toc533599184"/>
      <w:bookmarkStart w:id="523" w:name="_Toc533604056"/>
      <w:bookmarkStart w:id="524" w:name="_Toc533604821"/>
      <w:bookmarkStart w:id="525" w:name="_Toc533605018"/>
      <w:bookmarkStart w:id="526" w:name="_Toc533675265"/>
      <w:bookmarkStart w:id="527" w:name="_Toc533418106"/>
      <w:bookmarkStart w:id="528" w:name="_Toc533425111"/>
      <w:bookmarkStart w:id="529" w:name="_Toc533425568"/>
      <w:bookmarkStart w:id="530" w:name="_Toc533425749"/>
      <w:bookmarkStart w:id="531" w:name="_Toc533428232"/>
      <w:bookmarkStart w:id="532" w:name="_Toc533428426"/>
      <w:bookmarkStart w:id="533" w:name="_Toc533598520"/>
      <w:bookmarkStart w:id="534" w:name="_Toc533599013"/>
      <w:bookmarkStart w:id="535" w:name="_Toc533599190"/>
      <w:bookmarkStart w:id="536" w:name="_Toc533604062"/>
      <w:bookmarkStart w:id="537" w:name="_Toc533604827"/>
      <w:bookmarkStart w:id="538" w:name="_Toc533605024"/>
      <w:bookmarkStart w:id="539" w:name="_Toc533675271"/>
      <w:bookmarkStart w:id="540" w:name="_Toc533418112"/>
      <w:bookmarkStart w:id="541" w:name="_Toc533425117"/>
      <w:bookmarkStart w:id="542" w:name="_Toc533425574"/>
      <w:bookmarkStart w:id="543" w:name="_Toc533425755"/>
      <w:bookmarkStart w:id="544" w:name="_Toc533428238"/>
      <w:bookmarkStart w:id="545" w:name="_Toc533428432"/>
      <w:bookmarkStart w:id="546" w:name="_Toc533598526"/>
      <w:bookmarkStart w:id="547" w:name="_Toc533599019"/>
      <w:bookmarkStart w:id="548" w:name="_Toc533599196"/>
      <w:bookmarkStart w:id="549" w:name="_Toc533604068"/>
      <w:bookmarkStart w:id="550" w:name="_Toc533604833"/>
      <w:bookmarkStart w:id="551" w:name="_Toc533605030"/>
      <w:bookmarkStart w:id="552" w:name="_Toc533675277"/>
      <w:bookmarkStart w:id="553" w:name="_Toc533418118"/>
      <w:bookmarkStart w:id="554" w:name="_Toc533425123"/>
      <w:bookmarkStart w:id="555" w:name="_Toc533425580"/>
      <w:bookmarkStart w:id="556" w:name="_Toc533425761"/>
      <w:bookmarkStart w:id="557" w:name="_Toc533428244"/>
      <w:bookmarkStart w:id="558" w:name="_Toc533428438"/>
      <w:bookmarkStart w:id="559" w:name="_Toc533598532"/>
      <w:bookmarkStart w:id="560" w:name="_Toc533599025"/>
      <w:bookmarkStart w:id="561" w:name="_Toc533599202"/>
      <w:bookmarkStart w:id="562" w:name="_Toc533604074"/>
      <w:bookmarkStart w:id="563" w:name="_Toc533604839"/>
      <w:bookmarkStart w:id="564" w:name="_Toc533605036"/>
      <w:bookmarkStart w:id="565" w:name="_Toc533675283"/>
      <w:bookmarkStart w:id="566" w:name="_Toc533418119"/>
      <w:bookmarkStart w:id="567" w:name="_Toc533425124"/>
      <w:bookmarkStart w:id="568" w:name="_Toc533425581"/>
      <w:bookmarkStart w:id="569" w:name="_Toc533425762"/>
      <w:bookmarkStart w:id="570" w:name="_Toc533428245"/>
      <w:bookmarkStart w:id="571" w:name="_Toc533428439"/>
      <w:bookmarkStart w:id="572" w:name="_Toc533598533"/>
      <w:bookmarkStart w:id="573" w:name="_Toc533599026"/>
      <w:bookmarkStart w:id="574" w:name="_Toc533599203"/>
      <w:bookmarkStart w:id="575" w:name="_Toc533604075"/>
      <w:bookmarkStart w:id="576" w:name="_Toc533604840"/>
      <w:bookmarkStart w:id="577" w:name="_Toc533605037"/>
      <w:bookmarkStart w:id="578" w:name="_Toc533675284"/>
      <w:bookmarkStart w:id="579" w:name="_Toc533418128"/>
      <w:bookmarkStart w:id="580" w:name="_Toc533425133"/>
      <w:bookmarkStart w:id="581" w:name="_Toc533425590"/>
      <w:bookmarkStart w:id="582" w:name="_Toc533425771"/>
      <w:bookmarkStart w:id="583" w:name="_Toc533428254"/>
      <w:bookmarkStart w:id="584" w:name="_Toc533428448"/>
      <w:bookmarkStart w:id="585" w:name="_Toc533598542"/>
      <w:bookmarkStart w:id="586" w:name="_Toc533599035"/>
      <w:bookmarkStart w:id="587" w:name="_Toc533599212"/>
      <w:bookmarkStart w:id="588" w:name="_Toc533604084"/>
      <w:bookmarkStart w:id="589" w:name="_Toc533604849"/>
      <w:bookmarkStart w:id="590" w:name="_Toc533605046"/>
      <w:bookmarkStart w:id="591" w:name="_Toc533675293"/>
      <w:bookmarkStart w:id="592" w:name="_Toc533418134"/>
      <w:bookmarkStart w:id="593" w:name="_Toc533425139"/>
      <w:bookmarkStart w:id="594" w:name="_Toc533425596"/>
      <w:bookmarkStart w:id="595" w:name="_Toc533425777"/>
      <w:bookmarkStart w:id="596" w:name="_Toc533428260"/>
      <w:bookmarkStart w:id="597" w:name="_Toc533428454"/>
      <w:bookmarkStart w:id="598" w:name="_Toc533598548"/>
      <w:bookmarkStart w:id="599" w:name="_Toc533599041"/>
      <w:bookmarkStart w:id="600" w:name="_Toc533599218"/>
      <w:bookmarkStart w:id="601" w:name="_Toc533604090"/>
      <w:bookmarkStart w:id="602" w:name="_Toc533604855"/>
      <w:bookmarkStart w:id="603" w:name="_Toc533605052"/>
      <w:bookmarkStart w:id="604" w:name="_Toc533675299"/>
      <w:bookmarkStart w:id="605" w:name="_Toc533418142"/>
      <w:bookmarkStart w:id="606" w:name="_Toc533425147"/>
      <w:bookmarkStart w:id="607" w:name="_Toc533425604"/>
      <w:bookmarkStart w:id="608" w:name="_Toc533425785"/>
      <w:bookmarkStart w:id="609" w:name="_Toc533428268"/>
      <w:bookmarkStart w:id="610" w:name="_Toc533428462"/>
      <w:bookmarkStart w:id="611" w:name="_Toc533598556"/>
      <w:bookmarkStart w:id="612" w:name="_Toc533599049"/>
      <w:bookmarkStart w:id="613" w:name="_Toc533599226"/>
      <w:bookmarkStart w:id="614" w:name="_Toc533604098"/>
      <w:bookmarkStart w:id="615" w:name="_Toc533604863"/>
      <w:bookmarkStart w:id="616" w:name="_Toc533605060"/>
      <w:bookmarkStart w:id="617" w:name="_Toc533675307"/>
      <w:bookmarkStart w:id="618" w:name="_Toc533418148"/>
      <w:bookmarkStart w:id="619" w:name="_Toc533425153"/>
      <w:bookmarkStart w:id="620" w:name="_Toc533425610"/>
      <w:bookmarkStart w:id="621" w:name="_Toc533425791"/>
      <w:bookmarkStart w:id="622" w:name="_Toc533428274"/>
      <w:bookmarkStart w:id="623" w:name="_Toc533428468"/>
      <w:bookmarkStart w:id="624" w:name="_Toc533598562"/>
      <w:bookmarkStart w:id="625" w:name="_Toc533599055"/>
      <w:bookmarkStart w:id="626" w:name="_Toc533599232"/>
      <w:bookmarkStart w:id="627" w:name="_Toc533604104"/>
      <w:bookmarkStart w:id="628" w:name="_Toc533604869"/>
      <w:bookmarkStart w:id="629" w:name="_Toc533605066"/>
      <w:bookmarkStart w:id="630" w:name="_Toc533675313"/>
      <w:bookmarkStart w:id="631" w:name="_Toc533418154"/>
      <w:bookmarkStart w:id="632" w:name="_Toc533425159"/>
      <w:bookmarkStart w:id="633" w:name="_Toc533425616"/>
      <w:bookmarkStart w:id="634" w:name="_Toc533425797"/>
      <w:bookmarkStart w:id="635" w:name="_Toc533428280"/>
      <w:bookmarkStart w:id="636" w:name="_Toc533428474"/>
      <w:bookmarkStart w:id="637" w:name="_Toc533598568"/>
      <w:bookmarkStart w:id="638" w:name="_Toc533599061"/>
      <w:bookmarkStart w:id="639" w:name="_Toc533599238"/>
      <w:bookmarkStart w:id="640" w:name="_Toc533604110"/>
      <w:bookmarkStart w:id="641" w:name="_Toc533604875"/>
      <w:bookmarkStart w:id="642" w:name="_Toc533605072"/>
      <w:bookmarkStart w:id="643" w:name="_Toc533675319"/>
      <w:bookmarkStart w:id="644" w:name="_Toc533418160"/>
      <w:bookmarkStart w:id="645" w:name="_Toc533425165"/>
      <w:bookmarkStart w:id="646" w:name="_Toc533425622"/>
      <w:bookmarkStart w:id="647" w:name="_Toc533425803"/>
      <w:bookmarkStart w:id="648" w:name="_Toc533428286"/>
      <w:bookmarkStart w:id="649" w:name="_Toc533428480"/>
      <w:bookmarkStart w:id="650" w:name="_Toc533598574"/>
      <w:bookmarkStart w:id="651" w:name="_Toc533599067"/>
      <w:bookmarkStart w:id="652" w:name="_Toc533599244"/>
      <w:bookmarkStart w:id="653" w:name="_Toc533604116"/>
      <w:bookmarkStart w:id="654" w:name="_Toc533604881"/>
      <w:bookmarkStart w:id="655" w:name="_Toc533605078"/>
      <w:bookmarkStart w:id="656" w:name="_Toc533675325"/>
      <w:bookmarkStart w:id="657" w:name="_Toc533418161"/>
      <w:bookmarkStart w:id="658" w:name="_Toc533425166"/>
      <w:bookmarkStart w:id="659" w:name="_Toc533425623"/>
      <w:bookmarkStart w:id="660" w:name="_Toc533425804"/>
      <w:bookmarkStart w:id="661" w:name="_Toc533428287"/>
      <w:bookmarkStart w:id="662" w:name="_Toc533428481"/>
      <w:bookmarkStart w:id="663" w:name="_Toc533598575"/>
      <w:bookmarkStart w:id="664" w:name="_Toc533599068"/>
      <w:bookmarkStart w:id="665" w:name="_Toc533599245"/>
      <w:bookmarkStart w:id="666" w:name="_Toc533604117"/>
      <w:bookmarkStart w:id="667" w:name="_Toc533604882"/>
      <w:bookmarkStart w:id="668" w:name="_Toc533605079"/>
      <w:bookmarkStart w:id="669" w:name="_Toc533675326"/>
      <w:bookmarkStart w:id="670" w:name="_Toc533418162"/>
      <w:bookmarkStart w:id="671" w:name="_Toc533425167"/>
      <w:bookmarkStart w:id="672" w:name="_Toc533425624"/>
      <w:bookmarkStart w:id="673" w:name="_Toc533425805"/>
      <w:bookmarkStart w:id="674" w:name="_Toc533428288"/>
      <w:bookmarkStart w:id="675" w:name="_Toc533428482"/>
      <w:bookmarkStart w:id="676" w:name="_Toc533598576"/>
      <w:bookmarkStart w:id="677" w:name="_Toc533599069"/>
      <w:bookmarkStart w:id="678" w:name="_Toc533599246"/>
      <w:bookmarkStart w:id="679" w:name="_Toc533604118"/>
      <w:bookmarkStart w:id="680" w:name="_Toc533604883"/>
      <w:bookmarkStart w:id="681" w:name="_Toc533605080"/>
      <w:bookmarkStart w:id="682" w:name="_Toc533675327"/>
      <w:bookmarkStart w:id="683" w:name="_Toc533418163"/>
      <w:bookmarkStart w:id="684" w:name="_Toc533425168"/>
      <w:bookmarkStart w:id="685" w:name="_Toc533425625"/>
      <w:bookmarkStart w:id="686" w:name="_Toc533425806"/>
      <w:bookmarkStart w:id="687" w:name="_Toc533428289"/>
      <w:bookmarkStart w:id="688" w:name="_Toc533428483"/>
      <w:bookmarkStart w:id="689" w:name="_Toc533598577"/>
      <w:bookmarkStart w:id="690" w:name="_Toc533599070"/>
      <w:bookmarkStart w:id="691" w:name="_Toc533599247"/>
      <w:bookmarkStart w:id="692" w:name="_Toc533604119"/>
      <w:bookmarkStart w:id="693" w:name="_Toc533604884"/>
      <w:bookmarkStart w:id="694" w:name="_Toc533605081"/>
      <w:bookmarkStart w:id="695" w:name="_Toc533675328"/>
      <w:bookmarkStart w:id="696" w:name="_Toc533418164"/>
      <w:bookmarkStart w:id="697" w:name="_Toc533425169"/>
      <w:bookmarkStart w:id="698" w:name="_Toc533425626"/>
      <w:bookmarkStart w:id="699" w:name="_Toc533425807"/>
      <w:bookmarkStart w:id="700" w:name="_Toc533428290"/>
      <w:bookmarkStart w:id="701" w:name="_Toc533428484"/>
      <w:bookmarkStart w:id="702" w:name="_Toc533598578"/>
      <w:bookmarkStart w:id="703" w:name="_Toc533599071"/>
      <w:bookmarkStart w:id="704" w:name="_Toc533599248"/>
      <w:bookmarkStart w:id="705" w:name="_Toc533604120"/>
      <w:bookmarkStart w:id="706" w:name="_Toc533604885"/>
      <w:bookmarkStart w:id="707" w:name="_Toc533605082"/>
      <w:bookmarkStart w:id="708" w:name="_Toc533675329"/>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r w:rsidR="00252A88">
        <w:rPr>
          <w:rFonts w:ascii="Arial" w:hAnsi="Arial" w:cs="Arial"/>
          <w:color w:val="FFFFFF" w:themeColor="background1"/>
          <w:sz w:val="36"/>
          <w:szCs w:val="36"/>
        </w:rPr>
        <w:t>INPUT DATA INTEGRITY &amp; APPROPRIATENESS</w:t>
      </w:r>
      <w:bookmarkEnd w:id="474"/>
    </w:p>
    <w:p w14:paraId="08DF8F8A" w14:textId="03924D32" w:rsidR="0000417D" w:rsidRDefault="0000417D" w:rsidP="006A692F">
      <w:pPr>
        <w:rPr>
          <w:rFonts w:ascii="Arial Narrow" w:hAnsi="Arial Narrow"/>
        </w:rPr>
      </w:pPr>
      <w:bookmarkStart w:id="709" w:name="_Toc530985947"/>
      <w:bookmarkStart w:id="710" w:name="_Toc533412831"/>
      <w:bookmarkStart w:id="711" w:name="_Toc533412917"/>
      <w:bookmarkStart w:id="712" w:name="_Toc533414665"/>
      <w:bookmarkStart w:id="713" w:name="_Toc533418166"/>
      <w:bookmarkStart w:id="714" w:name="_Toc533425171"/>
      <w:bookmarkStart w:id="715" w:name="_Toc533425628"/>
      <w:bookmarkStart w:id="716" w:name="_Toc533425809"/>
      <w:bookmarkStart w:id="717" w:name="_Toc533428292"/>
      <w:bookmarkStart w:id="718" w:name="_Toc533428486"/>
      <w:bookmarkStart w:id="719" w:name="_Toc533428958"/>
      <w:bookmarkStart w:id="720" w:name="_Toc533578461"/>
      <w:bookmarkStart w:id="721" w:name="_Toc533598580"/>
      <w:bookmarkStart w:id="722" w:name="_Toc533599073"/>
      <w:bookmarkStart w:id="723" w:name="_Toc533599250"/>
      <w:bookmarkStart w:id="724" w:name="_Toc533604122"/>
      <w:bookmarkStart w:id="725" w:name="_Toc533604887"/>
      <w:bookmarkStart w:id="726" w:name="_Toc533605084"/>
      <w:bookmarkStart w:id="727" w:name="_Toc533675331"/>
      <w:bookmarkStart w:id="728" w:name="_Toc533763379"/>
      <w:bookmarkStart w:id="729" w:name="_Toc533763436"/>
      <w:bookmarkStart w:id="730" w:name="_Toc534015736"/>
      <w:bookmarkStart w:id="731" w:name="_Toc534015792"/>
      <w:bookmarkStart w:id="732" w:name="_Toc534015962"/>
      <w:bookmarkStart w:id="733" w:name="_Toc534019539"/>
      <w:bookmarkStart w:id="734" w:name="_Toc534019663"/>
      <w:bookmarkStart w:id="735" w:name="_Toc534019775"/>
      <w:bookmarkStart w:id="736" w:name="_Toc534026906"/>
      <w:bookmarkStart w:id="737" w:name="_Toc534182723"/>
      <w:bookmarkStart w:id="738" w:name="_Toc534188934"/>
      <w:bookmarkStart w:id="739" w:name="_Toc534189906"/>
      <w:bookmarkStart w:id="740" w:name="_Toc534199312"/>
      <w:bookmarkStart w:id="741" w:name="_Toc1477114"/>
      <w:bookmarkStart w:id="742" w:name="_Toc1477177"/>
      <w:bookmarkStart w:id="743" w:name="_Toc2693031"/>
      <w:bookmarkStart w:id="744" w:name="_Toc2693099"/>
      <w:bookmarkStart w:id="745" w:name="_Toc2693201"/>
      <w:bookmarkStart w:id="746" w:name="_Toc2693281"/>
      <w:bookmarkStart w:id="747" w:name="_Toc2693345"/>
      <w:bookmarkStart w:id="748" w:name="_Toc2694421"/>
      <w:bookmarkStart w:id="749" w:name="_Toc2956628"/>
      <w:bookmarkStart w:id="750" w:name="_Toc3447831"/>
      <w:bookmarkStart w:id="751" w:name="_Toc3890896"/>
      <w:bookmarkStart w:id="752" w:name="_Toc22641290"/>
      <w:bookmarkStart w:id="753" w:name="_Toc22641702"/>
      <w:bookmarkStart w:id="754" w:name="_Toc22642683"/>
      <w:bookmarkStart w:id="755" w:name="_Toc36656757"/>
      <w:bookmarkStart w:id="756" w:name="_Toc36656837"/>
      <w:bookmarkStart w:id="757" w:name="_Toc78555258"/>
      <w:bookmarkStart w:id="758" w:name="_Toc78555333"/>
      <w:bookmarkStart w:id="759" w:name="_Toc78805787"/>
      <w:bookmarkStart w:id="760" w:name="_Toc78805811"/>
      <w:bookmarkStart w:id="761" w:name="_Toc78807134"/>
      <w:bookmarkStart w:id="762" w:name="_Toc78807154"/>
      <w:bookmarkStart w:id="763" w:name="_Toc78812776"/>
      <w:bookmarkStart w:id="764" w:name="_Toc78812788"/>
      <w:bookmarkStart w:id="765" w:name="_Toc99963795"/>
      <w:bookmarkStart w:id="766" w:name="_Toc99963815"/>
      <w:bookmarkStart w:id="767" w:name="_Toc99963833"/>
      <w:bookmarkStart w:id="768" w:name="_Toc99963845"/>
      <w:bookmarkStart w:id="769" w:name="_Toc161759104"/>
      <w:bookmarkStart w:id="770" w:name="_Toc161759262"/>
      <w:bookmarkStart w:id="771" w:name="_Toc161907126"/>
      <w:bookmarkStart w:id="772" w:name="_Toc36656758"/>
      <w:bookmarkStart w:id="773" w:name="_Toc36656838"/>
      <w:bookmarkStart w:id="774" w:name="_Toc78555259"/>
      <w:bookmarkStart w:id="775" w:name="_Toc78555334"/>
      <w:bookmarkStart w:id="776" w:name="_Toc78805788"/>
      <w:bookmarkStart w:id="777" w:name="_Toc78805812"/>
      <w:bookmarkStart w:id="778" w:name="_Toc78807135"/>
      <w:bookmarkStart w:id="779" w:name="_Toc78807155"/>
      <w:bookmarkStart w:id="780" w:name="_Toc78812777"/>
      <w:bookmarkStart w:id="781" w:name="_Toc78812789"/>
      <w:bookmarkStart w:id="782" w:name="_Toc99963796"/>
      <w:bookmarkStart w:id="783" w:name="_Toc99963816"/>
      <w:bookmarkStart w:id="784" w:name="_Toc99963834"/>
      <w:bookmarkStart w:id="785" w:name="_Toc99963846"/>
      <w:bookmarkStart w:id="786" w:name="_Toc161759105"/>
      <w:bookmarkStart w:id="787" w:name="_Toc161759263"/>
      <w:bookmarkStart w:id="788" w:name="_Toc161907127"/>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p>
    <w:p w14:paraId="50C20AF6" w14:textId="77777777" w:rsidR="00BB53C3" w:rsidRPr="00314EFA" w:rsidRDefault="00BB53C3" w:rsidP="006A692F">
      <w:pPr>
        <w:rPr>
          <w:rFonts w:ascii="Arial Narrow" w:hAnsi="Arial Narrow"/>
        </w:rPr>
      </w:pPr>
    </w:p>
    <w:p w14:paraId="3359342F" w14:textId="56049E53" w:rsidR="0000417D" w:rsidRPr="00701055" w:rsidRDefault="00D26AF6" w:rsidP="00A53660">
      <w:pPr>
        <w:pStyle w:val="Heading2"/>
        <w:numPr>
          <w:ilvl w:val="1"/>
          <w:numId w:val="1"/>
        </w:numPr>
        <w:pBdr>
          <w:bottom w:val="single" w:sz="6" w:space="1" w:color="auto"/>
        </w:pBdr>
        <w:shd w:val="clear" w:color="auto" w:fill="C6D9F1" w:themeFill="text2" w:themeFillTint="33"/>
        <w:spacing w:before="0"/>
        <w:ind w:left="720" w:hanging="720"/>
        <w:rPr>
          <w:rFonts w:cs="Arial"/>
          <w:szCs w:val="24"/>
        </w:rPr>
      </w:pPr>
      <w:bookmarkStart w:id="789" w:name="_Toc163230488"/>
      <w:r w:rsidRPr="00701055">
        <w:rPr>
          <w:rFonts w:cs="Arial"/>
          <w:szCs w:val="24"/>
        </w:rPr>
        <w:t>MODEL DEVELOPMENT DATA</w:t>
      </w:r>
      <w:bookmarkEnd w:id="789"/>
    </w:p>
    <w:p w14:paraId="36F0CA5D" w14:textId="77777777" w:rsidR="00306D39" w:rsidRDefault="00306D39" w:rsidP="00306D39">
      <w:pPr>
        <w:rPr>
          <w:rStyle w:val="SubtleEmphasis"/>
        </w:rPr>
      </w:pPr>
      <w:r>
        <w:rPr>
          <w:rStyle w:val="SubtleEmphasis"/>
        </w:rPr>
        <w:t xml:space="preserve">Model Development Data refers to the data used in the research &amp; development process to determine the model specifications. That is, the process for determining the exact mathematical formulas, algorithms, inputs, parameters, and assumptions that comprise a model. </w:t>
      </w:r>
    </w:p>
    <w:p w14:paraId="58C66271" w14:textId="77777777" w:rsidR="00306D39" w:rsidRDefault="00306D39" w:rsidP="00306D39">
      <w:pPr>
        <w:rPr>
          <w:rStyle w:val="SubtleEmphasis"/>
        </w:rPr>
      </w:pPr>
    </w:p>
    <w:p w14:paraId="4E902EB2" w14:textId="285D808A" w:rsidR="00306D39" w:rsidRDefault="00306D39" w:rsidP="00306D39">
      <w:pPr>
        <w:rPr>
          <w:rStyle w:val="SubtleEmphasis"/>
        </w:rPr>
      </w:pPr>
      <w:r>
        <w:rPr>
          <w:rStyle w:val="SubtleEmphasis"/>
        </w:rPr>
        <w:t>Note: This documentation section is not applicable for those models whose structure is not determined through empirical data analysis. This includes, for example, some market risk / trading models where the model structure is based on financial theory (e.g., Black-Scholes options pricing model) or qualitative models whose structure and parameters were determined judgmentally.</w:t>
      </w:r>
    </w:p>
    <w:p w14:paraId="79D13012" w14:textId="77777777" w:rsidR="00E05D58" w:rsidRDefault="00E05D58" w:rsidP="006A692F">
      <w:pPr>
        <w:pStyle w:val="BodyText22"/>
        <w:tabs>
          <w:tab w:val="left" w:pos="7650"/>
        </w:tabs>
        <w:spacing w:line="276" w:lineRule="auto"/>
        <w:ind w:firstLine="0"/>
        <w:jc w:val="left"/>
        <w:rPr>
          <w:rFonts w:ascii="Arial Narrow" w:hAnsi="Arial Narrow"/>
          <w:iCs/>
          <w:sz w:val="20"/>
        </w:rPr>
      </w:pPr>
    </w:p>
    <w:p w14:paraId="34FF6903" w14:textId="77777777" w:rsidR="00306D39" w:rsidRDefault="00306D39" w:rsidP="00701055">
      <w:pPr>
        <w:rPr>
          <w:rFonts w:ascii="Arial" w:eastAsia="SimSun" w:hAnsi="Arial" w:cs="Arial"/>
          <w:b/>
          <w:bCs/>
          <w:color w:val="0070C0"/>
        </w:rPr>
      </w:pPr>
    </w:p>
    <w:p w14:paraId="4EB81EED" w14:textId="571E0054" w:rsidR="002C57A9" w:rsidRDefault="002C57A9" w:rsidP="00701055">
      <w:pPr>
        <w:rPr>
          <w:rFonts w:ascii="Arial" w:eastAsia="SimSun" w:hAnsi="Arial" w:cs="Arial"/>
          <w:b/>
          <w:bCs/>
          <w:color w:val="0070C0"/>
        </w:rPr>
      </w:pPr>
      <w:r w:rsidRPr="00701055">
        <w:rPr>
          <w:rFonts w:ascii="Arial" w:eastAsia="SimSun" w:hAnsi="Arial" w:cs="Arial"/>
          <w:b/>
          <w:bCs/>
          <w:color w:val="0070C0"/>
        </w:rPr>
        <w:t>Reference Document List</w:t>
      </w:r>
    </w:p>
    <w:p w14:paraId="49DE4D7F" w14:textId="6E85AA27" w:rsidR="002C57A9" w:rsidRDefault="002C57A9" w:rsidP="002C57A9">
      <w:pPr>
        <w:rPr>
          <w:rStyle w:val="SubtleEmphasis"/>
        </w:rPr>
      </w:pPr>
      <w:r w:rsidRPr="00701055">
        <w:rPr>
          <w:rStyle w:val="SubtleEmphasis"/>
        </w:rPr>
        <w:t>Please list all the documents referred to in this section.</w:t>
      </w:r>
    </w:p>
    <w:p w14:paraId="704FD0C8" w14:textId="77777777" w:rsidR="002C57A9" w:rsidRDefault="002C57A9" w:rsidP="002C57A9">
      <w:pPr>
        <w:rPr>
          <w:rFonts w:ascii="Arial Narrow" w:hAnsi="Arial Narrow"/>
          <w:color w:val="00B0F0"/>
        </w:rPr>
      </w:pPr>
    </w:p>
    <w:tbl>
      <w:tblPr>
        <w:tblStyle w:val="TableGrid"/>
        <w:tblW w:w="0" w:type="auto"/>
        <w:tblLook w:val="04A0" w:firstRow="1" w:lastRow="0" w:firstColumn="1" w:lastColumn="0" w:noHBand="0" w:noVBand="1"/>
      </w:tblPr>
      <w:tblGrid>
        <w:gridCol w:w="721"/>
        <w:gridCol w:w="5531"/>
        <w:gridCol w:w="3818"/>
      </w:tblGrid>
      <w:tr w:rsidR="002C57A9" w14:paraId="15FB1466" w14:textId="77777777" w:rsidTr="00FA10C0">
        <w:tc>
          <w:tcPr>
            <w:tcW w:w="721"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41098C15" w14:textId="77777777" w:rsidR="002C57A9" w:rsidRDefault="002C57A9">
            <w:pPr>
              <w:rPr>
                <w:rFonts w:ascii="Aptos Narrow" w:hAnsi="Aptos Narrow"/>
                <w:b/>
                <w:bCs/>
              </w:rPr>
            </w:pPr>
            <w:r>
              <w:rPr>
                <w:rFonts w:ascii="Aptos Narrow" w:hAnsi="Aptos Narrow"/>
                <w:b/>
                <w:bCs/>
              </w:rPr>
              <w:t>#</w:t>
            </w:r>
          </w:p>
        </w:tc>
        <w:tc>
          <w:tcPr>
            <w:tcW w:w="5531"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264FCC2F" w14:textId="77777777" w:rsidR="002C57A9" w:rsidRDefault="002C57A9">
            <w:pPr>
              <w:rPr>
                <w:rFonts w:ascii="Aptos Narrow" w:hAnsi="Aptos Narrow"/>
                <w:b/>
                <w:bCs/>
              </w:rPr>
            </w:pPr>
            <w:r>
              <w:rPr>
                <w:rFonts w:ascii="Aptos Narrow" w:hAnsi="Aptos Narrow"/>
                <w:b/>
                <w:bCs/>
              </w:rPr>
              <w:t>Reference Document Name</w:t>
            </w:r>
          </w:p>
        </w:tc>
        <w:tc>
          <w:tcPr>
            <w:tcW w:w="3818"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5E58F6A6" w14:textId="77777777" w:rsidR="002C57A9" w:rsidRDefault="002C57A9">
            <w:pPr>
              <w:rPr>
                <w:rFonts w:ascii="Aptos Narrow" w:hAnsi="Aptos Narrow"/>
                <w:b/>
                <w:bCs/>
              </w:rPr>
            </w:pPr>
            <w:r>
              <w:rPr>
                <w:rFonts w:ascii="Aptos Narrow" w:hAnsi="Aptos Narrow"/>
                <w:b/>
                <w:bCs/>
              </w:rPr>
              <w:t>High Level Description and purpose of the Document</w:t>
            </w:r>
          </w:p>
        </w:tc>
      </w:tr>
      <w:tr w:rsidR="00FA10C0" w14:paraId="5CBFD774" w14:textId="77777777" w:rsidTr="00FA10C0">
        <w:tc>
          <w:tcPr>
            <w:tcW w:w="721" w:type="dxa"/>
            <w:tcBorders>
              <w:top w:val="single" w:sz="4" w:space="0" w:color="auto"/>
              <w:left w:val="single" w:sz="4" w:space="0" w:color="auto"/>
              <w:bottom w:val="single" w:sz="4" w:space="0" w:color="auto"/>
              <w:right w:val="single" w:sz="4" w:space="0" w:color="auto"/>
            </w:tcBorders>
            <w:vAlign w:val="center"/>
            <w:hideMark/>
          </w:tcPr>
          <w:p w14:paraId="5C4A5B94" w14:textId="77777777" w:rsidR="00FA10C0" w:rsidRPr="0016673F" w:rsidRDefault="00FA10C0" w:rsidP="0016673F">
            <w:pPr>
              <w:pStyle w:val="BodyText22"/>
              <w:tabs>
                <w:tab w:val="left" w:pos="7650"/>
              </w:tabs>
              <w:spacing w:line="276" w:lineRule="auto"/>
              <w:ind w:firstLine="0"/>
              <w:jc w:val="left"/>
              <w:rPr>
                <w:rFonts w:ascii="Aptos Narrow" w:hAnsi="Aptos Narrow"/>
                <w:iCs/>
                <w:sz w:val="20"/>
              </w:rPr>
            </w:pPr>
            <w:r w:rsidRPr="0016673F">
              <w:rPr>
                <w:rFonts w:ascii="Aptos Narrow" w:hAnsi="Aptos Narrow"/>
                <w:iCs/>
                <w:sz w:val="20"/>
              </w:rPr>
              <w:t>1</w:t>
            </w:r>
          </w:p>
        </w:tc>
        <w:tc>
          <w:tcPr>
            <w:tcW w:w="5531" w:type="dxa"/>
            <w:tcBorders>
              <w:top w:val="single" w:sz="4" w:space="0" w:color="auto"/>
              <w:left w:val="single" w:sz="4" w:space="0" w:color="auto"/>
              <w:bottom w:val="single" w:sz="4" w:space="0" w:color="auto"/>
              <w:right w:val="single" w:sz="4" w:space="0" w:color="auto"/>
            </w:tcBorders>
            <w:vAlign w:val="center"/>
          </w:tcPr>
          <w:p w14:paraId="2BA82465" w14:textId="01D5B995" w:rsidR="00FA10C0" w:rsidRPr="0016673F" w:rsidRDefault="00FA10C0" w:rsidP="0016673F">
            <w:pPr>
              <w:pStyle w:val="BodyText22"/>
              <w:tabs>
                <w:tab w:val="left" w:pos="7650"/>
              </w:tabs>
              <w:spacing w:line="276" w:lineRule="auto"/>
              <w:ind w:firstLine="0"/>
              <w:jc w:val="left"/>
              <w:rPr>
                <w:rFonts w:ascii="Aptos Narrow" w:hAnsi="Aptos Narrow"/>
                <w:iCs/>
                <w:sz w:val="20"/>
              </w:rPr>
            </w:pPr>
            <w:r w:rsidRPr="0016673F">
              <w:rPr>
                <w:rFonts w:ascii="Aptos Narrow" w:hAnsi="Aptos Narrow"/>
                <w:iCs/>
                <w:sz w:val="20"/>
              </w:rPr>
              <w:t>FraudIntelligence_1.0_BankcardModel_ReferenceGuide.pdf</w:t>
            </w:r>
          </w:p>
        </w:tc>
        <w:tc>
          <w:tcPr>
            <w:tcW w:w="3818" w:type="dxa"/>
            <w:tcBorders>
              <w:top w:val="single" w:sz="4" w:space="0" w:color="auto"/>
              <w:left w:val="single" w:sz="4" w:space="0" w:color="auto"/>
              <w:bottom w:val="single" w:sz="4" w:space="0" w:color="auto"/>
              <w:right w:val="single" w:sz="4" w:space="0" w:color="auto"/>
            </w:tcBorders>
            <w:vAlign w:val="center"/>
          </w:tcPr>
          <w:p w14:paraId="6C88F22F" w14:textId="7F3D3290" w:rsidR="00FA10C0" w:rsidRPr="0016673F" w:rsidRDefault="00FA10C0" w:rsidP="0016673F">
            <w:pPr>
              <w:pStyle w:val="BodyText22"/>
              <w:tabs>
                <w:tab w:val="left" w:pos="7650"/>
              </w:tabs>
              <w:spacing w:line="276" w:lineRule="auto"/>
              <w:ind w:firstLine="0"/>
              <w:jc w:val="left"/>
              <w:rPr>
                <w:rFonts w:ascii="Aptos Narrow" w:hAnsi="Aptos Narrow"/>
                <w:iCs/>
                <w:sz w:val="20"/>
              </w:rPr>
            </w:pPr>
            <w:r w:rsidRPr="0016673F">
              <w:rPr>
                <w:rFonts w:ascii="Aptos Narrow" w:hAnsi="Aptos Narrow"/>
                <w:iCs/>
                <w:sz w:val="20"/>
              </w:rPr>
              <w:t>It is the model reference guide.</w:t>
            </w:r>
          </w:p>
        </w:tc>
      </w:tr>
      <w:tr w:rsidR="00FA10C0" w14:paraId="03095778" w14:textId="77777777" w:rsidTr="00FA10C0">
        <w:tc>
          <w:tcPr>
            <w:tcW w:w="721" w:type="dxa"/>
            <w:tcBorders>
              <w:top w:val="single" w:sz="4" w:space="0" w:color="auto"/>
              <w:left w:val="single" w:sz="4" w:space="0" w:color="auto"/>
              <w:bottom w:val="single" w:sz="4" w:space="0" w:color="auto"/>
              <w:right w:val="single" w:sz="4" w:space="0" w:color="auto"/>
            </w:tcBorders>
            <w:vAlign w:val="center"/>
            <w:hideMark/>
          </w:tcPr>
          <w:p w14:paraId="6818FE57" w14:textId="7FB239B8" w:rsidR="00FA10C0" w:rsidRPr="0016673F" w:rsidRDefault="00B97B8C" w:rsidP="0016673F">
            <w:pPr>
              <w:pStyle w:val="BodyText22"/>
              <w:tabs>
                <w:tab w:val="left" w:pos="7650"/>
              </w:tabs>
              <w:spacing w:line="276" w:lineRule="auto"/>
              <w:ind w:firstLine="0"/>
              <w:jc w:val="left"/>
              <w:rPr>
                <w:rFonts w:ascii="Aptos Narrow" w:hAnsi="Aptos Narrow"/>
                <w:iCs/>
                <w:sz w:val="20"/>
              </w:rPr>
            </w:pPr>
            <w:r>
              <w:rPr>
                <w:rFonts w:ascii="Aptos Narrow" w:hAnsi="Aptos Narrow"/>
                <w:iCs/>
                <w:sz w:val="20"/>
              </w:rPr>
              <w:t>2</w:t>
            </w:r>
          </w:p>
        </w:tc>
        <w:tc>
          <w:tcPr>
            <w:tcW w:w="5531" w:type="dxa"/>
            <w:tcBorders>
              <w:top w:val="single" w:sz="4" w:space="0" w:color="auto"/>
              <w:left w:val="single" w:sz="4" w:space="0" w:color="auto"/>
              <w:bottom w:val="single" w:sz="4" w:space="0" w:color="auto"/>
              <w:right w:val="single" w:sz="4" w:space="0" w:color="auto"/>
            </w:tcBorders>
            <w:vAlign w:val="center"/>
          </w:tcPr>
          <w:p w14:paraId="21E2319D" w14:textId="20DC3A19" w:rsidR="00FA10C0" w:rsidRPr="0016673F" w:rsidRDefault="00FA10C0" w:rsidP="0016673F">
            <w:pPr>
              <w:pStyle w:val="BodyText22"/>
              <w:tabs>
                <w:tab w:val="left" w:pos="7650"/>
              </w:tabs>
              <w:spacing w:line="276" w:lineRule="auto"/>
              <w:ind w:firstLine="0"/>
              <w:jc w:val="left"/>
              <w:rPr>
                <w:rFonts w:ascii="Aptos Narrow" w:hAnsi="Aptos Narrow"/>
                <w:iCs/>
                <w:sz w:val="20"/>
              </w:rPr>
            </w:pPr>
            <w:r w:rsidRPr="0016673F">
              <w:rPr>
                <w:rFonts w:ascii="Aptos Narrow" w:hAnsi="Aptos Narrow"/>
                <w:iCs/>
                <w:sz w:val="20"/>
              </w:rPr>
              <w:t xml:space="preserve">MRM-CONTROL01 - </w:t>
            </w:r>
            <w:proofErr w:type="spellStart"/>
            <w:r w:rsidRPr="0016673F">
              <w:rPr>
                <w:rFonts w:ascii="Aptos Narrow" w:hAnsi="Aptos Narrow"/>
                <w:iCs/>
                <w:sz w:val="20"/>
              </w:rPr>
              <w:t>y&amp;n</w:t>
            </w:r>
            <w:proofErr w:type="spellEnd"/>
            <w:r w:rsidRPr="0016673F">
              <w:rPr>
                <w:rFonts w:ascii="Aptos Narrow" w:hAnsi="Aptos Narrow"/>
                <w:iCs/>
                <w:sz w:val="20"/>
              </w:rPr>
              <w:t xml:space="preserve"> Model </w:t>
            </w:r>
            <w:proofErr w:type="spellStart"/>
            <w:r w:rsidRPr="0016673F">
              <w:rPr>
                <w:rFonts w:ascii="Aptos Narrow" w:hAnsi="Aptos Narrow"/>
                <w:iCs/>
                <w:sz w:val="20"/>
              </w:rPr>
              <w:t>Assmt</w:t>
            </w:r>
            <w:proofErr w:type="spellEnd"/>
            <w:r w:rsidRPr="0016673F">
              <w:rPr>
                <w:rFonts w:ascii="Aptos Narrow" w:hAnsi="Aptos Narrow"/>
                <w:iCs/>
                <w:sz w:val="20"/>
              </w:rPr>
              <w:t xml:space="preserve"> 048 - Albert </w:t>
            </w:r>
            <w:proofErr w:type="spellStart"/>
            <w:r w:rsidRPr="0016673F">
              <w:rPr>
                <w:rFonts w:ascii="Aptos Narrow" w:hAnsi="Aptos Narrow"/>
                <w:iCs/>
                <w:sz w:val="20"/>
              </w:rPr>
              <w:t>YesM</w:t>
            </w:r>
            <w:proofErr w:type="spellEnd"/>
            <w:r w:rsidRPr="0016673F">
              <w:rPr>
                <w:rFonts w:ascii="Aptos Narrow" w:hAnsi="Aptos Narrow"/>
                <w:iCs/>
                <w:sz w:val="20"/>
              </w:rPr>
              <w:t xml:space="preserve"> - LexisNexis LNFI.docx</w:t>
            </w:r>
          </w:p>
        </w:tc>
        <w:tc>
          <w:tcPr>
            <w:tcW w:w="3818" w:type="dxa"/>
            <w:tcBorders>
              <w:top w:val="single" w:sz="4" w:space="0" w:color="auto"/>
              <w:left w:val="single" w:sz="4" w:space="0" w:color="auto"/>
              <w:bottom w:val="single" w:sz="4" w:space="0" w:color="auto"/>
              <w:right w:val="single" w:sz="4" w:space="0" w:color="auto"/>
            </w:tcBorders>
            <w:vAlign w:val="center"/>
          </w:tcPr>
          <w:p w14:paraId="7D961DFC" w14:textId="3BAD84B6" w:rsidR="00FA10C0" w:rsidRPr="0016673F" w:rsidRDefault="00FA10C0" w:rsidP="0016673F">
            <w:pPr>
              <w:pStyle w:val="BodyText22"/>
              <w:tabs>
                <w:tab w:val="left" w:pos="7650"/>
              </w:tabs>
              <w:spacing w:line="276" w:lineRule="auto"/>
              <w:ind w:firstLine="0"/>
              <w:jc w:val="left"/>
              <w:rPr>
                <w:rFonts w:ascii="Aptos Narrow" w:hAnsi="Aptos Narrow"/>
                <w:iCs/>
                <w:sz w:val="20"/>
              </w:rPr>
            </w:pPr>
            <w:r w:rsidRPr="0016673F">
              <w:rPr>
                <w:rFonts w:ascii="Aptos Narrow" w:hAnsi="Aptos Narrow"/>
                <w:iCs/>
                <w:sz w:val="20"/>
              </w:rPr>
              <w:t>Enterprise risk management and Model risk classification procedures.</w:t>
            </w:r>
          </w:p>
        </w:tc>
      </w:tr>
      <w:tr w:rsidR="00FA10C0" w14:paraId="57857EC8" w14:textId="77777777" w:rsidTr="00FA10C0">
        <w:tc>
          <w:tcPr>
            <w:tcW w:w="721" w:type="dxa"/>
            <w:tcBorders>
              <w:top w:val="single" w:sz="4" w:space="0" w:color="auto"/>
              <w:left w:val="single" w:sz="4" w:space="0" w:color="auto"/>
              <w:bottom w:val="single" w:sz="4" w:space="0" w:color="auto"/>
              <w:right w:val="single" w:sz="4" w:space="0" w:color="auto"/>
            </w:tcBorders>
            <w:vAlign w:val="center"/>
          </w:tcPr>
          <w:p w14:paraId="43C6401E" w14:textId="5A57607D" w:rsidR="00FA10C0" w:rsidRPr="0016673F" w:rsidRDefault="00B97B8C" w:rsidP="0016673F">
            <w:pPr>
              <w:pStyle w:val="BodyText22"/>
              <w:tabs>
                <w:tab w:val="left" w:pos="7650"/>
              </w:tabs>
              <w:spacing w:line="276" w:lineRule="auto"/>
              <w:ind w:firstLine="0"/>
              <w:jc w:val="left"/>
              <w:rPr>
                <w:rFonts w:ascii="Aptos Narrow" w:hAnsi="Aptos Narrow"/>
                <w:iCs/>
                <w:sz w:val="20"/>
              </w:rPr>
            </w:pPr>
            <w:r>
              <w:rPr>
                <w:rFonts w:ascii="Aptos Narrow" w:hAnsi="Aptos Narrow"/>
                <w:iCs/>
                <w:sz w:val="20"/>
              </w:rPr>
              <w:lastRenderedPageBreak/>
              <w:t>3</w:t>
            </w:r>
          </w:p>
        </w:tc>
        <w:tc>
          <w:tcPr>
            <w:tcW w:w="5531" w:type="dxa"/>
            <w:tcBorders>
              <w:top w:val="single" w:sz="4" w:space="0" w:color="auto"/>
              <w:left w:val="single" w:sz="4" w:space="0" w:color="auto"/>
              <w:bottom w:val="single" w:sz="4" w:space="0" w:color="auto"/>
              <w:right w:val="single" w:sz="4" w:space="0" w:color="auto"/>
            </w:tcBorders>
            <w:vAlign w:val="center"/>
          </w:tcPr>
          <w:p w14:paraId="27969704" w14:textId="0AC8FEDE" w:rsidR="00FA10C0" w:rsidRPr="0016673F" w:rsidRDefault="00FA10C0" w:rsidP="0016673F">
            <w:pPr>
              <w:pStyle w:val="BodyText22"/>
              <w:tabs>
                <w:tab w:val="left" w:pos="7650"/>
              </w:tabs>
              <w:spacing w:line="276" w:lineRule="auto"/>
              <w:ind w:firstLine="0"/>
              <w:jc w:val="left"/>
              <w:rPr>
                <w:rFonts w:ascii="Aptos Narrow" w:hAnsi="Aptos Narrow"/>
                <w:iCs/>
                <w:sz w:val="20"/>
              </w:rPr>
            </w:pPr>
            <w:r w:rsidRPr="0016673F">
              <w:rPr>
                <w:rFonts w:ascii="Aptos Narrow" w:hAnsi="Aptos Narrow"/>
                <w:iCs/>
                <w:sz w:val="20"/>
              </w:rPr>
              <w:t xml:space="preserve">MRM-CONTROL02 - Model-IRR </w:t>
            </w:r>
            <w:proofErr w:type="spellStart"/>
            <w:r w:rsidRPr="0016673F">
              <w:rPr>
                <w:rFonts w:ascii="Aptos Narrow" w:hAnsi="Aptos Narrow"/>
                <w:iCs/>
                <w:sz w:val="20"/>
              </w:rPr>
              <w:t>Assmt</w:t>
            </w:r>
            <w:proofErr w:type="spellEnd"/>
            <w:r w:rsidRPr="0016673F">
              <w:rPr>
                <w:rFonts w:ascii="Aptos Narrow" w:hAnsi="Aptos Narrow"/>
                <w:iCs/>
                <w:sz w:val="20"/>
              </w:rPr>
              <w:t xml:space="preserve"> 048 -L- Albert LNFI_FINAL.docx</w:t>
            </w:r>
          </w:p>
        </w:tc>
        <w:tc>
          <w:tcPr>
            <w:tcW w:w="3818" w:type="dxa"/>
            <w:tcBorders>
              <w:top w:val="single" w:sz="4" w:space="0" w:color="auto"/>
              <w:left w:val="single" w:sz="4" w:space="0" w:color="auto"/>
              <w:bottom w:val="single" w:sz="4" w:space="0" w:color="auto"/>
              <w:right w:val="single" w:sz="4" w:space="0" w:color="auto"/>
            </w:tcBorders>
            <w:vAlign w:val="center"/>
          </w:tcPr>
          <w:p w14:paraId="572C3F4E" w14:textId="5BE6440B" w:rsidR="00FA10C0" w:rsidRPr="0016673F" w:rsidRDefault="00FA10C0" w:rsidP="0016673F">
            <w:pPr>
              <w:pStyle w:val="BodyText22"/>
              <w:tabs>
                <w:tab w:val="left" w:pos="7650"/>
              </w:tabs>
              <w:spacing w:line="276" w:lineRule="auto"/>
              <w:ind w:firstLine="0"/>
              <w:jc w:val="left"/>
              <w:rPr>
                <w:rFonts w:ascii="Aptos Narrow" w:hAnsi="Aptos Narrow"/>
                <w:iCs/>
                <w:sz w:val="20"/>
              </w:rPr>
            </w:pPr>
            <w:r w:rsidRPr="0016673F">
              <w:rPr>
                <w:rFonts w:ascii="Aptos Narrow" w:hAnsi="Aptos Narrow"/>
                <w:iCs/>
                <w:sz w:val="20"/>
              </w:rPr>
              <w:t>Model inherent risk rating assessment form.</w:t>
            </w:r>
          </w:p>
        </w:tc>
      </w:tr>
      <w:tr w:rsidR="00BC4DB8" w14:paraId="63A816E0" w14:textId="77777777" w:rsidTr="00FA10C0">
        <w:tc>
          <w:tcPr>
            <w:tcW w:w="721" w:type="dxa"/>
            <w:tcBorders>
              <w:top w:val="single" w:sz="4" w:space="0" w:color="auto"/>
              <w:left w:val="single" w:sz="4" w:space="0" w:color="auto"/>
              <w:bottom w:val="single" w:sz="4" w:space="0" w:color="auto"/>
              <w:right w:val="single" w:sz="4" w:space="0" w:color="auto"/>
            </w:tcBorders>
            <w:vAlign w:val="center"/>
          </w:tcPr>
          <w:p w14:paraId="6011EBFC" w14:textId="36A6643B" w:rsidR="00BC4DB8" w:rsidRPr="0016673F" w:rsidRDefault="00B97B8C" w:rsidP="0016673F">
            <w:pPr>
              <w:pStyle w:val="BodyText22"/>
              <w:tabs>
                <w:tab w:val="left" w:pos="7650"/>
              </w:tabs>
              <w:spacing w:line="276" w:lineRule="auto"/>
              <w:ind w:firstLine="0"/>
              <w:jc w:val="left"/>
              <w:rPr>
                <w:rFonts w:ascii="Aptos Narrow" w:hAnsi="Aptos Narrow"/>
                <w:iCs/>
                <w:sz w:val="20"/>
              </w:rPr>
            </w:pPr>
            <w:r>
              <w:rPr>
                <w:rFonts w:ascii="Aptos Narrow" w:hAnsi="Aptos Narrow"/>
                <w:iCs/>
                <w:sz w:val="20"/>
              </w:rPr>
              <w:t>4</w:t>
            </w:r>
          </w:p>
        </w:tc>
        <w:tc>
          <w:tcPr>
            <w:tcW w:w="5531" w:type="dxa"/>
            <w:tcBorders>
              <w:top w:val="single" w:sz="4" w:space="0" w:color="auto"/>
              <w:left w:val="single" w:sz="4" w:space="0" w:color="auto"/>
              <w:bottom w:val="single" w:sz="4" w:space="0" w:color="auto"/>
              <w:right w:val="single" w:sz="4" w:space="0" w:color="auto"/>
            </w:tcBorders>
            <w:vAlign w:val="center"/>
          </w:tcPr>
          <w:p w14:paraId="2A9707DA" w14:textId="245EEB19" w:rsidR="00BC4DB8" w:rsidRPr="0016673F" w:rsidRDefault="00BC4DB8" w:rsidP="0016673F">
            <w:pPr>
              <w:pStyle w:val="BodyText22"/>
              <w:tabs>
                <w:tab w:val="left" w:pos="7650"/>
              </w:tabs>
              <w:spacing w:line="276" w:lineRule="auto"/>
              <w:ind w:firstLine="0"/>
              <w:jc w:val="left"/>
              <w:rPr>
                <w:rFonts w:ascii="Aptos Narrow" w:hAnsi="Aptos Narrow"/>
                <w:iCs/>
                <w:sz w:val="20"/>
              </w:rPr>
            </w:pPr>
            <w:r w:rsidRPr="0016673F">
              <w:rPr>
                <w:rFonts w:ascii="Aptos Narrow" w:hAnsi="Aptos Narrow"/>
                <w:iCs/>
                <w:sz w:val="20"/>
              </w:rPr>
              <w:t>2023_LNRS_BCOverview_Tech_Resilience_IT.pdf</w:t>
            </w:r>
          </w:p>
        </w:tc>
        <w:tc>
          <w:tcPr>
            <w:tcW w:w="3818" w:type="dxa"/>
            <w:tcBorders>
              <w:top w:val="single" w:sz="4" w:space="0" w:color="auto"/>
              <w:left w:val="single" w:sz="4" w:space="0" w:color="auto"/>
              <w:bottom w:val="single" w:sz="4" w:space="0" w:color="auto"/>
              <w:right w:val="single" w:sz="4" w:space="0" w:color="auto"/>
            </w:tcBorders>
            <w:vAlign w:val="center"/>
          </w:tcPr>
          <w:p w14:paraId="7F14FFD9" w14:textId="686DDD78" w:rsidR="00BC4DB8" w:rsidRPr="0016673F" w:rsidRDefault="00BC4DB8" w:rsidP="0016673F">
            <w:pPr>
              <w:pStyle w:val="BodyText22"/>
              <w:tabs>
                <w:tab w:val="left" w:pos="7650"/>
              </w:tabs>
              <w:spacing w:line="276" w:lineRule="auto"/>
              <w:ind w:firstLine="0"/>
              <w:jc w:val="left"/>
              <w:rPr>
                <w:rFonts w:ascii="Aptos Narrow" w:hAnsi="Aptos Narrow"/>
                <w:iCs/>
                <w:sz w:val="20"/>
              </w:rPr>
            </w:pPr>
            <w:r w:rsidRPr="0016673F">
              <w:rPr>
                <w:rFonts w:ascii="Aptos Narrow" w:hAnsi="Aptos Narrow"/>
                <w:iCs/>
                <w:sz w:val="20"/>
              </w:rPr>
              <w:t>It is the overview of business continuity technical resilience - IT</w:t>
            </w:r>
          </w:p>
        </w:tc>
      </w:tr>
      <w:tr w:rsidR="00BC4DB8" w14:paraId="716B73A2" w14:textId="77777777" w:rsidTr="00FA10C0">
        <w:tc>
          <w:tcPr>
            <w:tcW w:w="721" w:type="dxa"/>
            <w:tcBorders>
              <w:top w:val="single" w:sz="4" w:space="0" w:color="auto"/>
              <w:left w:val="single" w:sz="4" w:space="0" w:color="auto"/>
              <w:bottom w:val="single" w:sz="4" w:space="0" w:color="auto"/>
              <w:right w:val="single" w:sz="4" w:space="0" w:color="auto"/>
            </w:tcBorders>
            <w:vAlign w:val="center"/>
          </w:tcPr>
          <w:p w14:paraId="415F0F56" w14:textId="08384EC7" w:rsidR="00BC4DB8" w:rsidRPr="0016673F" w:rsidRDefault="00B97B8C" w:rsidP="0016673F">
            <w:pPr>
              <w:pStyle w:val="BodyText22"/>
              <w:tabs>
                <w:tab w:val="left" w:pos="7650"/>
              </w:tabs>
              <w:spacing w:line="276" w:lineRule="auto"/>
              <w:ind w:firstLine="0"/>
              <w:jc w:val="left"/>
              <w:rPr>
                <w:rFonts w:ascii="Aptos Narrow" w:hAnsi="Aptos Narrow"/>
                <w:iCs/>
                <w:sz w:val="20"/>
              </w:rPr>
            </w:pPr>
            <w:r>
              <w:rPr>
                <w:rFonts w:ascii="Aptos Narrow" w:hAnsi="Aptos Narrow"/>
                <w:iCs/>
                <w:sz w:val="20"/>
              </w:rPr>
              <w:t>5</w:t>
            </w:r>
          </w:p>
        </w:tc>
        <w:tc>
          <w:tcPr>
            <w:tcW w:w="5531" w:type="dxa"/>
            <w:tcBorders>
              <w:top w:val="single" w:sz="4" w:space="0" w:color="auto"/>
              <w:left w:val="single" w:sz="4" w:space="0" w:color="auto"/>
              <w:bottom w:val="single" w:sz="4" w:space="0" w:color="auto"/>
              <w:right w:val="single" w:sz="4" w:space="0" w:color="auto"/>
            </w:tcBorders>
            <w:vAlign w:val="center"/>
          </w:tcPr>
          <w:p w14:paraId="0A316DC5" w14:textId="77777777" w:rsidR="00BC4DB8" w:rsidRPr="0016673F" w:rsidRDefault="00BC4DB8" w:rsidP="0016673F">
            <w:pPr>
              <w:pStyle w:val="BodyText22"/>
              <w:tabs>
                <w:tab w:val="left" w:pos="7650"/>
              </w:tabs>
              <w:spacing w:line="276" w:lineRule="auto"/>
              <w:ind w:firstLine="0"/>
              <w:jc w:val="left"/>
              <w:rPr>
                <w:rFonts w:ascii="Aptos Narrow" w:hAnsi="Aptos Narrow"/>
                <w:iCs/>
                <w:sz w:val="20"/>
              </w:rPr>
            </w:pPr>
            <w:proofErr w:type="spellStart"/>
            <w:r w:rsidRPr="0016673F">
              <w:rPr>
                <w:rFonts w:ascii="Aptos Narrow" w:hAnsi="Aptos Narrow"/>
                <w:iCs/>
                <w:sz w:val="20"/>
              </w:rPr>
              <w:t>LexisNexis_Business_Continuity_Disaster_Recovery</w:t>
            </w:r>
            <w:proofErr w:type="spellEnd"/>
            <w:r w:rsidRPr="0016673F">
              <w:rPr>
                <w:rFonts w:ascii="Aptos Narrow" w:hAnsi="Aptos Narrow"/>
                <w:iCs/>
                <w:sz w:val="20"/>
              </w:rPr>
              <w:t>_</w:t>
            </w:r>
          </w:p>
          <w:p w14:paraId="76DC243D" w14:textId="254CDBA3" w:rsidR="00BC4DB8" w:rsidRPr="0016673F" w:rsidRDefault="00BC4DB8" w:rsidP="0016673F">
            <w:pPr>
              <w:pStyle w:val="BodyText22"/>
              <w:tabs>
                <w:tab w:val="left" w:pos="7650"/>
              </w:tabs>
              <w:spacing w:line="276" w:lineRule="auto"/>
              <w:ind w:firstLine="0"/>
              <w:jc w:val="left"/>
              <w:rPr>
                <w:rFonts w:ascii="Aptos Narrow" w:hAnsi="Aptos Narrow"/>
                <w:iCs/>
                <w:sz w:val="20"/>
              </w:rPr>
            </w:pPr>
            <w:r w:rsidRPr="0016673F">
              <w:rPr>
                <w:rFonts w:ascii="Aptos Narrow" w:hAnsi="Aptos Narrow"/>
                <w:iCs/>
                <w:sz w:val="20"/>
              </w:rPr>
              <w:t>Assessment_Dec_18_2023_13_23 (1).pdf</w:t>
            </w:r>
            <w:r w:rsidRPr="0016673F">
              <w:rPr>
                <w:rFonts w:ascii="Aptos Narrow" w:hAnsi="Aptos Narrow"/>
                <w:iCs/>
                <w:sz w:val="20"/>
              </w:rPr>
              <w:tab/>
            </w:r>
          </w:p>
        </w:tc>
        <w:tc>
          <w:tcPr>
            <w:tcW w:w="3818" w:type="dxa"/>
            <w:tcBorders>
              <w:top w:val="single" w:sz="4" w:space="0" w:color="auto"/>
              <w:left w:val="single" w:sz="4" w:space="0" w:color="auto"/>
              <w:bottom w:val="single" w:sz="4" w:space="0" w:color="auto"/>
              <w:right w:val="single" w:sz="4" w:space="0" w:color="auto"/>
            </w:tcBorders>
            <w:vAlign w:val="center"/>
          </w:tcPr>
          <w:p w14:paraId="76673BBB" w14:textId="1092B11E" w:rsidR="00BC4DB8" w:rsidRPr="0016673F" w:rsidRDefault="00BC4DB8" w:rsidP="0016673F">
            <w:pPr>
              <w:pStyle w:val="BodyText22"/>
              <w:tabs>
                <w:tab w:val="left" w:pos="7650"/>
              </w:tabs>
              <w:spacing w:line="276" w:lineRule="auto"/>
              <w:ind w:firstLine="0"/>
              <w:jc w:val="left"/>
              <w:rPr>
                <w:rFonts w:ascii="Aptos Narrow" w:hAnsi="Aptos Narrow"/>
                <w:iCs/>
                <w:sz w:val="20"/>
              </w:rPr>
            </w:pPr>
            <w:r w:rsidRPr="0016673F">
              <w:rPr>
                <w:rFonts w:ascii="Aptos Narrow" w:hAnsi="Aptos Narrow"/>
                <w:iCs/>
                <w:sz w:val="20"/>
              </w:rPr>
              <w:t>It is the LexisNexis Business Continuity/Disaster Recovery Assessment Report.</w:t>
            </w:r>
          </w:p>
        </w:tc>
      </w:tr>
    </w:tbl>
    <w:p w14:paraId="5EC2887B" w14:textId="67FAAE7F" w:rsidR="0092222D" w:rsidRDefault="0092222D" w:rsidP="0092222D">
      <w:pPr>
        <w:pStyle w:val="BodyText22"/>
        <w:tabs>
          <w:tab w:val="left" w:pos="7650"/>
        </w:tabs>
        <w:spacing w:line="276" w:lineRule="auto"/>
        <w:ind w:firstLine="0"/>
        <w:jc w:val="left"/>
        <w:rPr>
          <w:rFonts w:ascii="Arial Narrow" w:hAnsi="Arial Narrow"/>
          <w:iCs/>
          <w:sz w:val="20"/>
        </w:rPr>
      </w:pPr>
    </w:p>
    <w:p w14:paraId="13D6555C" w14:textId="77777777" w:rsidR="00515193" w:rsidRDefault="00515193" w:rsidP="00515193">
      <w:pPr>
        <w:rPr>
          <w:rFonts w:ascii="Arial Narrow" w:hAnsi="Arial Narrow"/>
          <w:i/>
          <w:iCs/>
          <w:color w:val="0070C0"/>
        </w:rPr>
      </w:pPr>
    </w:p>
    <w:p w14:paraId="6907406B" w14:textId="77777777" w:rsidR="00515193" w:rsidRPr="002C57A9" w:rsidRDefault="00515193" w:rsidP="00515193">
      <w:pPr>
        <w:rPr>
          <w:rFonts w:ascii="Arial" w:eastAsia="SimSun" w:hAnsi="Arial" w:cs="Arial"/>
          <w:b/>
          <w:bCs/>
          <w:color w:val="0070C0"/>
        </w:rPr>
      </w:pPr>
      <w:bookmarkStart w:id="790" w:name="OLE_LINK7"/>
      <w:bookmarkStart w:id="791" w:name="_Hlk184823590"/>
      <w:r w:rsidRPr="00701055">
        <w:rPr>
          <w:rFonts w:ascii="Arial" w:eastAsia="SimSun" w:hAnsi="Arial" w:cs="Arial"/>
          <w:b/>
          <w:bCs/>
          <w:color w:val="0070C0"/>
        </w:rPr>
        <w:t>Data Assumptions Summary</w:t>
      </w:r>
    </w:p>
    <w:bookmarkEnd w:id="790"/>
    <w:p w14:paraId="155E1538" w14:textId="406FE677" w:rsidR="00515193" w:rsidRPr="00701055" w:rsidRDefault="00515193" w:rsidP="00515193">
      <w:pPr>
        <w:rPr>
          <w:rStyle w:val="SubtleEmphasis"/>
        </w:rPr>
      </w:pPr>
      <w:r w:rsidRPr="00701055">
        <w:rPr>
          <w:rStyle w:val="SubtleEmphasis"/>
        </w:rPr>
        <w:t>Please list out data assumptions applied in the model development and model production process, such as missing value treatment, outlier treatment, etc.</w:t>
      </w:r>
    </w:p>
    <w:p w14:paraId="5560C2B6" w14:textId="77777777" w:rsidR="00515193" w:rsidRDefault="00515193" w:rsidP="00515193">
      <w:pPr>
        <w:rPr>
          <w:rFonts w:ascii="Arial Narrow" w:hAnsi="Arial Narrow"/>
          <w:i/>
          <w:iCs/>
          <w:color w:val="0070C0"/>
        </w:rPr>
      </w:pPr>
    </w:p>
    <w:tbl>
      <w:tblPr>
        <w:tblStyle w:val="TableGrid"/>
        <w:tblW w:w="10075" w:type="dxa"/>
        <w:tblLook w:val="04A0" w:firstRow="1" w:lastRow="0" w:firstColumn="1" w:lastColumn="0" w:noHBand="0" w:noVBand="1"/>
      </w:tblPr>
      <w:tblGrid>
        <w:gridCol w:w="711"/>
        <w:gridCol w:w="1534"/>
        <w:gridCol w:w="2970"/>
        <w:gridCol w:w="2520"/>
        <w:gridCol w:w="2340"/>
      </w:tblGrid>
      <w:tr w:rsidR="00155F28" w:rsidRPr="002C57A9" w14:paraId="09BC0E0C" w14:textId="77777777" w:rsidTr="00096210">
        <w:tc>
          <w:tcPr>
            <w:tcW w:w="711"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3DFAFF74" w14:textId="77777777" w:rsidR="00B735CB" w:rsidRPr="002C57A9" w:rsidRDefault="00B735CB">
            <w:pPr>
              <w:pStyle w:val="BodyText22"/>
              <w:tabs>
                <w:tab w:val="left" w:pos="7650"/>
              </w:tabs>
              <w:spacing w:line="276" w:lineRule="auto"/>
              <w:ind w:firstLine="0"/>
              <w:jc w:val="left"/>
              <w:rPr>
                <w:rFonts w:ascii="Aptos Narrow" w:hAnsi="Aptos Narrow"/>
                <w:b/>
                <w:bCs/>
                <w:iCs/>
                <w:sz w:val="20"/>
              </w:rPr>
            </w:pPr>
            <w:r w:rsidRPr="002C57A9">
              <w:rPr>
                <w:rFonts w:ascii="Aptos Narrow" w:hAnsi="Aptos Narrow"/>
                <w:b/>
                <w:bCs/>
                <w:iCs/>
                <w:sz w:val="20"/>
              </w:rPr>
              <w:t>#</w:t>
            </w:r>
          </w:p>
        </w:tc>
        <w:tc>
          <w:tcPr>
            <w:tcW w:w="1534"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6126CB0C" w14:textId="77777777" w:rsidR="00B735CB" w:rsidRPr="002C57A9" w:rsidRDefault="00B735CB">
            <w:pPr>
              <w:pStyle w:val="BodyText22"/>
              <w:tabs>
                <w:tab w:val="left" w:pos="7650"/>
              </w:tabs>
              <w:spacing w:line="276" w:lineRule="auto"/>
              <w:ind w:firstLine="0"/>
              <w:jc w:val="left"/>
              <w:rPr>
                <w:rFonts w:ascii="Aptos Narrow" w:hAnsi="Aptos Narrow"/>
                <w:b/>
                <w:bCs/>
                <w:iCs/>
                <w:sz w:val="20"/>
              </w:rPr>
            </w:pPr>
            <w:r w:rsidRPr="002C57A9">
              <w:rPr>
                <w:rFonts w:ascii="Aptos Narrow" w:hAnsi="Aptos Narrow"/>
                <w:b/>
                <w:bCs/>
                <w:iCs/>
                <w:sz w:val="20"/>
              </w:rPr>
              <w:t>Assumption Name</w:t>
            </w:r>
          </w:p>
        </w:tc>
        <w:tc>
          <w:tcPr>
            <w:tcW w:w="2970"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28487742" w14:textId="77777777" w:rsidR="00B735CB" w:rsidRPr="002C57A9" w:rsidRDefault="00B735CB">
            <w:pPr>
              <w:pStyle w:val="BodyText22"/>
              <w:tabs>
                <w:tab w:val="left" w:pos="7650"/>
              </w:tabs>
              <w:spacing w:line="276" w:lineRule="auto"/>
              <w:ind w:firstLine="0"/>
              <w:jc w:val="left"/>
              <w:rPr>
                <w:rFonts w:ascii="Aptos Narrow" w:hAnsi="Aptos Narrow"/>
                <w:b/>
                <w:bCs/>
                <w:iCs/>
                <w:sz w:val="20"/>
              </w:rPr>
            </w:pPr>
            <w:r w:rsidRPr="002C57A9">
              <w:rPr>
                <w:rFonts w:ascii="Aptos Narrow" w:hAnsi="Aptos Narrow"/>
                <w:b/>
                <w:bCs/>
                <w:iCs/>
                <w:sz w:val="20"/>
              </w:rPr>
              <w:t>Assumption Description</w:t>
            </w:r>
          </w:p>
        </w:tc>
        <w:tc>
          <w:tcPr>
            <w:tcW w:w="2520"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7F13E807" w14:textId="77777777" w:rsidR="00B735CB" w:rsidRPr="002C57A9" w:rsidRDefault="00B735CB">
            <w:pPr>
              <w:pStyle w:val="BodyText22"/>
              <w:tabs>
                <w:tab w:val="left" w:pos="7650"/>
              </w:tabs>
              <w:spacing w:line="276" w:lineRule="auto"/>
              <w:ind w:firstLine="0"/>
              <w:jc w:val="left"/>
              <w:rPr>
                <w:rFonts w:ascii="Aptos Narrow" w:hAnsi="Aptos Narrow"/>
                <w:b/>
                <w:bCs/>
                <w:iCs/>
                <w:sz w:val="20"/>
              </w:rPr>
            </w:pPr>
            <w:r w:rsidRPr="002C57A9">
              <w:rPr>
                <w:rFonts w:ascii="Aptos Narrow" w:hAnsi="Aptos Narrow"/>
                <w:b/>
                <w:bCs/>
                <w:iCs/>
                <w:sz w:val="20"/>
              </w:rPr>
              <w:t>Materiality of Assumption</w:t>
            </w:r>
          </w:p>
        </w:tc>
        <w:tc>
          <w:tcPr>
            <w:tcW w:w="2340"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39B95891" w14:textId="77777777" w:rsidR="00B735CB" w:rsidRPr="002C57A9" w:rsidRDefault="00B735CB">
            <w:pPr>
              <w:pStyle w:val="BodyText22"/>
              <w:tabs>
                <w:tab w:val="left" w:pos="7650"/>
              </w:tabs>
              <w:spacing w:line="276" w:lineRule="auto"/>
              <w:ind w:firstLine="0"/>
              <w:jc w:val="left"/>
              <w:rPr>
                <w:rFonts w:ascii="Aptos Narrow" w:hAnsi="Aptos Narrow"/>
                <w:b/>
                <w:bCs/>
                <w:iCs/>
                <w:sz w:val="20"/>
              </w:rPr>
            </w:pPr>
            <w:r w:rsidRPr="002C57A9">
              <w:rPr>
                <w:rFonts w:ascii="Aptos Narrow" w:hAnsi="Aptos Narrow"/>
                <w:b/>
                <w:bCs/>
                <w:iCs/>
                <w:sz w:val="20"/>
              </w:rPr>
              <w:t>Rationales for this Assumption</w:t>
            </w:r>
          </w:p>
          <w:p w14:paraId="16878E9E" w14:textId="77777777" w:rsidR="00B735CB" w:rsidRPr="002C57A9" w:rsidRDefault="00B735CB">
            <w:pPr>
              <w:pStyle w:val="BodyText22"/>
              <w:tabs>
                <w:tab w:val="left" w:pos="7650"/>
              </w:tabs>
              <w:spacing w:line="276" w:lineRule="auto"/>
              <w:ind w:firstLine="0"/>
              <w:jc w:val="left"/>
              <w:rPr>
                <w:rFonts w:ascii="Aptos Narrow" w:hAnsi="Aptos Narrow"/>
                <w:iCs/>
                <w:sz w:val="20"/>
              </w:rPr>
            </w:pPr>
            <w:r w:rsidRPr="002C57A9">
              <w:rPr>
                <w:rFonts w:ascii="Aptos Narrow" w:hAnsi="Aptos Narrow"/>
                <w:iCs/>
                <w:sz w:val="20"/>
              </w:rPr>
              <w:t>(Business driven or quantitative methodology driven)</w:t>
            </w:r>
          </w:p>
        </w:tc>
      </w:tr>
      <w:tr w:rsidR="00155F28" w:rsidRPr="002C57A9" w14:paraId="55ADAAE6" w14:textId="77777777" w:rsidTr="00096210">
        <w:tc>
          <w:tcPr>
            <w:tcW w:w="711" w:type="dxa"/>
            <w:tcBorders>
              <w:top w:val="single" w:sz="4" w:space="0" w:color="auto"/>
              <w:left w:val="single" w:sz="4" w:space="0" w:color="auto"/>
              <w:bottom w:val="single" w:sz="4" w:space="0" w:color="auto"/>
              <w:right w:val="single" w:sz="4" w:space="0" w:color="auto"/>
            </w:tcBorders>
            <w:vAlign w:val="center"/>
            <w:hideMark/>
          </w:tcPr>
          <w:p w14:paraId="6D0B4ED8" w14:textId="744F2D64" w:rsidR="00B735CB" w:rsidRPr="002C57A9" w:rsidRDefault="00551B5C">
            <w:pPr>
              <w:pStyle w:val="BodyText22"/>
              <w:tabs>
                <w:tab w:val="left" w:pos="7650"/>
              </w:tabs>
              <w:spacing w:line="276" w:lineRule="auto"/>
              <w:ind w:firstLine="0"/>
              <w:jc w:val="left"/>
              <w:rPr>
                <w:rFonts w:ascii="Aptos Narrow" w:hAnsi="Aptos Narrow"/>
                <w:iCs/>
                <w:sz w:val="20"/>
              </w:rPr>
            </w:pPr>
            <w:r>
              <w:rPr>
                <w:rFonts w:ascii="Aptos Narrow" w:hAnsi="Aptos Narrow"/>
                <w:iCs/>
                <w:sz w:val="20"/>
              </w:rPr>
              <w:t>1</w:t>
            </w:r>
          </w:p>
        </w:tc>
        <w:tc>
          <w:tcPr>
            <w:tcW w:w="1534" w:type="dxa"/>
            <w:tcBorders>
              <w:top w:val="single" w:sz="4" w:space="0" w:color="auto"/>
              <w:left w:val="single" w:sz="4" w:space="0" w:color="auto"/>
              <w:bottom w:val="single" w:sz="4" w:space="0" w:color="auto"/>
              <w:right w:val="single" w:sz="4" w:space="0" w:color="auto"/>
            </w:tcBorders>
            <w:vAlign w:val="center"/>
          </w:tcPr>
          <w:p w14:paraId="65DCA3E3" w14:textId="00ABC461" w:rsidR="00B735CB" w:rsidRPr="002C57A9" w:rsidRDefault="00971BF9">
            <w:pPr>
              <w:pStyle w:val="BodyText22"/>
              <w:tabs>
                <w:tab w:val="left" w:pos="7650"/>
              </w:tabs>
              <w:spacing w:line="276" w:lineRule="auto"/>
              <w:ind w:firstLine="0"/>
              <w:jc w:val="left"/>
              <w:rPr>
                <w:rFonts w:ascii="Aptos Narrow" w:hAnsi="Aptos Narrow"/>
                <w:iCs/>
                <w:sz w:val="20"/>
              </w:rPr>
            </w:pPr>
            <w:r w:rsidRPr="00971BF9">
              <w:rPr>
                <w:rFonts w:ascii="Aptos Narrow" w:hAnsi="Aptos Narrow"/>
                <w:b/>
                <w:bCs/>
                <w:iCs/>
                <w:sz w:val="20"/>
              </w:rPr>
              <w:t>Feature Scaling</w:t>
            </w:r>
          </w:p>
        </w:tc>
        <w:tc>
          <w:tcPr>
            <w:tcW w:w="2970" w:type="dxa"/>
            <w:tcBorders>
              <w:top w:val="single" w:sz="4" w:space="0" w:color="auto"/>
              <w:left w:val="single" w:sz="4" w:space="0" w:color="auto"/>
              <w:bottom w:val="single" w:sz="4" w:space="0" w:color="auto"/>
              <w:right w:val="single" w:sz="4" w:space="0" w:color="auto"/>
            </w:tcBorders>
            <w:vAlign w:val="center"/>
          </w:tcPr>
          <w:p w14:paraId="5C881933" w14:textId="1CA8CAF7" w:rsidR="00B735CB" w:rsidRPr="002C57A9" w:rsidRDefault="00971BF9">
            <w:pPr>
              <w:pStyle w:val="BodyText22"/>
              <w:tabs>
                <w:tab w:val="left" w:pos="7650"/>
              </w:tabs>
              <w:spacing w:line="276" w:lineRule="auto"/>
              <w:ind w:firstLine="0"/>
              <w:jc w:val="left"/>
              <w:rPr>
                <w:rFonts w:ascii="Aptos Narrow" w:hAnsi="Aptos Narrow"/>
                <w:iCs/>
                <w:sz w:val="20"/>
              </w:rPr>
            </w:pPr>
            <w:r w:rsidRPr="00971BF9">
              <w:rPr>
                <w:rFonts w:ascii="Aptos Narrow" w:hAnsi="Aptos Narrow"/>
                <w:iCs/>
                <w:sz w:val="20"/>
              </w:rPr>
              <w:t>Feature scaling was not applied because XGBoost does not require normalized or standardized input features.</w:t>
            </w:r>
          </w:p>
        </w:tc>
        <w:tc>
          <w:tcPr>
            <w:tcW w:w="2520" w:type="dxa"/>
            <w:tcBorders>
              <w:top w:val="single" w:sz="4" w:space="0" w:color="auto"/>
              <w:left w:val="single" w:sz="4" w:space="0" w:color="auto"/>
              <w:bottom w:val="single" w:sz="4" w:space="0" w:color="auto"/>
              <w:right w:val="single" w:sz="4" w:space="0" w:color="auto"/>
            </w:tcBorders>
            <w:vAlign w:val="center"/>
          </w:tcPr>
          <w:p w14:paraId="754A5C8B" w14:textId="77777777" w:rsidR="00B735CB" w:rsidRDefault="00971BF9">
            <w:pPr>
              <w:pStyle w:val="BodyText22"/>
              <w:tabs>
                <w:tab w:val="left" w:pos="7650"/>
              </w:tabs>
              <w:spacing w:line="276" w:lineRule="auto"/>
              <w:ind w:firstLine="0"/>
              <w:jc w:val="left"/>
              <w:rPr>
                <w:rFonts w:ascii="Aptos Narrow" w:hAnsi="Aptos Narrow"/>
                <w:iCs/>
                <w:sz w:val="20"/>
              </w:rPr>
            </w:pPr>
            <w:r>
              <w:rPr>
                <w:rFonts w:ascii="Aptos Narrow" w:hAnsi="Aptos Narrow"/>
                <w:iCs/>
                <w:sz w:val="20"/>
              </w:rPr>
              <w:t>Low</w:t>
            </w:r>
          </w:p>
          <w:p w14:paraId="6C3B9C48" w14:textId="7361D6FB" w:rsidR="00096210" w:rsidRPr="002C57A9" w:rsidRDefault="00096210">
            <w:pPr>
              <w:pStyle w:val="BodyText22"/>
              <w:tabs>
                <w:tab w:val="left" w:pos="7650"/>
              </w:tabs>
              <w:spacing w:line="276" w:lineRule="auto"/>
              <w:ind w:firstLine="0"/>
              <w:jc w:val="left"/>
              <w:rPr>
                <w:rFonts w:ascii="Aptos Narrow" w:hAnsi="Aptos Narrow"/>
                <w:iCs/>
                <w:sz w:val="20"/>
              </w:rPr>
            </w:pPr>
            <w:r>
              <w:rPr>
                <w:rFonts w:ascii="Aptos Narrow" w:hAnsi="Aptos Narrow"/>
                <w:iCs/>
                <w:sz w:val="20"/>
              </w:rPr>
              <w:t xml:space="preserve">Impact: Not applying feature scaling has minimal impact, as XGBoost doesn’t require it for effective performance. </w:t>
            </w:r>
          </w:p>
        </w:tc>
        <w:tc>
          <w:tcPr>
            <w:tcW w:w="2340" w:type="dxa"/>
            <w:tcBorders>
              <w:top w:val="single" w:sz="4" w:space="0" w:color="auto"/>
              <w:left w:val="single" w:sz="4" w:space="0" w:color="auto"/>
              <w:bottom w:val="single" w:sz="4" w:space="0" w:color="auto"/>
              <w:right w:val="single" w:sz="4" w:space="0" w:color="auto"/>
            </w:tcBorders>
            <w:vAlign w:val="center"/>
          </w:tcPr>
          <w:p w14:paraId="45E75F6E" w14:textId="07B22CD0" w:rsidR="00B735CB" w:rsidRDefault="00971BF9">
            <w:pPr>
              <w:pStyle w:val="BodyText22"/>
              <w:tabs>
                <w:tab w:val="left" w:pos="7650"/>
              </w:tabs>
              <w:spacing w:line="276" w:lineRule="auto"/>
              <w:ind w:firstLine="0"/>
              <w:jc w:val="left"/>
              <w:rPr>
                <w:rFonts w:ascii="Aptos Narrow" w:hAnsi="Aptos Narrow"/>
                <w:iCs/>
                <w:sz w:val="20"/>
              </w:rPr>
            </w:pPr>
            <w:r w:rsidRPr="00971BF9">
              <w:rPr>
                <w:rFonts w:ascii="Aptos Narrow" w:hAnsi="Aptos Narrow"/>
                <w:iCs/>
                <w:sz w:val="20"/>
              </w:rPr>
              <w:t>Quantitative methodology-driven: XGBoost handles unscaled features natively.</w:t>
            </w:r>
          </w:p>
          <w:p w14:paraId="5844E0BE" w14:textId="77777777" w:rsidR="00B735CB" w:rsidRPr="002C57A9" w:rsidRDefault="00B735CB" w:rsidP="00096210">
            <w:pPr>
              <w:pStyle w:val="BodyText22"/>
              <w:tabs>
                <w:tab w:val="left" w:pos="7650"/>
              </w:tabs>
              <w:spacing w:line="276" w:lineRule="auto"/>
              <w:ind w:firstLine="0"/>
              <w:jc w:val="left"/>
              <w:rPr>
                <w:rFonts w:ascii="Aptos Narrow" w:hAnsi="Aptos Narrow"/>
              </w:rPr>
            </w:pPr>
          </w:p>
        </w:tc>
      </w:tr>
      <w:tr w:rsidR="00551B5C" w:rsidRPr="002C57A9" w14:paraId="6F77EAAB" w14:textId="77777777" w:rsidTr="00096210">
        <w:tc>
          <w:tcPr>
            <w:tcW w:w="711" w:type="dxa"/>
            <w:tcBorders>
              <w:top w:val="single" w:sz="4" w:space="0" w:color="auto"/>
              <w:left w:val="single" w:sz="4" w:space="0" w:color="auto"/>
              <w:bottom w:val="single" w:sz="4" w:space="0" w:color="auto"/>
              <w:right w:val="single" w:sz="4" w:space="0" w:color="auto"/>
            </w:tcBorders>
            <w:vAlign w:val="center"/>
          </w:tcPr>
          <w:p w14:paraId="690A73E3" w14:textId="74D7D6FF" w:rsidR="00551B5C" w:rsidRPr="002C57A9" w:rsidRDefault="00551B5C" w:rsidP="00551B5C">
            <w:pPr>
              <w:pStyle w:val="BodyText22"/>
              <w:tabs>
                <w:tab w:val="left" w:pos="7650"/>
              </w:tabs>
              <w:spacing w:line="276" w:lineRule="auto"/>
              <w:ind w:firstLine="0"/>
              <w:jc w:val="left"/>
              <w:rPr>
                <w:rFonts w:ascii="Aptos Narrow" w:hAnsi="Aptos Narrow"/>
                <w:iCs/>
                <w:sz w:val="20"/>
              </w:rPr>
            </w:pPr>
            <w:r>
              <w:rPr>
                <w:rFonts w:ascii="Aptos Narrow" w:hAnsi="Aptos Narrow"/>
                <w:iCs/>
                <w:sz w:val="20"/>
              </w:rPr>
              <w:t>2</w:t>
            </w:r>
          </w:p>
        </w:tc>
        <w:tc>
          <w:tcPr>
            <w:tcW w:w="1534" w:type="dxa"/>
            <w:tcBorders>
              <w:top w:val="single" w:sz="4" w:space="0" w:color="auto"/>
              <w:left w:val="single" w:sz="4" w:space="0" w:color="auto"/>
              <w:bottom w:val="single" w:sz="4" w:space="0" w:color="auto"/>
              <w:right w:val="single" w:sz="4" w:space="0" w:color="auto"/>
            </w:tcBorders>
            <w:vAlign w:val="center"/>
          </w:tcPr>
          <w:p w14:paraId="510CA96D" w14:textId="1B97A484" w:rsidR="00551B5C" w:rsidRPr="00971BF9" w:rsidRDefault="00551B5C" w:rsidP="00551B5C">
            <w:pPr>
              <w:pStyle w:val="BodyText22"/>
              <w:tabs>
                <w:tab w:val="left" w:pos="7650"/>
              </w:tabs>
              <w:spacing w:line="276" w:lineRule="auto"/>
              <w:ind w:firstLine="0"/>
              <w:jc w:val="left"/>
              <w:rPr>
                <w:rFonts w:ascii="Aptos Narrow" w:hAnsi="Aptos Narrow"/>
                <w:b/>
                <w:bCs/>
                <w:iCs/>
                <w:sz w:val="20"/>
              </w:rPr>
            </w:pPr>
            <w:r w:rsidRPr="00971BF9">
              <w:rPr>
                <w:rFonts w:ascii="Aptos Narrow" w:hAnsi="Aptos Narrow"/>
                <w:b/>
                <w:bCs/>
                <w:iCs/>
                <w:sz w:val="20"/>
              </w:rPr>
              <w:t>Missing Value Treatment</w:t>
            </w:r>
          </w:p>
        </w:tc>
        <w:tc>
          <w:tcPr>
            <w:tcW w:w="2970" w:type="dxa"/>
            <w:tcBorders>
              <w:top w:val="single" w:sz="4" w:space="0" w:color="auto"/>
              <w:left w:val="single" w:sz="4" w:space="0" w:color="auto"/>
              <w:bottom w:val="single" w:sz="4" w:space="0" w:color="auto"/>
              <w:right w:val="single" w:sz="4" w:space="0" w:color="auto"/>
            </w:tcBorders>
            <w:vAlign w:val="center"/>
          </w:tcPr>
          <w:p w14:paraId="6DCC8BE4" w14:textId="238F1713" w:rsidR="00551B5C" w:rsidRPr="00971BF9" w:rsidRDefault="00551B5C" w:rsidP="00551B5C">
            <w:pPr>
              <w:pStyle w:val="BodyText22"/>
              <w:tabs>
                <w:tab w:val="left" w:pos="7650"/>
              </w:tabs>
              <w:spacing w:line="276" w:lineRule="auto"/>
              <w:ind w:firstLine="0"/>
              <w:jc w:val="left"/>
              <w:rPr>
                <w:rFonts w:ascii="Aptos Narrow" w:hAnsi="Aptos Narrow"/>
                <w:iCs/>
                <w:sz w:val="20"/>
              </w:rPr>
            </w:pPr>
            <w:r w:rsidRPr="00971BF9">
              <w:rPr>
                <w:rFonts w:ascii="Aptos Narrow" w:hAnsi="Aptos Narrow"/>
                <w:iCs/>
                <w:sz w:val="20"/>
              </w:rPr>
              <w:t>Missing values were not imputed with conventional values like mean or median but instead treated as discrete values.</w:t>
            </w:r>
          </w:p>
        </w:tc>
        <w:tc>
          <w:tcPr>
            <w:tcW w:w="2520" w:type="dxa"/>
            <w:tcBorders>
              <w:top w:val="single" w:sz="4" w:space="0" w:color="auto"/>
              <w:left w:val="single" w:sz="4" w:space="0" w:color="auto"/>
              <w:bottom w:val="single" w:sz="4" w:space="0" w:color="auto"/>
              <w:right w:val="single" w:sz="4" w:space="0" w:color="auto"/>
            </w:tcBorders>
            <w:vAlign w:val="center"/>
          </w:tcPr>
          <w:p w14:paraId="4374F371" w14:textId="77777777" w:rsidR="00551B5C" w:rsidRDefault="00551B5C" w:rsidP="00551B5C">
            <w:pPr>
              <w:pStyle w:val="BodyText22"/>
              <w:tabs>
                <w:tab w:val="left" w:pos="7650"/>
              </w:tabs>
              <w:spacing w:line="276" w:lineRule="auto"/>
              <w:ind w:firstLine="0"/>
              <w:jc w:val="left"/>
              <w:rPr>
                <w:rFonts w:ascii="Aptos Narrow" w:hAnsi="Aptos Narrow"/>
                <w:iCs/>
                <w:sz w:val="20"/>
              </w:rPr>
            </w:pPr>
            <w:r>
              <w:rPr>
                <w:rFonts w:ascii="Aptos Narrow" w:hAnsi="Aptos Narrow"/>
                <w:iCs/>
                <w:sz w:val="20"/>
              </w:rPr>
              <w:t>Medium</w:t>
            </w:r>
          </w:p>
          <w:p w14:paraId="5B1FAD1A" w14:textId="78AC1116" w:rsidR="00551B5C" w:rsidRDefault="00551B5C" w:rsidP="00551B5C">
            <w:pPr>
              <w:pStyle w:val="BodyText22"/>
              <w:tabs>
                <w:tab w:val="left" w:pos="7650"/>
              </w:tabs>
              <w:spacing w:line="276" w:lineRule="auto"/>
              <w:ind w:firstLine="0"/>
              <w:jc w:val="left"/>
              <w:rPr>
                <w:rFonts w:ascii="Aptos Narrow" w:hAnsi="Aptos Narrow"/>
                <w:iCs/>
                <w:sz w:val="20"/>
              </w:rPr>
            </w:pPr>
            <w:r>
              <w:rPr>
                <w:rFonts w:ascii="Aptos Narrow" w:hAnsi="Aptos Narrow"/>
                <w:iCs/>
                <w:sz w:val="20"/>
              </w:rPr>
              <w:t xml:space="preserve">Impact: It can cause inaccuracies in reporting and forecasts, potentially skewing insights. </w:t>
            </w:r>
          </w:p>
        </w:tc>
        <w:tc>
          <w:tcPr>
            <w:tcW w:w="2340" w:type="dxa"/>
            <w:tcBorders>
              <w:top w:val="single" w:sz="4" w:space="0" w:color="auto"/>
              <w:left w:val="single" w:sz="4" w:space="0" w:color="auto"/>
              <w:bottom w:val="single" w:sz="4" w:space="0" w:color="auto"/>
              <w:right w:val="single" w:sz="4" w:space="0" w:color="auto"/>
            </w:tcBorders>
            <w:vAlign w:val="center"/>
          </w:tcPr>
          <w:p w14:paraId="7C186D6D" w14:textId="77777777" w:rsidR="00551B5C" w:rsidRDefault="00551B5C" w:rsidP="00551B5C">
            <w:pPr>
              <w:pStyle w:val="BodyText22"/>
              <w:tabs>
                <w:tab w:val="left" w:pos="7650"/>
              </w:tabs>
              <w:spacing w:line="276" w:lineRule="auto"/>
              <w:ind w:firstLine="0"/>
              <w:jc w:val="left"/>
              <w:rPr>
                <w:rFonts w:ascii="Aptos Narrow" w:hAnsi="Aptos Narrow"/>
                <w:iCs/>
                <w:sz w:val="20"/>
              </w:rPr>
            </w:pPr>
            <w:r w:rsidRPr="00971BF9">
              <w:rPr>
                <w:rFonts w:ascii="Aptos Narrow" w:hAnsi="Aptos Narrow"/>
                <w:iCs/>
                <w:sz w:val="20"/>
              </w:rPr>
              <w:t>Quantitative methodology-driven: ensures completeness of data for model training.</w:t>
            </w:r>
          </w:p>
          <w:p w14:paraId="6940A146" w14:textId="77777777" w:rsidR="00551B5C" w:rsidRPr="00971BF9" w:rsidRDefault="00551B5C" w:rsidP="00551B5C">
            <w:pPr>
              <w:pStyle w:val="BodyText22"/>
              <w:tabs>
                <w:tab w:val="left" w:pos="7650"/>
              </w:tabs>
              <w:spacing w:line="276" w:lineRule="auto"/>
              <w:ind w:firstLine="0"/>
              <w:jc w:val="left"/>
              <w:rPr>
                <w:rFonts w:ascii="Aptos Narrow" w:hAnsi="Aptos Narrow"/>
                <w:iCs/>
                <w:sz w:val="20"/>
              </w:rPr>
            </w:pPr>
          </w:p>
        </w:tc>
      </w:tr>
      <w:tr w:rsidR="00551B5C" w:rsidRPr="002C57A9" w14:paraId="42E4107B" w14:textId="77777777" w:rsidTr="00096210">
        <w:tc>
          <w:tcPr>
            <w:tcW w:w="711" w:type="dxa"/>
            <w:tcBorders>
              <w:top w:val="single" w:sz="4" w:space="0" w:color="auto"/>
              <w:left w:val="single" w:sz="4" w:space="0" w:color="auto"/>
              <w:bottom w:val="single" w:sz="4" w:space="0" w:color="auto"/>
              <w:right w:val="single" w:sz="4" w:space="0" w:color="auto"/>
            </w:tcBorders>
            <w:vAlign w:val="center"/>
          </w:tcPr>
          <w:p w14:paraId="0EDD60BA" w14:textId="4259238A" w:rsidR="00551B5C" w:rsidRPr="002C57A9" w:rsidRDefault="00551B5C" w:rsidP="00551B5C">
            <w:pPr>
              <w:pStyle w:val="BodyText22"/>
              <w:tabs>
                <w:tab w:val="left" w:pos="7650"/>
              </w:tabs>
              <w:spacing w:line="276" w:lineRule="auto"/>
              <w:ind w:firstLine="0"/>
              <w:jc w:val="left"/>
              <w:rPr>
                <w:rFonts w:ascii="Aptos Narrow" w:hAnsi="Aptos Narrow"/>
                <w:iCs/>
                <w:sz w:val="20"/>
              </w:rPr>
            </w:pPr>
            <w:r>
              <w:rPr>
                <w:rFonts w:ascii="Aptos Narrow" w:hAnsi="Aptos Narrow"/>
                <w:iCs/>
                <w:sz w:val="20"/>
              </w:rPr>
              <w:t>3</w:t>
            </w:r>
          </w:p>
        </w:tc>
        <w:tc>
          <w:tcPr>
            <w:tcW w:w="1534" w:type="dxa"/>
            <w:tcBorders>
              <w:top w:val="single" w:sz="4" w:space="0" w:color="auto"/>
              <w:left w:val="single" w:sz="4" w:space="0" w:color="auto"/>
              <w:bottom w:val="single" w:sz="4" w:space="0" w:color="auto"/>
              <w:right w:val="single" w:sz="4" w:space="0" w:color="auto"/>
            </w:tcBorders>
            <w:vAlign w:val="center"/>
          </w:tcPr>
          <w:p w14:paraId="5DD485ED" w14:textId="5F61EC3E" w:rsidR="00551B5C" w:rsidRPr="00971BF9" w:rsidRDefault="00551B5C" w:rsidP="00551B5C">
            <w:pPr>
              <w:pStyle w:val="BodyText22"/>
              <w:tabs>
                <w:tab w:val="left" w:pos="7650"/>
              </w:tabs>
              <w:spacing w:line="276" w:lineRule="auto"/>
              <w:ind w:firstLine="0"/>
              <w:jc w:val="left"/>
              <w:rPr>
                <w:rFonts w:ascii="Aptos Narrow" w:hAnsi="Aptos Narrow"/>
                <w:b/>
                <w:bCs/>
                <w:iCs/>
                <w:sz w:val="20"/>
              </w:rPr>
            </w:pPr>
            <w:r w:rsidRPr="00971BF9">
              <w:rPr>
                <w:rFonts w:ascii="Aptos Narrow" w:hAnsi="Aptos Narrow"/>
                <w:b/>
                <w:bCs/>
                <w:iCs/>
                <w:sz w:val="20"/>
              </w:rPr>
              <w:t>Variable Selection</w:t>
            </w:r>
          </w:p>
        </w:tc>
        <w:tc>
          <w:tcPr>
            <w:tcW w:w="2970" w:type="dxa"/>
            <w:tcBorders>
              <w:top w:val="single" w:sz="4" w:space="0" w:color="auto"/>
              <w:left w:val="single" w:sz="4" w:space="0" w:color="auto"/>
              <w:bottom w:val="single" w:sz="4" w:space="0" w:color="auto"/>
              <w:right w:val="single" w:sz="4" w:space="0" w:color="auto"/>
            </w:tcBorders>
            <w:vAlign w:val="center"/>
          </w:tcPr>
          <w:p w14:paraId="3D22C471" w14:textId="41E2196C" w:rsidR="00551B5C" w:rsidRPr="00971BF9" w:rsidRDefault="00551B5C" w:rsidP="00551B5C">
            <w:pPr>
              <w:pStyle w:val="BodyText22"/>
              <w:tabs>
                <w:tab w:val="left" w:pos="7650"/>
              </w:tabs>
              <w:spacing w:line="276" w:lineRule="auto"/>
              <w:ind w:firstLine="0"/>
              <w:jc w:val="left"/>
              <w:rPr>
                <w:rFonts w:ascii="Aptos Narrow" w:hAnsi="Aptos Narrow"/>
                <w:iCs/>
                <w:sz w:val="20"/>
              </w:rPr>
            </w:pPr>
            <w:r w:rsidRPr="00971BF9">
              <w:rPr>
                <w:rFonts w:ascii="Aptos Narrow" w:hAnsi="Aptos Narrow"/>
                <w:iCs/>
                <w:sz w:val="20"/>
              </w:rPr>
              <w:t>Recursive Feature Elimination (RFE) was used to select features contributing most to the model’s predictive power while eliminating redundant or irrelevant variables.</w:t>
            </w:r>
          </w:p>
        </w:tc>
        <w:tc>
          <w:tcPr>
            <w:tcW w:w="2520" w:type="dxa"/>
            <w:tcBorders>
              <w:top w:val="single" w:sz="4" w:space="0" w:color="auto"/>
              <w:left w:val="single" w:sz="4" w:space="0" w:color="auto"/>
              <w:bottom w:val="single" w:sz="4" w:space="0" w:color="auto"/>
              <w:right w:val="single" w:sz="4" w:space="0" w:color="auto"/>
            </w:tcBorders>
            <w:vAlign w:val="center"/>
          </w:tcPr>
          <w:p w14:paraId="0D3CC462" w14:textId="77777777" w:rsidR="00551B5C" w:rsidRDefault="00551B5C" w:rsidP="00551B5C">
            <w:pPr>
              <w:pStyle w:val="BodyText22"/>
              <w:tabs>
                <w:tab w:val="left" w:pos="7650"/>
              </w:tabs>
              <w:spacing w:line="276" w:lineRule="auto"/>
              <w:ind w:firstLine="0"/>
              <w:jc w:val="left"/>
              <w:rPr>
                <w:rFonts w:ascii="Aptos Narrow" w:hAnsi="Aptos Narrow"/>
                <w:iCs/>
                <w:sz w:val="20"/>
              </w:rPr>
            </w:pPr>
            <w:r>
              <w:rPr>
                <w:rFonts w:ascii="Aptos Narrow" w:hAnsi="Aptos Narrow"/>
                <w:iCs/>
                <w:sz w:val="20"/>
              </w:rPr>
              <w:t>High</w:t>
            </w:r>
          </w:p>
          <w:p w14:paraId="79D6F9BD" w14:textId="4602076C" w:rsidR="00551B5C" w:rsidRDefault="00551B5C" w:rsidP="00551B5C">
            <w:pPr>
              <w:pStyle w:val="BodyText22"/>
              <w:tabs>
                <w:tab w:val="left" w:pos="7650"/>
              </w:tabs>
              <w:spacing w:line="276" w:lineRule="auto"/>
              <w:ind w:firstLine="0"/>
              <w:jc w:val="left"/>
              <w:rPr>
                <w:rFonts w:ascii="Aptos Narrow" w:hAnsi="Aptos Narrow"/>
                <w:iCs/>
                <w:sz w:val="20"/>
              </w:rPr>
            </w:pPr>
            <w:r>
              <w:rPr>
                <w:rFonts w:ascii="Aptos Narrow" w:hAnsi="Aptos Narrow"/>
                <w:iCs/>
                <w:sz w:val="20"/>
              </w:rPr>
              <w:t xml:space="preserve">Impact: Incorrect feature selection could significantly impact model performance and business decisions. </w:t>
            </w:r>
          </w:p>
        </w:tc>
        <w:tc>
          <w:tcPr>
            <w:tcW w:w="2340" w:type="dxa"/>
            <w:tcBorders>
              <w:top w:val="single" w:sz="4" w:space="0" w:color="auto"/>
              <w:left w:val="single" w:sz="4" w:space="0" w:color="auto"/>
              <w:bottom w:val="single" w:sz="4" w:space="0" w:color="auto"/>
              <w:right w:val="single" w:sz="4" w:space="0" w:color="auto"/>
            </w:tcBorders>
            <w:vAlign w:val="center"/>
          </w:tcPr>
          <w:p w14:paraId="4737CDEE" w14:textId="4120626D" w:rsidR="00551B5C" w:rsidRPr="00971BF9" w:rsidRDefault="00551B5C" w:rsidP="00551B5C">
            <w:pPr>
              <w:pStyle w:val="BodyText22"/>
              <w:tabs>
                <w:tab w:val="left" w:pos="7650"/>
              </w:tabs>
              <w:spacing w:line="276" w:lineRule="auto"/>
              <w:ind w:firstLine="0"/>
              <w:jc w:val="left"/>
              <w:rPr>
                <w:rFonts w:ascii="Aptos Narrow" w:hAnsi="Aptos Narrow"/>
                <w:iCs/>
                <w:sz w:val="20"/>
              </w:rPr>
            </w:pPr>
            <w:r w:rsidRPr="00971BF9">
              <w:rPr>
                <w:rFonts w:ascii="Aptos Narrow" w:hAnsi="Aptos Narrow"/>
                <w:iCs/>
                <w:sz w:val="20"/>
              </w:rPr>
              <w:t>Quantitative methodology-driven: improves model performance and interpretability.</w:t>
            </w:r>
          </w:p>
        </w:tc>
      </w:tr>
      <w:tr w:rsidR="00551B5C" w:rsidRPr="002C57A9" w14:paraId="5911146D" w14:textId="77777777" w:rsidTr="00096210">
        <w:tc>
          <w:tcPr>
            <w:tcW w:w="711" w:type="dxa"/>
            <w:tcBorders>
              <w:top w:val="single" w:sz="4" w:space="0" w:color="auto"/>
              <w:left w:val="single" w:sz="4" w:space="0" w:color="auto"/>
              <w:bottom w:val="single" w:sz="4" w:space="0" w:color="auto"/>
              <w:right w:val="single" w:sz="4" w:space="0" w:color="auto"/>
            </w:tcBorders>
            <w:vAlign w:val="center"/>
          </w:tcPr>
          <w:p w14:paraId="33B691A7" w14:textId="7F497143" w:rsidR="00551B5C" w:rsidRDefault="00551B5C" w:rsidP="00551B5C">
            <w:pPr>
              <w:pStyle w:val="BodyText22"/>
              <w:tabs>
                <w:tab w:val="left" w:pos="7650"/>
              </w:tabs>
              <w:spacing w:line="276" w:lineRule="auto"/>
              <w:ind w:firstLine="0"/>
              <w:jc w:val="left"/>
              <w:rPr>
                <w:rFonts w:ascii="Aptos Narrow" w:hAnsi="Aptos Narrow"/>
                <w:iCs/>
                <w:sz w:val="20"/>
              </w:rPr>
            </w:pPr>
            <w:r>
              <w:rPr>
                <w:rFonts w:ascii="Aptos Narrow" w:hAnsi="Aptos Narrow"/>
                <w:iCs/>
                <w:sz w:val="20"/>
              </w:rPr>
              <w:t>4</w:t>
            </w:r>
          </w:p>
        </w:tc>
        <w:tc>
          <w:tcPr>
            <w:tcW w:w="1534" w:type="dxa"/>
            <w:tcBorders>
              <w:top w:val="single" w:sz="4" w:space="0" w:color="auto"/>
              <w:left w:val="single" w:sz="4" w:space="0" w:color="auto"/>
              <w:bottom w:val="single" w:sz="4" w:space="0" w:color="auto"/>
              <w:right w:val="single" w:sz="4" w:space="0" w:color="auto"/>
            </w:tcBorders>
            <w:vAlign w:val="center"/>
          </w:tcPr>
          <w:p w14:paraId="7DFE91B3" w14:textId="25AA4328" w:rsidR="00551B5C" w:rsidRPr="00971BF9" w:rsidRDefault="00551B5C" w:rsidP="00551B5C">
            <w:pPr>
              <w:pStyle w:val="BodyText22"/>
              <w:tabs>
                <w:tab w:val="left" w:pos="7650"/>
              </w:tabs>
              <w:spacing w:line="276" w:lineRule="auto"/>
              <w:ind w:firstLine="0"/>
              <w:jc w:val="left"/>
              <w:rPr>
                <w:rFonts w:ascii="Aptos Narrow" w:hAnsi="Aptos Narrow"/>
                <w:b/>
                <w:bCs/>
                <w:iCs/>
                <w:sz w:val="20"/>
              </w:rPr>
            </w:pPr>
            <w:r w:rsidRPr="00971BF9">
              <w:rPr>
                <w:rFonts w:ascii="Aptos Narrow" w:hAnsi="Aptos Narrow"/>
                <w:b/>
                <w:bCs/>
                <w:iCs/>
                <w:sz w:val="20"/>
              </w:rPr>
              <w:t>Fraud Label Definition</w:t>
            </w:r>
          </w:p>
        </w:tc>
        <w:tc>
          <w:tcPr>
            <w:tcW w:w="2970" w:type="dxa"/>
            <w:tcBorders>
              <w:top w:val="single" w:sz="4" w:space="0" w:color="auto"/>
              <w:left w:val="single" w:sz="4" w:space="0" w:color="auto"/>
              <w:bottom w:val="single" w:sz="4" w:space="0" w:color="auto"/>
              <w:right w:val="single" w:sz="4" w:space="0" w:color="auto"/>
            </w:tcBorders>
            <w:vAlign w:val="center"/>
          </w:tcPr>
          <w:p w14:paraId="2A287EA8" w14:textId="59D8DBC9" w:rsidR="00551B5C" w:rsidRPr="00971BF9" w:rsidRDefault="00551B5C" w:rsidP="00551B5C">
            <w:pPr>
              <w:pStyle w:val="BodyText22"/>
              <w:tabs>
                <w:tab w:val="left" w:pos="7650"/>
              </w:tabs>
              <w:spacing w:line="276" w:lineRule="auto"/>
              <w:ind w:firstLine="0"/>
              <w:jc w:val="left"/>
              <w:rPr>
                <w:rFonts w:ascii="Aptos Narrow" w:hAnsi="Aptos Narrow"/>
                <w:iCs/>
                <w:sz w:val="20"/>
              </w:rPr>
            </w:pPr>
            <w:r w:rsidRPr="00971BF9">
              <w:rPr>
                <w:rFonts w:ascii="Aptos Narrow" w:hAnsi="Aptos Narrow"/>
                <w:iCs/>
                <w:sz w:val="20"/>
              </w:rPr>
              <w:t>The target variable was based on flagged applications for fraud (fraud and non-fraud) sourced from historical data on account performance and fraud tagging processes.</w:t>
            </w:r>
          </w:p>
        </w:tc>
        <w:tc>
          <w:tcPr>
            <w:tcW w:w="2520" w:type="dxa"/>
            <w:tcBorders>
              <w:top w:val="single" w:sz="4" w:space="0" w:color="auto"/>
              <w:left w:val="single" w:sz="4" w:space="0" w:color="auto"/>
              <w:bottom w:val="single" w:sz="4" w:space="0" w:color="auto"/>
              <w:right w:val="single" w:sz="4" w:space="0" w:color="auto"/>
            </w:tcBorders>
            <w:vAlign w:val="center"/>
          </w:tcPr>
          <w:p w14:paraId="6E8FCBF8" w14:textId="203AE6C2" w:rsidR="00551B5C" w:rsidRDefault="00551B5C" w:rsidP="00551B5C">
            <w:pPr>
              <w:pStyle w:val="BodyText22"/>
              <w:tabs>
                <w:tab w:val="left" w:pos="7650"/>
              </w:tabs>
              <w:spacing w:line="276" w:lineRule="auto"/>
              <w:ind w:firstLine="0"/>
              <w:jc w:val="left"/>
              <w:rPr>
                <w:rFonts w:ascii="Aptos Narrow" w:hAnsi="Aptos Narrow"/>
                <w:iCs/>
                <w:sz w:val="20"/>
              </w:rPr>
            </w:pPr>
            <w:r>
              <w:rPr>
                <w:rFonts w:ascii="Aptos Narrow" w:hAnsi="Aptos Narrow"/>
                <w:iCs/>
                <w:sz w:val="20"/>
              </w:rPr>
              <w:t>High</w:t>
            </w:r>
            <w:r>
              <w:rPr>
                <w:rFonts w:ascii="Aptos Narrow" w:hAnsi="Aptos Narrow"/>
                <w:iCs/>
                <w:sz w:val="20"/>
              </w:rPr>
              <w:br/>
              <w:t>Impact: Incorrect labeling could lead to significant misclassifications, affecting the accuracy of model.</w:t>
            </w:r>
          </w:p>
        </w:tc>
        <w:tc>
          <w:tcPr>
            <w:tcW w:w="2340" w:type="dxa"/>
            <w:tcBorders>
              <w:top w:val="single" w:sz="4" w:space="0" w:color="auto"/>
              <w:left w:val="single" w:sz="4" w:space="0" w:color="auto"/>
              <w:bottom w:val="single" w:sz="4" w:space="0" w:color="auto"/>
              <w:right w:val="single" w:sz="4" w:space="0" w:color="auto"/>
            </w:tcBorders>
            <w:vAlign w:val="center"/>
          </w:tcPr>
          <w:p w14:paraId="1D90DA3D" w14:textId="2C561F36" w:rsidR="00551B5C" w:rsidRPr="00971BF9" w:rsidRDefault="00551B5C" w:rsidP="00551B5C">
            <w:pPr>
              <w:pStyle w:val="BodyText22"/>
              <w:tabs>
                <w:tab w:val="left" w:pos="7650"/>
              </w:tabs>
              <w:spacing w:line="276" w:lineRule="auto"/>
              <w:ind w:firstLine="0"/>
              <w:jc w:val="left"/>
              <w:rPr>
                <w:rFonts w:ascii="Aptos Narrow" w:hAnsi="Aptos Narrow"/>
                <w:iCs/>
                <w:sz w:val="20"/>
              </w:rPr>
            </w:pPr>
            <w:r w:rsidRPr="00971BF9">
              <w:rPr>
                <w:rFonts w:ascii="Aptos Narrow" w:hAnsi="Aptos Narrow"/>
                <w:iCs/>
                <w:sz w:val="20"/>
              </w:rPr>
              <w:t>Business-driven: ensures alignment with business use case and objective.</w:t>
            </w:r>
          </w:p>
        </w:tc>
      </w:tr>
    </w:tbl>
    <w:p w14:paraId="2E498E57" w14:textId="77777777" w:rsidR="0092222D" w:rsidRDefault="0092222D" w:rsidP="003A0C6B">
      <w:pPr>
        <w:rPr>
          <w:rFonts w:ascii="Arial Narrow" w:hAnsi="Arial Narrow"/>
        </w:rPr>
      </w:pPr>
    </w:p>
    <w:p w14:paraId="678FB3DE" w14:textId="77777777" w:rsidR="00515193" w:rsidRDefault="00515193" w:rsidP="003A0C6B">
      <w:pPr>
        <w:rPr>
          <w:rFonts w:ascii="Arial Narrow" w:hAnsi="Arial Narrow"/>
        </w:rPr>
      </w:pPr>
    </w:p>
    <w:p w14:paraId="53A3BBEF" w14:textId="245A413E" w:rsidR="00515193" w:rsidRPr="002C57A9" w:rsidRDefault="00515193" w:rsidP="00515193">
      <w:pPr>
        <w:rPr>
          <w:rFonts w:ascii="Arial" w:eastAsia="SimSun" w:hAnsi="Arial" w:cs="Arial"/>
          <w:b/>
          <w:bCs/>
          <w:color w:val="0070C0"/>
        </w:rPr>
      </w:pPr>
      <w:r w:rsidRPr="002C57A9">
        <w:rPr>
          <w:rFonts w:ascii="Arial" w:eastAsia="SimSun" w:hAnsi="Arial" w:cs="Arial"/>
          <w:b/>
          <w:bCs/>
          <w:color w:val="0070C0"/>
        </w:rPr>
        <w:t>Data Limitation Summary</w:t>
      </w:r>
    </w:p>
    <w:p w14:paraId="13101B40" w14:textId="06012795" w:rsidR="00515193" w:rsidRPr="00701055" w:rsidRDefault="00515193" w:rsidP="00515193">
      <w:pPr>
        <w:rPr>
          <w:rStyle w:val="SubtleEmphasis"/>
        </w:rPr>
      </w:pPr>
      <w:r w:rsidRPr="00701055">
        <w:rPr>
          <w:rStyle w:val="SubtleEmphasis"/>
        </w:rPr>
        <w:lastRenderedPageBreak/>
        <w:t>Please list out data limitations, their impact of business use, and ongoing monitoring program to appropriately manage the related risk.</w:t>
      </w:r>
    </w:p>
    <w:p w14:paraId="6BF2214B" w14:textId="77777777" w:rsidR="00515193" w:rsidRDefault="00515193" w:rsidP="00515193">
      <w:pPr>
        <w:rPr>
          <w:rFonts w:ascii="Arial Narrow" w:hAnsi="Arial Narrow"/>
          <w:i/>
          <w:iCs/>
          <w:color w:val="0070C0"/>
        </w:rPr>
      </w:pPr>
    </w:p>
    <w:tbl>
      <w:tblPr>
        <w:tblStyle w:val="TableGrid"/>
        <w:tblW w:w="10075" w:type="dxa"/>
        <w:tblLook w:val="04A0" w:firstRow="1" w:lastRow="0" w:firstColumn="1" w:lastColumn="0" w:noHBand="0" w:noVBand="1"/>
      </w:tblPr>
      <w:tblGrid>
        <w:gridCol w:w="711"/>
        <w:gridCol w:w="1579"/>
        <w:gridCol w:w="2385"/>
        <w:gridCol w:w="2520"/>
        <w:gridCol w:w="2880"/>
      </w:tblGrid>
      <w:tr w:rsidR="00A05765" w:rsidRPr="002C57A9" w14:paraId="0101D7A3" w14:textId="77777777" w:rsidTr="00971BF9">
        <w:tc>
          <w:tcPr>
            <w:tcW w:w="711"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4E32A411" w14:textId="77777777" w:rsidR="00B735CB" w:rsidRPr="002C57A9" w:rsidRDefault="00B735CB">
            <w:pPr>
              <w:pStyle w:val="BodyText22"/>
              <w:tabs>
                <w:tab w:val="left" w:pos="7650"/>
              </w:tabs>
              <w:spacing w:line="276" w:lineRule="auto"/>
              <w:ind w:firstLine="0"/>
              <w:jc w:val="left"/>
              <w:rPr>
                <w:rFonts w:ascii="Aptos Narrow" w:hAnsi="Aptos Narrow"/>
                <w:b/>
                <w:bCs/>
                <w:iCs/>
                <w:sz w:val="20"/>
              </w:rPr>
            </w:pPr>
            <w:r w:rsidRPr="002C57A9">
              <w:rPr>
                <w:rFonts w:ascii="Aptos Narrow" w:hAnsi="Aptos Narrow"/>
                <w:b/>
                <w:bCs/>
                <w:iCs/>
                <w:sz w:val="20"/>
              </w:rPr>
              <w:t>#</w:t>
            </w:r>
          </w:p>
        </w:tc>
        <w:tc>
          <w:tcPr>
            <w:tcW w:w="1579"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07CCF2AD" w14:textId="77777777" w:rsidR="00B735CB" w:rsidRPr="002C57A9" w:rsidRDefault="00B735CB">
            <w:pPr>
              <w:pStyle w:val="BodyText22"/>
              <w:tabs>
                <w:tab w:val="left" w:pos="7650"/>
              </w:tabs>
              <w:spacing w:line="276" w:lineRule="auto"/>
              <w:ind w:firstLine="0"/>
              <w:jc w:val="left"/>
              <w:rPr>
                <w:rFonts w:ascii="Aptos Narrow" w:hAnsi="Aptos Narrow"/>
                <w:b/>
                <w:bCs/>
                <w:iCs/>
                <w:sz w:val="20"/>
              </w:rPr>
            </w:pPr>
            <w:r w:rsidRPr="002C57A9">
              <w:rPr>
                <w:rFonts w:ascii="Aptos Narrow" w:hAnsi="Aptos Narrow"/>
                <w:b/>
                <w:bCs/>
                <w:iCs/>
                <w:sz w:val="20"/>
              </w:rPr>
              <w:t>Limitation Name</w:t>
            </w:r>
          </w:p>
        </w:tc>
        <w:tc>
          <w:tcPr>
            <w:tcW w:w="2385"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5C8689CC" w14:textId="77777777" w:rsidR="00B735CB" w:rsidRPr="002C57A9" w:rsidRDefault="00B735CB">
            <w:pPr>
              <w:pStyle w:val="BodyText22"/>
              <w:tabs>
                <w:tab w:val="left" w:pos="7650"/>
              </w:tabs>
              <w:spacing w:line="276" w:lineRule="auto"/>
              <w:ind w:firstLine="0"/>
              <w:jc w:val="left"/>
              <w:rPr>
                <w:rFonts w:ascii="Aptos Narrow" w:hAnsi="Aptos Narrow"/>
                <w:b/>
                <w:bCs/>
                <w:iCs/>
                <w:sz w:val="20"/>
              </w:rPr>
            </w:pPr>
            <w:r w:rsidRPr="002C57A9">
              <w:rPr>
                <w:rFonts w:ascii="Aptos Narrow" w:hAnsi="Aptos Narrow"/>
                <w:b/>
                <w:bCs/>
                <w:iCs/>
                <w:sz w:val="20"/>
              </w:rPr>
              <w:t>Limitation Description</w:t>
            </w:r>
          </w:p>
        </w:tc>
        <w:tc>
          <w:tcPr>
            <w:tcW w:w="2520"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306144BB" w14:textId="77777777" w:rsidR="00B735CB" w:rsidRPr="002C57A9" w:rsidRDefault="00B735CB">
            <w:pPr>
              <w:pStyle w:val="BodyText22"/>
              <w:tabs>
                <w:tab w:val="left" w:pos="7650"/>
              </w:tabs>
              <w:spacing w:line="276" w:lineRule="auto"/>
              <w:ind w:firstLine="0"/>
              <w:jc w:val="left"/>
              <w:rPr>
                <w:rFonts w:ascii="Aptos Narrow" w:hAnsi="Aptos Narrow"/>
                <w:b/>
                <w:bCs/>
                <w:iCs/>
                <w:sz w:val="20"/>
              </w:rPr>
            </w:pPr>
            <w:r w:rsidRPr="002C57A9">
              <w:rPr>
                <w:rFonts w:ascii="Aptos Narrow" w:hAnsi="Aptos Narrow"/>
                <w:b/>
                <w:bCs/>
                <w:iCs/>
                <w:sz w:val="20"/>
              </w:rPr>
              <w:t>Impact on Business Use</w:t>
            </w:r>
          </w:p>
        </w:tc>
        <w:tc>
          <w:tcPr>
            <w:tcW w:w="2880" w:type="dxa"/>
            <w:tcBorders>
              <w:top w:val="single" w:sz="4" w:space="0" w:color="auto"/>
              <w:left w:val="single" w:sz="4" w:space="0" w:color="auto"/>
              <w:bottom w:val="single" w:sz="4" w:space="0" w:color="auto"/>
              <w:right w:val="single" w:sz="4" w:space="0" w:color="auto"/>
            </w:tcBorders>
            <w:shd w:val="clear" w:color="auto" w:fill="C00000"/>
            <w:hideMark/>
          </w:tcPr>
          <w:p w14:paraId="1E9689CF" w14:textId="77777777" w:rsidR="00B735CB" w:rsidRPr="002C57A9" w:rsidRDefault="00B735CB">
            <w:pPr>
              <w:pStyle w:val="BodyText22"/>
              <w:tabs>
                <w:tab w:val="left" w:pos="7650"/>
              </w:tabs>
              <w:spacing w:line="276" w:lineRule="auto"/>
              <w:ind w:firstLine="0"/>
              <w:jc w:val="left"/>
              <w:rPr>
                <w:rFonts w:ascii="Aptos Narrow" w:hAnsi="Aptos Narrow"/>
                <w:b/>
                <w:bCs/>
                <w:iCs/>
                <w:sz w:val="20"/>
              </w:rPr>
            </w:pPr>
            <w:r w:rsidRPr="002C57A9">
              <w:rPr>
                <w:rFonts w:ascii="Aptos Narrow" w:hAnsi="Aptos Narrow"/>
                <w:b/>
                <w:bCs/>
                <w:iCs/>
                <w:sz w:val="20"/>
              </w:rPr>
              <w:t>Monitoring Description &amp; Frequency</w:t>
            </w:r>
          </w:p>
        </w:tc>
      </w:tr>
      <w:tr w:rsidR="002A3DFE" w:rsidRPr="002C57A9" w14:paraId="44FAB4A1" w14:textId="77777777" w:rsidTr="00971BF9">
        <w:tc>
          <w:tcPr>
            <w:tcW w:w="711" w:type="dxa"/>
            <w:tcBorders>
              <w:top w:val="single" w:sz="4" w:space="0" w:color="auto"/>
              <w:left w:val="single" w:sz="4" w:space="0" w:color="auto"/>
              <w:bottom w:val="single" w:sz="4" w:space="0" w:color="auto"/>
              <w:right w:val="single" w:sz="4" w:space="0" w:color="auto"/>
            </w:tcBorders>
            <w:vAlign w:val="center"/>
            <w:hideMark/>
          </w:tcPr>
          <w:p w14:paraId="594CBDE0" w14:textId="77777777" w:rsidR="00B735CB" w:rsidRPr="002C57A9" w:rsidRDefault="00B735CB">
            <w:pPr>
              <w:pStyle w:val="BodyText22"/>
              <w:tabs>
                <w:tab w:val="left" w:pos="7650"/>
              </w:tabs>
              <w:spacing w:line="276" w:lineRule="auto"/>
              <w:ind w:firstLine="0"/>
              <w:jc w:val="left"/>
              <w:rPr>
                <w:rFonts w:ascii="Aptos Narrow" w:hAnsi="Aptos Narrow"/>
                <w:iCs/>
                <w:sz w:val="20"/>
              </w:rPr>
            </w:pPr>
            <w:r w:rsidRPr="002C57A9">
              <w:rPr>
                <w:rFonts w:ascii="Aptos Narrow" w:hAnsi="Aptos Narrow"/>
                <w:iCs/>
                <w:sz w:val="20"/>
              </w:rPr>
              <w:t>1</w:t>
            </w:r>
          </w:p>
        </w:tc>
        <w:tc>
          <w:tcPr>
            <w:tcW w:w="1579" w:type="dxa"/>
            <w:tcBorders>
              <w:top w:val="single" w:sz="4" w:space="0" w:color="auto"/>
              <w:left w:val="single" w:sz="4" w:space="0" w:color="auto"/>
              <w:bottom w:val="single" w:sz="4" w:space="0" w:color="auto"/>
              <w:right w:val="single" w:sz="4" w:space="0" w:color="auto"/>
            </w:tcBorders>
            <w:vAlign w:val="center"/>
          </w:tcPr>
          <w:p w14:paraId="701D237F" w14:textId="1A9A3D9F" w:rsidR="00B735CB" w:rsidRPr="002C57A9" w:rsidRDefault="00971BF9">
            <w:pPr>
              <w:pStyle w:val="BodyText22"/>
              <w:tabs>
                <w:tab w:val="left" w:pos="7650"/>
              </w:tabs>
              <w:spacing w:line="276" w:lineRule="auto"/>
              <w:ind w:firstLine="0"/>
              <w:jc w:val="left"/>
              <w:rPr>
                <w:rFonts w:ascii="Aptos Narrow" w:hAnsi="Aptos Narrow"/>
                <w:iCs/>
                <w:sz w:val="20"/>
              </w:rPr>
            </w:pPr>
            <w:r w:rsidRPr="00971BF9">
              <w:rPr>
                <w:rFonts w:ascii="Aptos Narrow" w:hAnsi="Aptos Narrow"/>
                <w:b/>
                <w:bCs/>
                <w:iCs/>
                <w:sz w:val="20"/>
              </w:rPr>
              <w:t>Temporal Data Gaps</w:t>
            </w:r>
          </w:p>
        </w:tc>
        <w:tc>
          <w:tcPr>
            <w:tcW w:w="2385" w:type="dxa"/>
            <w:tcBorders>
              <w:top w:val="single" w:sz="4" w:space="0" w:color="auto"/>
              <w:left w:val="single" w:sz="4" w:space="0" w:color="auto"/>
              <w:bottom w:val="single" w:sz="4" w:space="0" w:color="auto"/>
              <w:right w:val="single" w:sz="4" w:space="0" w:color="auto"/>
            </w:tcBorders>
            <w:vAlign w:val="center"/>
          </w:tcPr>
          <w:p w14:paraId="28E7B946" w14:textId="4D6793D1" w:rsidR="00B735CB" w:rsidRPr="002C57A9" w:rsidRDefault="00971BF9">
            <w:pPr>
              <w:pStyle w:val="BodyText22"/>
              <w:tabs>
                <w:tab w:val="left" w:pos="7650"/>
              </w:tabs>
              <w:spacing w:line="276" w:lineRule="auto"/>
              <w:ind w:firstLine="0"/>
              <w:jc w:val="left"/>
              <w:rPr>
                <w:rFonts w:ascii="Aptos Narrow" w:hAnsi="Aptos Narrow"/>
                <w:iCs/>
                <w:sz w:val="20"/>
              </w:rPr>
            </w:pPr>
            <w:r w:rsidRPr="00971BF9">
              <w:rPr>
                <w:rFonts w:ascii="Aptos Narrow" w:hAnsi="Aptos Narrow"/>
                <w:iCs/>
                <w:sz w:val="20"/>
              </w:rPr>
              <w:t>Training data was collected from specific historical periods and may not capture shifts in fraud patterns over time.</w:t>
            </w:r>
          </w:p>
        </w:tc>
        <w:tc>
          <w:tcPr>
            <w:tcW w:w="2520" w:type="dxa"/>
            <w:tcBorders>
              <w:top w:val="single" w:sz="4" w:space="0" w:color="auto"/>
              <w:left w:val="single" w:sz="4" w:space="0" w:color="auto"/>
              <w:bottom w:val="single" w:sz="4" w:space="0" w:color="auto"/>
              <w:right w:val="single" w:sz="4" w:space="0" w:color="auto"/>
            </w:tcBorders>
            <w:vAlign w:val="center"/>
          </w:tcPr>
          <w:p w14:paraId="5CBB68E7" w14:textId="6305FF77" w:rsidR="00B735CB" w:rsidRPr="002C57A9" w:rsidRDefault="00971BF9">
            <w:pPr>
              <w:pStyle w:val="BodyText22"/>
              <w:tabs>
                <w:tab w:val="left" w:pos="7650"/>
              </w:tabs>
              <w:spacing w:line="276" w:lineRule="auto"/>
              <w:ind w:firstLine="0"/>
              <w:jc w:val="left"/>
              <w:rPr>
                <w:rFonts w:ascii="Aptos Narrow" w:hAnsi="Aptos Narrow"/>
                <w:iCs/>
                <w:sz w:val="20"/>
              </w:rPr>
            </w:pPr>
            <w:r w:rsidRPr="00971BF9">
              <w:rPr>
                <w:rFonts w:ascii="Aptos Narrow" w:hAnsi="Aptos Narrow"/>
                <w:iCs/>
                <w:sz w:val="20"/>
              </w:rPr>
              <w:t>Potential decrease in predictive accuracy if fraud patterns change significantly in future periods.</w:t>
            </w:r>
          </w:p>
        </w:tc>
        <w:tc>
          <w:tcPr>
            <w:tcW w:w="2880" w:type="dxa"/>
            <w:tcBorders>
              <w:top w:val="single" w:sz="4" w:space="0" w:color="auto"/>
              <w:left w:val="single" w:sz="4" w:space="0" w:color="auto"/>
              <w:bottom w:val="single" w:sz="4" w:space="0" w:color="auto"/>
              <w:right w:val="single" w:sz="4" w:space="0" w:color="auto"/>
            </w:tcBorders>
          </w:tcPr>
          <w:p w14:paraId="4A4C63A8" w14:textId="3F1AC913" w:rsidR="00B735CB" w:rsidRPr="002C57A9" w:rsidRDefault="00971BF9">
            <w:pPr>
              <w:rPr>
                <w:rFonts w:ascii="Aptos Narrow" w:hAnsi="Aptos Narrow" w:cs="Times New Roman"/>
              </w:rPr>
            </w:pPr>
            <w:r w:rsidRPr="00971BF9">
              <w:rPr>
                <w:rFonts w:ascii="Aptos Narrow" w:hAnsi="Aptos Narrow" w:cs="Times New Roman"/>
                <w:sz w:val="20"/>
                <w:szCs w:val="20"/>
              </w:rPr>
              <w:t>Monitor the model's AUC and FDR quarterly on out-of-time (OOT) datasets to ensure consistent performance.</w:t>
            </w:r>
          </w:p>
        </w:tc>
      </w:tr>
      <w:tr w:rsidR="002A3DFE" w:rsidRPr="002C57A9" w14:paraId="7312B3C5" w14:textId="77777777" w:rsidTr="00971BF9">
        <w:tc>
          <w:tcPr>
            <w:tcW w:w="711" w:type="dxa"/>
            <w:tcBorders>
              <w:top w:val="single" w:sz="4" w:space="0" w:color="auto"/>
              <w:left w:val="single" w:sz="4" w:space="0" w:color="auto"/>
              <w:bottom w:val="single" w:sz="4" w:space="0" w:color="auto"/>
              <w:right w:val="single" w:sz="4" w:space="0" w:color="auto"/>
            </w:tcBorders>
            <w:vAlign w:val="center"/>
            <w:hideMark/>
          </w:tcPr>
          <w:p w14:paraId="35747FDD" w14:textId="77777777" w:rsidR="00B735CB" w:rsidRPr="002C57A9" w:rsidRDefault="00B735CB">
            <w:pPr>
              <w:pStyle w:val="BodyText22"/>
              <w:tabs>
                <w:tab w:val="left" w:pos="7650"/>
              </w:tabs>
              <w:spacing w:line="276" w:lineRule="auto"/>
              <w:ind w:firstLine="0"/>
              <w:jc w:val="left"/>
              <w:rPr>
                <w:rFonts w:ascii="Aptos Narrow" w:hAnsi="Aptos Narrow"/>
                <w:iCs/>
                <w:sz w:val="20"/>
              </w:rPr>
            </w:pPr>
            <w:r w:rsidRPr="002C57A9">
              <w:rPr>
                <w:rFonts w:ascii="Aptos Narrow" w:hAnsi="Aptos Narrow"/>
                <w:iCs/>
                <w:sz w:val="20"/>
              </w:rPr>
              <w:t>2</w:t>
            </w:r>
          </w:p>
        </w:tc>
        <w:tc>
          <w:tcPr>
            <w:tcW w:w="1579" w:type="dxa"/>
            <w:tcBorders>
              <w:top w:val="single" w:sz="4" w:space="0" w:color="auto"/>
              <w:left w:val="single" w:sz="4" w:space="0" w:color="auto"/>
              <w:bottom w:val="single" w:sz="4" w:space="0" w:color="auto"/>
              <w:right w:val="single" w:sz="4" w:space="0" w:color="auto"/>
            </w:tcBorders>
            <w:vAlign w:val="center"/>
          </w:tcPr>
          <w:p w14:paraId="515A211E" w14:textId="77777777" w:rsidR="00B735CB" w:rsidRPr="002C57A9" w:rsidRDefault="00B735CB">
            <w:pPr>
              <w:pStyle w:val="BodyText22"/>
              <w:tabs>
                <w:tab w:val="left" w:pos="7650"/>
              </w:tabs>
              <w:spacing w:line="276" w:lineRule="auto"/>
              <w:ind w:firstLine="0"/>
              <w:jc w:val="left"/>
              <w:rPr>
                <w:rFonts w:ascii="Aptos Narrow" w:hAnsi="Aptos Narrow"/>
                <w:iCs/>
                <w:sz w:val="20"/>
              </w:rPr>
            </w:pPr>
          </w:p>
        </w:tc>
        <w:tc>
          <w:tcPr>
            <w:tcW w:w="2385" w:type="dxa"/>
            <w:tcBorders>
              <w:top w:val="single" w:sz="4" w:space="0" w:color="auto"/>
              <w:left w:val="single" w:sz="4" w:space="0" w:color="auto"/>
              <w:bottom w:val="single" w:sz="4" w:space="0" w:color="auto"/>
              <w:right w:val="single" w:sz="4" w:space="0" w:color="auto"/>
            </w:tcBorders>
            <w:vAlign w:val="center"/>
          </w:tcPr>
          <w:p w14:paraId="09B561F4" w14:textId="77777777" w:rsidR="00B735CB" w:rsidRPr="002C57A9" w:rsidRDefault="00B735CB">
            <w:pPr>
              <w:pStyle w:val="BodyText22"/>
              <w:tabs>
                <w:tab w:val="left" w:pos="7650"/>
              </w:tabs>
              <w:spacing w:line="276" w:lineRule="auto"/>
              <w:ind w:firstLine="0"/>
              <w:jc w:val="left"/>
              <w:rPr>
                <w:rFonts w:ascii="Aptos Narrow" w:hAnsi="Aptos Narrow"/>
                <w:iCs/>
                <w:sz w:val="20"/>
              </w:rPr>
            </w:pPr>
          </w:p>
        </w:tc>
        <w:tc>
          <w:tcPr>
            <w:tcW w:w="2520" w:type="dxa"/>
            <w:tcBorders>
              <w:top w:val="single" w:sz="4" w:space="0" w:color="auto"/>
              <w:left w:val="single" w:sz="4" w:space="0" w:color="auto"/>
              <w:bottom w:val="single" w:sz="4" w:space="0" w:color="auto"/>
              <w:right w:val="single" w:sz="4" w:space="0" w:color="auto"/>
            </w:tcBorders>
            <w:vAlign w:val="center"/>
          </w:tcPr>
          <w:p w14:paraId="0E7B9041" w14:textId="77777777" w:rsidR="00B735CB" w:rsidRPr="002C57A9" w:rsidRDefault="00B735CB">
            <w:pPr>
              <w:pStyle w:val="BodyText22"/>
              <w:tabs>
                <w:tab w:val="left" w:pos="7650"/>
              </w:tabs>
              <w:spacing w:line="276" w:lineRule="auto"/>
              <w:ind w:firstLine="0"/>
              <w:jc w:val="left"/>
              <w:rPr>
                <w:rFonts w:ascii="Aptos Narrow" w:hAnsi="Aptos Narrow"/>
                <w:iCs/>
                <w:sz w:val="20"/>
              </w:rPr>
            </w:pPr>
          </w:p>
        </w:tc>
        <w:tc>
          <w:tcPr>
            <w:tcW w:w="2880" w:type="dxa"/>
            <w:tcBorders>
              <w:top w:val="single" w:sz="4" w:space="0" w:color="auto"/>
              <w:left w:val="single" w:sz="4" w:space="0" w:color="auto"/>
              <w:bottom w:val="single" w:sz="4" w:space="0" w:color="auto"/>
              <w:right w:val="single" w:sz="4" w:space="0" w:color="auto"/>
            </w:tcBorders>
          </w:tcPr>
          <w:p w14:paraId="3559D373" w14:textId="77777777" w:rsidR="00B735CB" w:rsidRPr="002C57A9" w:rsidRDefault="00B735CB">
            <w:pPr>
              <w:pStyle w:val="BodyText22"/>
              <w:tabs>
                <w:tab w:val="left" w:pos="7650"/>
              </w:tabs>
              <w:spacing w:line="276" w:lineRule="auto"/>
              <w:ind w:firstLine="0"/>
              <w:jc w:val="left"/>
              <w:rPr>
                <w:rFonts w:ascii="Aptos Narrow" w:hAnsi="Aptos Narrow"/>
                <w:iCs/>
                <w:sz w:val="20"/>
              </w:rPr>
            </w:pPr>
          </w:p>
          <w:p w14:paraId="5211A157" w14:textId="77777777" w:rsidR="00B735CB" w:rsidRPr="002C57A9" w:rsidRDefault="00B735CB">
            <w:pPr>
              <w:rPr>
                <w:rFonts w:ascii="Aptos Narrow" w:hAnsi="Aptos Narrow" w:cs="Times New Roman"/>
              </w:rPr>
            </w:pPr>
          </w:p>
        </w:tc>
      </w:tr>
    </w:tbl>
    <w:p w14:paraId="2B73715F" w14:textId="77777777" w:rsidR="00353DC4" w:rsidRDefault="00353DC4" w:rsidP="003A0C6B">
      <w:pPr>
        <w:rPr>
          <w:rFonts w:ascii="Arial Narrow" w:hAnsi="Arial Narrow"/>
        </w:rPr>
      </w:pPr>
    </w:p>
    <w:p w14:paraId="529E20DF" w14:textId="43932944" w:rsidR="00353DC4" w:rsidRPr="004A7062" w:rsidRDefault="004A7062" w:rsidP="00836691">
      <w:pPr>
        <w:pStyle w:val="Heading3"/>
      </w:pPr>
      <w:bookmarkStart w:id="792" w:name="_Toc163230489"/>
      <w:bookmarkEnd w:id="791"/>
      <w:r>
        <w:rPr>
          <w:rFonts w:hint="eastAsia"/>
        </w:rPr>
        <w:t>Overview</w:t>
      </w:r>
      <w:r>
        <w:t xml:space="preserve"> of Model Development Data</w:t>
      </w:r>
      <w:bookmarkEnd w:id="792"/>
    </w:p>
    <w:p w14:paraId="580869E7" w14:textId="30696E55" w:rsidR="00515193" w:rsidRDefault="004A7062" w:rsidP="003A0C6B">
      <w:pPr>
        <w:rPr>
          <w:rFonts w:ascii="Arial Narrow" w:hAnsi="Arial Narrow"/>
        </w:rPr>
      </w:pPr>
      <w:r>
        <w:rPr>
          <w:rStyle w:val="SubtleEmphasis"/>
        </w:rPr>
        <w:t>Provide descriptive characteristics of the model development data, for example, coverage of products / portfolios</w:t>
      </w:r>
      <w:r w:rsidR="00E846D3">
        <w:rPr>
          <w:rStyle w:val="SubtleEmphasis"/>
        </w:rPr>
        <w:t xml:space="preserve"> / transactions</w:t>
      </w:r>
      <w:r>
        <w:rPr>
          <w:rStyle w:val="SubtleEmphasis"/>
        </w:rPr>
        <w:t>, time periods, geographic distribution, etc.</w:t>
      </w:r>
    </w:p>
    <w:p w14:paraId="1F7CA126" w14:textId="6ED7B8C7" w:rsidR="004A7062" w:rsidRDefault="004A7062" w:rsidP="003A0C6B">
      <w:pPr>
        <w:rPr>
          <w:rFonts w:ascii="Arial Narrow" w:hAnsi="Arial Narrow"/>
        </w:rPr>
      </w:pPr>
    </w:p>
    <w:p w14:paraId="7063FE84" w14:textId="3633E3B2" w:rsidR="00306D39" w:rsidRDefault="00306D39" w:rsidP="00306D39">
      <w:pPr>
        <w:rPr>
          <w:rStyle w:val="SubtleEmphasis"/>
        </w:rPr>
      </w:pPr>
      <w:r>
        <w:rPr>
          <w:rStyle w:val="SubtleEmphasis"/>
        </w:rPr>
        <w:t>The sources and flows of all the data leveraged in model development should be illustrated with a data flow diagram. The diagram should show each stage of the data preparation process from the initial data pull to the final datasets used for model development and testing</w:t>
      </w:r>
      <w:r w:rsidR="00E846D3">
        <w:rPr>
          <w:rStyle w:val="SubtleEmphasis"/>
        </w:rPr>
        <w:t xml:space="preserve"> including data quality assurance controls</w:t>
      </w:r>
      <w:r>
        <w:rPr>
          <w:rStyle w:val="SubtleEmphasis"/>
        </w:rPr>
        <w:t xml:space="preserve">. </w:t>
      </w:r>
    </w:p>
    <w:p w14:paraId="577C5A5B" w14:textId="77777777" w:rsidR="00A8506A" w:rsidRDefault="00A8506A" w:rsidP="00306D39">
      <w:pPr>
        <w:rPr>
          <w:rStyle w:val="SubtleEmphasis"/>
        </w:rPr>
      </w:pPr>
    </w:p>
    <w:p w14:paraId="3EAA1890"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6D089A45" w14:textId="674B8E62" w:rsidR="00745F2F" w:rsidRDefault="00745F2F" w:rsidP="00113CC6">
      <w:pPr>
        <w:shd w:val="clear" w:color="auto" w:fill="DAEEF3" w:themeFill="accent5" w:themeFillTint="33"/>
        <w:jc w:val="both"/>
        <w:rPr>
          <w:rFonts w:ascii="Aptos Narrow" w:hAnsi="Aptos Narrow"/>
        </w:rPr>
      </w:pPr>
      <w:r w:rsidRPr="0986E67D">
        <w:rPr>
          <w:rFonts w:ascii="Aptos Narrow" w:hAnsi="Aptos Narrow"/>
        </w:rPr>
        <w:t>The data used to build the model includes applications for products and services and the eventual status of each application and account regarding performance (for example, “fraud” or “not fraud”). Random samples of applications were used to select training, testing, and out-of-time validation samples. </w:t>
      </w:r>
    </w:p>
    <w:p w14:paraId="234048C6" w14:textId="77777777" w:rsidR="00A07272" w:rsidRDefault="00A07272" w:rsidP="00113CC6">
      <w:pPr>
        <w:shd w:val="clear" w:color="auto" w:fill="DAEEF3" w:themeFill="accent5" w:themeFillTint="33"/>
        <w:jc w:val="both"/>
        <w:rPr>
          <w:rFonts w:ascii="Aptos Narrow" w:hAnsi="Aptos Narrow"/>
        </w:rPr>
      </w:pPr>
    </w:p>
    <w:p w14:paraId="7E132F44" w14:textId="5ECCD72A" w:rsidR="00745F2F" w:rsidRDefault="00A07272" w:rsidP="00113CC6">
      <w:pPr>
        <w:shd w:val="clear" w:color="auto" w:fill="DAEEF3" w:themeFill="accent5" w:themeFillTint="33"/>
        <w:jc w:val="both"/>
        <w:rPr>
          <w:rFonts w:ascii="Aptos Narrow" w:hAnsi="Aptos Narrow"/>
        </w:rPr>
      </w:pPr>
      <w:r w:rsidRPr="00A07272">
        <w:rPr>
          <w:rFonts w:ascii="Aptos Narrow" w:hAnsi="Aptos Narrow"/>
        </w:rPr>
        <w:t>The data set used for model development consists of 68,687,312 records spanning the time period from January 2017 to December 2019. This portfolio reflects a comprehensive representation of digital onboarding activity and provides a robust foundation for evaluating fraud risk in customer acquisition processes.</w:t>
      </w:r>
    </w:p>
    <w:p w14:paraId="5EE424C8" w14:textId="77777777" w:rsidR="00A07272" w:rsidRDefault="00A07272" w:rsidP="00113CC6">
      <w:pPr>
        <w:shd w:val="clear" w:color="auto" w:fill="DAEEF3" w:themeFill="accent5" w:themeFillTint="33"/>
        <w:jc w:val="both"/>
        <w:rPr>
          <w:rFonts w:ascii="Aptos Narrow" w:hAnsi="Aptos Narrow"/>
        </w:rPr>
      </w:pPr>
    </w:p>
    <w:p w14:paraId="053091A8" w14:textId="631DAFDC" w:rsidR="004176F7" w:rsidRDefault="004176F7" w:rsidP="00113CC6">
      <w:pPr>
        <w:shd w:val="clear" w:color="auto" w:fill="DAEEF3" w:themeFill="accent5" w:themeFillTint="33"/>
        <w:jc w:val="both"/>
        <w:rPr>
          <w:rFonts w:ascii="Aptos Narrow" w:hAnsi="Aptos Narrow"/>
        </w:rPr>
      </w:pPr>
      <w:r w:rsidRPr="0986E67D">
        <w:rPr>
          <w:rFonts w:ascii="Aptos Narrow" w:hAnsi="Aptos Narrow"/>
        </w:rPr>
        <w:t xml:space="preserve">Data compiling a list of fraud point attributes, which was augmented with additional attributes from the ID Network, </w:t>
      </w:r>
      <w:r w:rsidR="6DD0F00E" w:rsidRPr="0986E67D">
        <w:rPr>
          <w:rFonts w:ascii="Aptos Narrow" w:hAnsi="Aptos Narrow"/>
        </w:rPr>
        <w:t xml:space="preserve">ensures </w:t>
      </w:r>
      <w:r w:rsidRPr="0986E67D">
        <w:rPr>
          <w:rFonts w:ascii="Aptos Narrow" w:hAnsi="Aptos Narrow"/>
        </w:rPr>
        <w:t xml:space="preserve">the model had access to comprehensive data from various sources such as public records, credit bureau data, phone directories, utility data, and student directories. Specific model variables were not shared due to their proprietary nature. </w:t>
      </w:r>
    </w:p>
    <w:p w14:paraId="04F6A550" w14:textId="77777777" w:rsidR="004176F7" w:rsidRDefault="004176F7" w:rsidP="00113CC6">
      <w:pPr>
        <w:shd w:val="clear" w:color="auto" w:fill="DAEEF3" w:themeFill="accent5" w:themeFillTint="33"/>
        <w:jc w:val="both"/>
        <w:rPr>
          <w:rFonts w:ascii="Aptos Narrow" w:hAnsi="Aptos Narrow"/>
        </w:rPr>
      </w:pPr>
    </w:p>
    <w:p w14:paraId="41093A9D" w14:textId="5F8D60D5" w:rsidR="00745F2F" w:rsidRDefault="00745F2F" w:rsidP="00113CC6">
      <w:pPr>
        <w:shd w:val="clear" w:color="auto" w:fill="DAEEF3" w:themeFill="accent5" w:themeFillTint="33"/>
        <w:jc w:val="both"/>
        <w:rPr>
          <w:rFonts w:ascii="Aptos Narrow" w:hAnsi="Aptos Narrow"/>
        </w:rPr>
      </w:pPr>
      <w:r w:rsidRPr="002A2E98">
        <w:rPr>
          <w:rFonts w:ascii="Aptos Narrow" w:hAnsi="Aptos Narrow"/>
        </w:rPr>
        <w:t>From EWB’s</w:t>
      </w:r>
      <w:r>
        <w:rPr>
          <w:rFonts w:ascii="Aptos Narrow" w:hAnsi="Aptos Narrow"/>
        </w:rPr>
        <w:t xml:space="preserve"> </w:t>
      </w:r>
      <w:r w:rsidRPr="002A2E98">
        <w:rPr>
          <w:rFonts w:ascii="Aptos Narrow" w:hAnsi="Aptos Narrow"/>
        </w:rPr>
        <w:t>perspective, Input data includes PII – i.e., first name, last name, DOB, SSN, email. This is done through API calls. When LexisNexis receives the PII from an applicant, they provide the LNFI score. </w:t>
      </w:r>
    </w:p>
    <w:p w14:paraId="5EDA34DD" w14:textId="77777777" w:rsidR="006A066C" w:rsidRDefault="006A066C" w:rsidP="00113CC6">
      <w:pPr>
        <w:shd w:val="clear" w:color="auto" w:fill="DAEEF3" w:themeFill="accent5" w:themeFillTint="33"/>
        <w:jc w:val="both"/>
        <w:rPr>
          <w:rFonts w:ascii="Aptos Narrow" w:hAnsi="Aptos Narrow"/>
        </w:rPr>
      </w:pPr>
    </w:p>
    <w:p w14:paraId="0E8A5C89" w14:textId="181FFD15" w:rsidR="00246EBE" w:rsidRDefault="00246EBE" w:rsidP="00113CC6">
      <w:pPr>
        <w:shd w:val="clear" w:color="auto" w:fill="DAEEF3" w:themeFill="accent5" w:themeFillTint="33"/>
        <w:jc w:val="both"/>
        <w:rPr>
          <w:rFonts w:ascii="Aptos Narrow" w:hAnsi="Aptos Narrow"/>
        </w:rPr>
      </w:pPr>
      <w:r w:rsidRPr="00C0713F">
        <w:rPr>
          <w:rFonts w:ascii="Aptos Narrow" w:hAnsi="Aptos Narrow"/>
          <w:b/>
          <w:bCs/>
        </w:rPr>
        <w:t>For more details kindly refer to “</w:t>
      </w:r>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
    <w:p w14:paraId="2BCFC359" w14:textId="1D12F18E" w:rsidR="006A066C" w:rsidRDefault="006A066C" w:rsidP="00113CC6">
      <w:pPr>
        <w:shd w:val="clear" w:color="auto" w:fill="DAEEF3" w:themeFill="accent5" w:themeFillTint="33"/>
        <w:jc w:val="both"/>
        <w:rPr>
          <w:rFonts w:ascii="Aptos Narrow" w:hAnsi="Aptos Narrow"/>
        </w:rPr>
      </w:pPr>
      <w:r>
        <w:rPr>
          <w:rFonts w:ascii="Aptos Narrow" w:hAnsi="Aptos Narrow"/>
        </w:rPr>
        <w:object w:dxaOrig="1538" w:dyaOrig="993" w14:anchorId="5C8608F8">
          <v:shape id="_x0000_i1032" type="#_x0000_t75" style="width:77.25pt;height:49.5pt" o:ole="">
            <v:imagedata r:id="rId13" o:title=""/>
          </v:shape>
          <o:OLEObject Type="Embed" ProgID="AcroExch.Document.DC" ShapeID="_x0000_i1032" DrawAspect="Icon" ObjectID="_1795962239" r:id="rId27"/>
        </w:object>
      </w:r>
    </w:p>
    <w:p w14:paraId="1A1A7D11" w14:textId="77777777" w:rsidR="00745F2F" w:rsidRDefault="00745F2F" w:rsidP="00113CC6">
      <w:pPr>
        <w:shd w:val="clear" w:color="auto" w:fill="DAEEF3" w:themeFill="accent5" w:themeFillTint="33"/>
        <w:jc w:val="both"/>
        <w:rPr>
          <w:rFonts w:ascii="Aptos Narrow" w:hAnsi="Aptos Narrow"/>
        </w:rPr>
      </w:pPr>
    </w:p>
    <w:p w14:paraId="513FE5AC" w14:textId="77777777" w:rsidR="004A7062" w:rsidRDefault="004A7062" w:rsidP="003A0C6B">
      <w:pPr>
        <w:rPr>
          <w:rFonts w:ascii="Arial Narrow" w:hAnsi="Arial Narrow"/>
        </w:rPr>
      </w:pPr>
    </w:p>
    <w:p w14:paraId="51C11CEE" w14:textId="2837FBF8" w:rsidR="004A7062" w:rsidRDefault="004A7062" w:rsidP="00836691">
      <w:pPr>
        <w:pStyle w:val="Heading3"/>
      </w:pPr>
      <w:bookmarkStart w:id="793" w:name="_Toc163230490"/>
      <w:r>
        <w:t>Development Data Sources</w:t>
      </w:r>
      <w:r w:rsidR="002D3438">
        <w:t xml:space="preserve">, </w:t>
      </w:r>
      <w:r>
        <w:t>Extraction</w:t>
      </w:r>
      <w:r w:rsidR="002D3438">
        <w:t xml:space="preserve"> Process</w:t>
      </w:r>
      <w:r w:rsidR="00E846D3">
        <w:t>,</w:t>
      </w:r>
      <w:r w:rsidR="002D3438">
        <w:t xml:space="preserve"> and Reconciliation</w:t>
      </w:r>
      <w:bookmarkEnd w:id="793"/>
    </w:p>
    <w:p w14:paraId="6B9E5468" w14:textId="77777777" w:rsidR="00836691" w:rsidRDefault="00836691" w:rsidP="00836691">
      <w:pPr>
        <w:pStyle w:val="Default"/>
        <w:rPr>
          <w:rStyle w:val="SubtleEmphasis"/>
          <w:b/>
          <w:bCs/>
        </w:rPr>
      </w:pPr>
      <w:bookmarkStart w:id="794" w:name="OLE_LINK16"/>
      <w:bookmarkStart w:id="795" w:name="OLE_LINK9"/>
    </w:p>
    <w:p w14:paraId="6EC84DE9" w14:textId="77777777" w:rsidR="00836691" w:rsidRPr="00836691" w:rsidRDefault="00836691" w:rsidP="00836691">
      <w:pPr>
        <w:pStyle w:val="ListParagraph"/>
        <w:keepNext/>
        <w:keepLines/>
        <w:numPr>
          <w:ilvl w:val="0"/>
          <w:numId w:val="5"/>
        </w:numPr>
        <w:spacing w:before="480"/>
        <w:contextualSpacing w:val="0"/>
        <w:outlineLvl w:val="0"/>
        <w:rPr>
          <w:rStyle w:val="SubtleEmphasis"/>
          <w:rFonts w:asciiTheme="majorHAnsi" w:eastAsiaTheme="majorEastAsia" w:hAnsiTheme="majorHAnsi" w:cstheme="majorBidi"/>
          <w:b/>
          <w:bCs/>
          <w:i w:val="0"/>
          <w:iCs w:val="0"/>
          <w:vanish/>
          <w:color w:val="365F91" w:themeColor="accent1" w:themeShade="BF"/>
          <w:sz w:val="28"/>
          <w:szCs w:val="28"/>
        </w:rPr>
      </w:pPr>
      <w:bookmarkStart w:id="796" w:name="_Toc163134422"/>
      <w:bookmarkStart w:id="797" w:name="_Toc163136724"/>
      <w:bookmarkStart w:id="798" w:name="_Toc163230491"/>
      <w:bookmarkEnd w:id="796"/>
      <w:bookmarkEnd w:id="797"/>
      <w:bookmarkEnd w:id="798"/>
    </w:p>
    <w:p w14:paraId="38BA99B1" w14:textId="77777777" w:rsidR="00836691" w:rsidRPr="00836691" w:rsidRDefault="00836691" w:rsidP="00836691">
      <w:pPr>
        <w:pStyle w:val="ListParagraph"/>
        <w:keepNext/>
        <w:keepLines/>
        <w:numPr>
          <w:ilvl w:val="1"/>
          <w:numId w:val="5"/>
        </w:numPr>
        <w:shd w:val="clear" w:color="auto" w:fill="B8CCE4" w:themeFill="accent1" w:themeFillTint="66"/>
        <w:spacing w:before="200" w:after="120"/>
        <w:contextualSpacing w:val="0"/>
        <w:outlineLvl w:val="1"/>
        <w:rPr>
          <w:rStyle w:val="SubtleEmphasis"/>
          <w:rFonts w:ascii="Arial" w:eastAsiaTheme="majorEastAsia" w:hAnsi="Arial" w:cstheme="majorBidi"/>
          <w:b/>
          <w:bCs/>
          <w:i w:val="0"/>
          <w:iCs w:val="0"/>
          <w:vanish/>
          <w:color w:val="auto"/>
          <w:sz w:val="24"/>
          <w:szCs w:val="26"/>
        </w:rPr>
      </w:pPr>
      <w:bookmarkStart w:id="799" w:name="_Toc163134423"/>
      <w:bookmarkStart w:id="800" w:name="_Toc163136725"/>
      <w:bookmarkStart w:id="801" w:name="_Toc163230492"/>
      <w:bookmarkEnd w:id="799"/>
      <w:bookmarkEnd w:id="800"/>
      <w:bookmarkEnd w:id="801"/>
    </w:p>
    <w:p w14:paraId="46142C5F" w14:textId="77777777" w:rsidR="00836691" w:rsidRPr="00836691" w:rsidRDefault="00836691" w:rsidP="00836691">
      <w:pPr>
        <w:pStyle w:val="ListParagraph"/>
        <w:keepNext/>
        <w:keepLines/>
        <w:numPr>
          <w:ilvl w:val="2"/>
          <w:numId w:val="5"/>
        </w:numPr>
        <w:shd w:val="clear" w:color="auto" w:fill="B8CCE4" w:themeFill="accent1" w:themeFillTint="66"/>
        <w:spacing w:before="200" w:after="120"/>
        <w:contextualSpacing w:val="0"/>
        <w:outlineLvl w:val="1"/>
        <w:rPr>
          <w:rStyle w:val="SubtleEmphasis"/>
          <w:rFonts w:ascii="Arial" w:eastAsiaTheme="majorEastAsia" w:hAnsi="Arial" w:cstheme="majorBidi"/>
          <w:b/>
          <w:bCs/>
          <w:i w:val="0"/>
          <w:iCs w:val="0"/>
          <w:vanish/>
          <w:color w:val="auto"/>
          <w:sz w:val="24"/>
          <w:szCs w:val="26"/>
        </w:rPr>
      </w:pPr>
      <w:bookmarkStart w:id="802" w:name="_Toc163134424"/>
      <w:bookmarkStart w:id="803" w:name="_Toc163136726"/>
      <w:bookmarkStart w:id="804" w:name="_Toc163230493"/>
      <w:bookmarkEnd w:id="802"/>
      <w:bookmarkEnd w:id="803"/>
      <w:bookmarkEnd w:id="804"/>
    </w:p>
    <w:p w14:paraId="34DBB726" w14:textId="77777777" w:rsidR="00836691" w:rsidRPr="00836691" w:rsidRDefault="00836691" w:rsidP="00836691">
      <w:pPr>
        <w:pStyle w:val="ListParagraph"/>
        <w:keepNext/>
        <w:keepLines/>
        <w:numPr>
          <w:ilvl w:val="2"/>
          <w:numId w:val="5"/>
        </w:numPr>
        <w:shd w:val="clear" w:color="auto" w:fill="B8CCE4" w:themeFill="accent1" w:themeFillTint="66"/>
        <w:spacing w:before="200" w:after="120"/>
        <w:contextualSpacing w:val="0"/>
        <w:outlineLvl w:val="1"/>
        <w:rPr>
          <w:rStyle w:val="SubtleEmphasis"/>
          <w:rFonts w:ascii="Arial" w:eastAsiaTheme="majorEastAsia" w:hAnsi="Arial" w:cstheme="majorBidi"/>
          <w:b/>
          <w:bCs/>
          <w:i w:val="0"/>
          <w:iCs w:val="0"/>
          <w:vanish/>
          <w:color w:val="auto"/>
          <w:sz w:val="24"/>
          <w:szCs w:val="26"/>
        </w:rPr>
      </w:pPr>
      <w:bookmarkStart w:id="805" w:name="_Toc163134425"/>
      <w:bookmarkStart w:id="806" w:name="_Toc163136727"/>
      <w:bookmarkStart w:id="807" w:name="_Toc163230494"/>
      <w:bookmarkEnd w:id="805"/>
      <w:bookmarkEnd w:id="806"/>
      <w:bookmarkEnd w:id="807"/>
    </w:p>
    <w:p w14:paraId="4731F59C" w14:textId="0EF70085" w:rsidR="00836691" w:rsidRPr="00836691" w:rsidRDefault="00836691" w:rsidP="00836691">
      <w:pPr>
        <w:pStyle w:val="Heading4"/>
        <w:rPr>
          <w:rStyle w:val="SubtleEmphasis"/>
          <w:i w:val="0"/>
          <w:iCs/>
          <w:color w:val="4F81BD" w:themeColor="accent1"/>
        </w:rPr>
      </w:pPr>
      <w:r w:rsidRPr="00836691">
        <w:rPr>
          <w:rStyle w:val="SubtleEmphasis"/>
          <w:rFonts w:hint="eastAsia"/>
          <w:i w:val="0"/>
          <w:iCs/>
          <w:color w:val="4F81BD" w:themeColor="accent1"/>
        </w:rPr>
        <w:t>Data Sources</w:t>
      </w:r>
    </w:p>
    <w:bookmarkEnd w:id="794"/>
    <w:p w14:paraId="62AE4D7A" w14:textId="55328497" w:rsidR="004A7062" w:rsidRDefault="005B4F5C" w:rsidP="004A7062">
      <w:pPr>
        <w:rPr>
          <w:rStyle w:val="SubtleEmphasis"/>
        </w:rPr>
      </w:pPr>
      <w:r>
        <w:rPr>
          <w:rStyle w:val="SubtleEmphasis"/>
        </w:rPr>
        <w:t>Identify the sources of the model development data, for example, internal data from specific corporate data warehouse tables, desktop databases, text files, or external data from third-party vendors or websites. Development data may also include the output of other upstream models or computational tools.</w:t>
      </w:r>
    </w:p>
    <w:p w14:paraId="6A233269" w14:textId="77777777" w:rsidR="005B4F5C" w:rsidRDefault="005B4F5C" w:rsidP="004A7062">
      <w:pPr>
        <w:rPr>
          <w:rStyle w:val="SubtleEmphasis"/>
        </w:rPr>
      </w:pPr>
    </w:p>
    <w:p w14:paraId="37951785" w14:textId="77777777" w:rsidR="00836691" w:rsidRDefault="00836691" w:rsidP="00836691">
      <w:pPr>
        <w:rPr>
          <w:rStyle w:val="SubtleEmphasis"/>
        </w:rPr>
      </w:pPr>
      <w:r>
        <w:rPr>
          <w:rStyle w:val="SubtleEmphasis"/>
        </w:rPr>
        <w:t>If both internal and external data are used in the model development, you may want to create subsections covering them separately.</w:t>
      </w:r>
    </w:p>
    <w:p w14:paraId="692DBD2A" w14:textId="77777777" w:rsidR="00836691" w:rsidRDefault="00836691" w:rsidP="004A7062">
      <w:pPr>
        <w:rPr>
          <w:rStyle w:val="SubtleEmphasis"/>
        </w:rPr>
      </w:pPr>
    </w:p>
    <w:p w14:paraId="7FC8351A" w14:textId="77777777" w:rsidR="00737A94" w:rsidRDefault="00737A94" w:rsidP="00737A94">
      <w:pPr>
        <w:shd w:val="clear" w:color="auto" w:fill="DAEEF3" w:themeFill="accent5" w:themeFillTint="33"/>
        <w:jc w:val="both"/>
        <w:rPr>
          <w:rFonts w:ascii="Aptos Narrow" w:hAnsi="Aptos Narrow"/>
        </w:rPr>
      </w:pPr>
      <w:bookmarkStart w:id="808" w:name="OLE_LINK8"/>
      <w:r>
        <w:rPr>
          <w:rFonts w:ascii="Aptos Narrow" w:hAnsi="Aptos Narrow"/>
        </w:rPr>
        <w:t>Model Owner:</w:t>
      </w:r>
    </w:p>
    <w:p w14:paraId="22E9CD74" w14:textId="77777777" w:rsidR="00745F2F" w:rsidRDefault="00745F2F" w:rsidP="00113CC6">
      <w:pPr>
        <w:shd w:val="clear" w:color="auto" w:fill="DAEEF3" w:themeFill="accent5" w:themeFillTint="33"/>
        <w:jc w:val="both"/>
        <w:rPr>
          <w:rFonts w:ascii="Aptos Narrow" w:hAnsi="Aptos Narrow"/>
        </w:rPr>
      </w:pPr>
      <w:r w:rsidRPr="002A2E98">
        <w:rPr>
          <w:rFonts w:ascii="Aptos Narrow" w:hAnsi="Aptos Narrow"/>
        </w:rPr>
        <w:t>All the following sources that are available for consideration are used in the model:</w:t>
      </w:r>
    </w:p>
    <w:p w14:paraId="7E7B90B6" w14:textId="77777777" w:rsidR="00745F2F" w:rsidRPr="002A2E98" w:rsidRDefault="00745F2F" w:rsidP="00113CC6">
      <w:pPr>
        <w:shd w:val="clear" w:color="auto" w:fill="DAEEF3" w:themeFill="accent5" w:themeFillTint="33"/>
        <w:jc w:val="both"/>
        <w:rPr>
          <w:rFonts w:ascii="Aptos Narrow" w:hAnsi="Aptos Narrow"/>
        </w:rPr>
      </w:pPr>
    </w:p>
    <w:p w14:paraId="656B9172" w14:textId="77777777" w:rsidR="00745F2F" w:rsidRPr="002A2E98" w:rsidRDefault="00745F2F" w:rsidP="00113CC6">
      <w:pPr>
        <w:shd w:val="clear" w:color="auto" w:fill="DAEEF3" w:themeFill="accent5" w:themeFillTint="33"/>
        <w:jc w:val="both"/>
        <w:rPr>
          <w:rFonts w:ascii="Aptos Narrow" w:hAnsi="Aptos Narrow"/>
          <w:b/>
          <w:bCs/>
        </w:rPr>
      </w:pPr>
      <w:r w:rsidRPr="002A2E98">
        <w:rPr>
          <w:rFonts w:ascii="Aptos Narrow" w:hAnsi="Aptos Narrow"/>
          <w:b/>
          <w:bCs/>
        </w:rPr>
        <w:t>Tri-Credit Bureau Identity Activity</w:t>
      </w:r>
    </w:p>
    <w:p w14:paraId="6AB7C204" w14:textId="77777777" w:rsidR="00745F2F" w:rsidRDefault="00745F2F" w:rsidP="00113CC6">
      <w:pPr>
        <w:shd w:val="clear" w:color="auto" w:fill="DAEEF3" w:themeFill="accent5" w:themeFillTint="33"/>
        <w:jc w:val="both"/>
        <w:rPr>
          <w:rFonts w:ascii="Aptos Narrow" w:hAnsi="Aptos Narrow"/>
        </w:rPr>
      </w:pPr>
      <w:r w:rsidRPr="002A2E98">
        <w:rPr>
          <w:rFonts w:ascii="Aptos Narrow" w:hAnsi="Aptos Narrow"/>
        </w:rPr>
        <w:t>Identity records from three national credit bureaus provide a unique perspective on identity history.</w:t>
      </w:r>
    </w:p>
    <w:p w14:paraId="269AFA1B" w14:textId="77777777" w:rsidR="00745F2F" w:rsidRPr="002A2E98" w:rsidRDefault="00745F2F" w:rsidP="00113CC6">
      <w:pPr>
        <w:shd w:val="clear" w:color="auto" w:fill="DAEEF3" w:themeFill="accent5" w:themeFillTint="33"/>
        <w:jc w:val="both"/>
        <w:rPr>
          <w:rFonts w:ascii="Aptos Narrow" w:hAnsi="Aptos Narrow"/>
        </w:rPr>
      </w:pPr>
    </w:p>
    <w:p w14:paraId="2279B1CE" w14:textId="77777777" w:rsidR="00745F2F" w:rsidRPr="002A2E98" w:rsidRDefault="00745F2F" w:rsidP="00113CC6">
      <w:pPr>
        <w:shd w:val="clear" w:color="auto" w:fill="DAEEF3" w:themeFill="accent5" w:themeFillTint="33"/>
        <w:jc w:val="both"/>
        <w:rPr>
          <w:rFonts w:ascii="Aptos Narrow" w:hAnsi="Aptos Narrow"/>
          <w:b/>
          <w:bCs/>
        </w:rPr>
      </w:pPr>
      <w:r w:rsidRPr="002A2E98">
        <w:rPr>
          <w:rFonts w:ascii="Aptos Narrow" w:hAnsi="Aptos Narrow"/>
          <w:b/>
          <w:bCs/>
        </w:rPr>
        <w:t>LexisNexis Risk Solutions Customer Network</w:t>
      </w:r>
    </w:p>
    <w:p w14:paraId="31A6F711" w14:textId="77777777" w:rsidR="00745F2F" w:rsidRDefault="00745F2F" w:rsidP="00113CC6">
      <w:pPr>
        <w:shd w:val="clear" w:color="auto" w:fill="DAEEF3" w:themeFill="accent5" w:themeFillTint="33"/>
        <w:jc w:val="both"/>
        <w:rPr>
          <w:rFonts w:ascii="Aptos Narrow" w:hAnsi="Aptos Narrow"/>
        </w:rPr>
      </w:pPr>
      <w:r w:rsidRPr="002A2E98">
        <w:rPr>
          <w:rFonts w:ascii="Aptos Narrow" w:hAnsi="Aptos Narrow"/>
        </w:rPr>
        <w:t>Visibility to inquiry events provides insight on real and fraudulent identity activity.</w:t>
      </w:r>
    </w:p>
    <w:p w14:paraId="6D6108BC" w14:textId="77777777" w:rsidR="00745F2F" w:rsidRPr="002A2E98" w:rsidRDefault="00745F2F" w:rsidP="00113CC6">
      <w:pPr>
        <w:shd w:val="clear" w:color="auto" w:fill="DAEEF3" w:themeFill="accent5" w:themeFillTint="33"/>
        <w:jc w:val="both"/>
        <w:rPr>
          <w:rFonts w:ascii="Aptos Narrow" w:hAnsi="Aptos Narrow"/>
        </w:rPr>
      </w:pPr>
    </w:p>
    <w:p w14:paraId="3E991207" w14:textId="77777777" w:rsidR="00745F2F" w:rsidRPr="002A2E98" w:rsidRDefault="00745F2F" w:rsidP="00113CC6">
      <w:pPr>
        <w:shd w:val="clear" w:color="auto" w:fill="DAEEF3" w:themeFill="accent5" w:themeFillTint="33"/>
        <w:jc w:val="both"/>
        <w:rPr>
          <w:rFonts w:ascii="Aptos Narrow" w:hAnsi="Aptos Narrow"/>
          <w:b/>
          <w:bCs/>
        </w:rPr>
      </w:pPr>
      <w:r w:rsidRPr="002A2E98">
        <w:rPr>
          <w:rFonts w:ascii="Aptos Narrow" w:hAnsi="Aptos Narrow"/>
          <w:b/>
          <w:bCs/>
        </w:rPr>
        <w:t>Online, Utility, Phone, and Other Behavioral Activity</w:t>
      </w:r>
    </w:p>
    <w:p w14:paraId="11556898" w14:textId="77777777" w:rsidR="00745F2F" w:rsidRPr="002A2E98" w:rsidRDefault="00745F2F" w:rsidP="00113CC6">
      <w:pPr>
        <w:shd w:val="clear" w:color="auto" w:fill="DAEEF3" w:themeFill="accent5" w:themeFillTint="33"/>
        <w:jc w:val="both"/>
        <w:rPr>
          <w:rFonts w:ascii="Aptos Narrow" w:hAnsi="Aptos Narrow"/>
        </w:rPr>
      </w:pPr>
      <w:r w:rsidRPr="002A2E98">
        <w:rPr>
          <w:rFonts w:ascii="Aptos Narrow" w:hAnsi="Aptos Narrow"/>
        </w:rPr>
        <w:t>Frequent updates provide insight on identity events that are related to address activity, phone usage,</w:t>
      </w:r>
    </w:p>
    <w:p w14:paraId="149A3EBA" w14:textId="77777777" w:rsidR="00745F2F" w:rsidRDefault="00745F2F" w:rsidP="00113CC6">
      <w:pPr>
        <w:shd w:val="clear" w:color="auto" w:fill="DAEEF3" w:themeFill="accent5" w:themeFillTint="33"/>
        <w:jc w:val="both"/>
        <w:rPr>
          <w:rFonts w:ascii="Aptos Narrow" w:hAnsi="Aptos Narrow"/>
        </w:rPr>
      </w:pPr>
      <w:r w:rsidRPr="002A2E98">
        <w:rPr>
          <w:rFonts w:ascii="Aptos Narrow" w:hAnsi="Aptos Narrow"/>
        </w:rPr>
        <w:t>online activity, and email activity.</w:t>
      </w:r>
    </w:p>
    <w:p w14:paraId="7C651F30" w14:textId="77777777" w:rsidR="00745F2F" w:rsidRPr="002A2E98" w:rsidRDefault="00745F2F" w:rsidP="00113CC6">
      <w:pPr>
        <w:shd w:val="clear" w:color="auto" w:fill="DAEEF3" w:themeFill="accent5" w:themeFillTint="33"/>
        <w:jc w:val="both"/>
        <w:rPr>
          <w:rFonts w:ascii="Aptos Narrow" w:hAnsi="Aptos Narrow"/>
        </w:rPr>
      </w:pPr>
    </w:p>
    <w:p w14:paraId="4E6A686D" w14:textId="77777777" w:rsidR="00745F2F" w:rsidRPr="002A2E98" w:rsidRDefault="00745F2F" w:rsidP="00113CC6">
      <w:pPr>
        <w:shd w:val="clear" w:color="auto" w:fill="DAEEF3" w:themeFill="accent5" w:themeFillTint="33"/>
        <w:jc w:val="both"/>
        <w:rPr>
          <w:rFonts w:ascii="Aptos Narrow" w:hAnsi="Aptos Narrow"/>
          <w:b/>
          <w:bCs/>
        </w:rPr>
      </w:pPr>
      <w:r w:rsidRPr="002A2E98">
        <w:rPr>
          <w:rFonts w:ascii="Aptos Narrow" w:hAnsi="Aptos Narrow"/>
          <w:b/>
          <w:bCs/>
        </w:rPr>
        <w:t>Local, State, and Federal Government Records</w:t>
      </w:r>
    </w:p>
    <w:p w14:paraId="6334FE54" w14:textId="77777777" w:rsidR="00745F2F" w:rsidRPr="002A2E98" w:rsidRDefault="00745F2F" w:rsidP="00113CC6">
      <w:pPr>
        <w:shd w:val="clear" w:color="auto" w:fill="DAEEF3" w:themeFill="accent5" w:themeFillTint="33"/>
        <w:jc w:val="both"/>
        <w:rPr>
          <w:rFonts w:ascii="Aptos Narrow" w:hAnsi="Aptos Narrow"/>
        </w:rPr>
      </w:pPr>
      <w:r w:rsidRPr="002A2E98">
        <w:rPr>
          <w:rFonts w:ascii="Aptos Narrow" w:hAnsi="Aptos Narrow"/>
        </w:rPr>
        <w:t>Government records provide reliable identity data that is difficult to compromise, including the</w:t>
      </w:r>
    </w:p>
    <w:p w14:paraId="030DC977" w14:textId="77777777" w:rsidR="00745F2F" w:rsidRPr="002A2E98" w:rsidRDefault="00745F2F" w:rsidP="00113CC6">
      <w:pPr>
        <w:shd w:val="clear" w:color="auto" w:fill="DAEEF3" w:themeFill="accent5" w:themeFillTint="33"/>
        <w:jc w:val="both"/>
        <w:rPr>
          <w:rFonts w:ascii="Aptos Narrow" w:hAnsi="Aptos Narrow"/>
        </w:rPr>
      </w:pPr>
      <w:r w:rsidRPr="002A2E98">
        <w:rPr>
          <w:rFonts w:ascii="Aptos Narrow" w:hAnsi="Aptos Narrow"/>
        </w:rPr>
        <w:t>following information:</w:t>
      </w:r>
    </w:p>
    <w:p w14:paraId="42F691C1" w14:textId="4DC8B09B" w:rsidR="00745F2F" w:rsidRPr="002A2E98" w:rsidRDefault="00745F2F" w:rsidP="00113CC6">
      <w:pPr>
        <w:shd w:val="clear" w:color="auto" w:fill="DAEEF3" w:themeFill="accent5" w:themeFillTint="33"/>
        <w:jc w:val="both"/>
        <w:rPr>
          <w:rFonts w:ascii="Aptos Narrow" w:hAnsi="Aptos Narrow"/>
        </w:rPr>
      </w:pPr>
      <w:r w:rsidRPr="002A2E98">
        <w:rPr>
          <w:rFonts w:ascii="Aptos Narrow" w:hAnsi="Aptos Narrow"/>
        </w:rPr>
        <w:t>• Assigned group of SSN values</w:t>
      </w:r>
    </w:p>
    <w:p w14:paraId="08426373" w14:textId="272C135C" w:rsidR="00745F2F" w:rsidRPr="002A2E98" w:rsidRDefault="00745F2F" w:rsidP="00113CC6">
      <w:pPr>
        <w:shd w:val="clear" w:color="auto" w:fill="DAEEF3" w:themeFill="accent5" w:themeFillTint="33"/>
        <w:jc w:val="both"/>
        <w:rPr>
          <w:rFonts w:ascii="Aptos Narrow" w:hAnsi="Aptos Narrow"/>
        </w:rPr>
      </w:pPr>
      <w:r w:rsidRPr="002A2E98">
        <w:rPr>
          <w:rFonts w:ascii="Aptos Narrow" w:hAnsi="Aptos Narrow"/>
        </w:rPr>
        <w:t xml:space="preserve">• Records of reported deceased persons by name, SSN, and DOB </w:t>
      </w:r>
    </w:p>
    <w:p w14:paraId="75EDDE15" w14:textId="77777777" w:rsidR="00745F2F" w:rsidRPr="002A2E98" w:rsidRDefault="00745F2F" w:rsidP="00113CC6">
      <w:pPr>
        <w:shd w:val="clear" w:color="auto" w:fill="DAEEF3" w:themeFill="accent5" w:themeFillTint="33"/>
        <w:jc w:val="both"/>
        <w:rPr>
          <w:rFonts w:ascii="Aptos Narrow" w:hAnsi="Aptos Narrow"/>
        </w:rPr>
      </w:pPr>
      <w:r w:rsidRPr="002A2E98">
        <w:rPr>
          <w:rFonts w:ascii="Aptos Narrow" w:hAnsi="Aptos Narrow"/>
        </w:rPr>
        <w:t>• Public records of interaction with government agencies</w:t>
      </w:r>
    </w:p>
    <w:p w14:paraId="416DCB62" w14:textId="77777777" w:rsidR="00745F2F" w:rsidRDefault="00745F2F" w:rsidP="00113CC6">
      <w:pPr>
        <w:shd w:val="clear" w:color="auto" w:fill="DAEEF3" w:themeFill="accent5" w:themeFillTint="33"/>
        <w:jc w:val="both"/>
        <w:rPr>
          <w:rFonts w:ascii="Aptos Narrow" w:hAnsi="Aptos Narrow"/>
          <w:b/>
          <w:bCs/>
        </w:rPr>
      </w:pPr>
    </w:p>
    <w:p w14:paraId="2C203CE7" w14:textId="77777777" w:rsidR="00745F2F" w:rsidRPr="002A2E98" w:rsidRDefault="00745F2F" w:rsidP="00113CC6">
      <w:pPr>
        <w:shd w:val="clear" w:color="auto" w:fill="DAEEF3" w:themeFill="accent5" w:themeFillTint="33"/>
        <w:jc w:val="both"/>
        <w:rPr>
          <w:rFonts w:ascii="Aptos Narrow" w:hAnsi="Aptos Narrow"/>
          <w:b/>
          <w:bCs/>
        </w:rPr>
      </w:pPr>
      <w:r w:rsidRPr="002A2E98">
        <w:rPr>
          <w:rFonts w:ascii="Aptos Narrow" w:hAnsi="Aptos Narrow"/>
          <w:b/>
          <w:bCs/>
        </w:rPr>
        <w:t>LexisNexis® Inquiry Identity Network</w:t>
      </w:r>
    </w:p>
    <w:p w14:paraId="6BCD3CA3" w14:textId="77777777" w:rsidR="00745F2F" w:rsidRDefault="00745F2F" w:rsidP="00113CC6">
      <w:pPr>
        <w:shd w:val="clear" w:color="auto" w:fill="DAEEF3" w:themeFill="accent5" w:themeFillTint="33"/>
        <w:jc w:val="both"/>
        <w:rPr>
          <w:rFonts w:ascii="Aptos Narrow" w:hAnsi="Aptos Narrow"/>
        </w:rPr>
      </w:pPr>
      <w:r w:rsidRPr="002A2E98">
        <w:rPr>
          <w:rFonts w:ascii="Aptos Narrow" w:hAnsi="Aptos Narrow"/>
        </w:rPr>
        <w:t>The Inquiry Identity Network is a proprietary, cross-industry network of U.S. identity information</w:t>
      </w:r>
      <w:r>
        <w:rPr>
          <w:rFonts w:ascii="Aptos Narrow" w:hAnsi="Aptos Narrow"/>
        </w:rPr>
        <w:t xml:space="preserve"> </w:t>
      </w:r>
      <w:r w:rsidRPr="002A2E98">
        <w:rPr>
          <w:rFonts w:ascii="Aptos Narrow" w:hAnsi="Aptos Narrow"/>
        </w:rPr>
        <w:t>that contains more than one trillion aggregated identity elements, more than two billion historic</w:t>
      </w:r>
      <w:r>
        <w:rPr>
          <w:rFonts w:ascii="Aptos Narrow" w:hAnsi="Aptos Narrow"/>
        </w:rPr>
        <w:t xml:space="preserve"> </w:t>
      </w:r>
      <w:r w:rsidRPr="002A2E98">
        <w:rPr>
          <w:rFonts w:ascii="Aptos Narrow" w:hAnsi="Aptos Narrow"/>
        </w:rPr>
        <w:t>consumer transactions, and more than eight million reported identity fraud attempts.</w:t>
      </w:r>
    </w:p>
    <w:p w14:paraId="3B9C276F" w14:textId="77777777" w:rsidR="00745F2F" w:rsidRDefault="00745F2F" w:rsidP="00113CC6">
      <w:pPr>
        <w:shd w:val="clear" w:color="auto" w:fill="DAEEF3" w:themeFill="accent5" w:themeFillTint="33"/>
        <w:jc w:val="both"/>
        <w:rPr>
          <w:rFonts w:ascii="Aptos Narrow" w:hAnsi="Aptos Narrow"/>
        </w:rPr>
      </w:pPr>
    </w:p>
    <w:p w14:paraId="70A1AEA7" w14:textId="77777777" w:rsidR="00745F2F" w:rsidRPr="002A2E98" w:rsidRDefault="00745F2F" w:rsidP="00113CC6">
      <w:pPr>
        <w:shd w:val="clear" w:color="auto" w:fill="DAEEF3" w:themeFill="accent5" w:themeFillTint="33"/>
        <w:jc w:val="both"/>
        <w:rPr>
          <w:rFonts w:ascii="Aptos Narrow" w:hAnsi="Aptos Narrow"/>
        </w:rPr>
      </w:pPr>
      <w:r w:rsidRPr="002A2E98">
        <w:rPr>
          <w:rFonts w:ascii="Aptos Narrow" w:hAnsi="Aptos Narrow"/>
        </w:rPr>
        <w:t>The Inquiry Identity Network contains the PII of those individuals for whom transactions were</w:t>
      </w:r>
      <w:r>
        <w:rPr>
          <w:rFonts w:ascii="Aptos Narrow" w:hAnsi="Aptos Narrow"/>
        </w:rPr>
        <w:t xml:space="preserve"> </w:t>
      </w:r>
      <w:r w:rsidRPr="002A2E98">
        <w:rPr>
          <w:rFonts w:ascii="Aptos Narrow" w:hAnsi="Aptos Narrow"/>
        </w:rPr>
        <w:t>submitted by clients (for example, applicants for credit card products or wireless phone service</w:t>
      </w:r>
      <w:r>
        <w:rPr>
          <w:rFonts w:ascii="Aptos Narrow" w:hAnsi="Aptos Narrow"/>
        </w:rPr>
        <w:t xml:space="preserve"> </w:t>
      </w:r>
      <w:r w:rsidRPr="002A2E98">
        <w:rPr>
          <w:rFonts w:ascii="Aptos Narrow" w:hAnsi="Aptos Narrow"/>
        </w:rPr>
        <w:t>contracts). PII typically includes name, SSN, address, phone number, DOB, IP address, email address,</w:t>
      </w:r>
      <w:r>
        <w:rPr>
          <w:rFonts w:ascii="Aptos Narrow" w:hAnsi="Aptos Narrow"/>
        </w:rPr>
        <w:t xml:space="preserve"> </w:t>
      </w:r>
      <w:r w:rsidRPr="002A2E98">
        <w:rPr>
          <w:rFonts w:ascii="Aptos Narrow" w:hAnsi="Aptos Narrow"/>
        </w:rPr>
        <w:t>and date of the transaction (for example, application date).</w:t>
      </w:r>
    </w:p>
    <w:p w14:paraId="05B63B00" w14:textId="77777777" w:rsidR="00745F2F" w:rsidRDefault="00745F2F" w:rsidP="00113CC6">
      <w:pPr>
        <w:shd w:val="clear" w:color="auto" w:fill="DAEEF3" w:themeFill="accent5" w:themeFillTint="33"/>
        <w:jc w:val="both"/>
        <w:rPr>
          <w:rFonts w:ascii="Aptos Narrow" w:hAnsi="Aptos Narrow"/>
        </w:rPr>
      </w:pPr>
      <w:r w:rsidRPr="002A2E98">
        <w:rPr>
          <w:rFonts w:ascii="Aptos Narrow" w:hAnsi="Aptos Narrow"/>
        </w:rPr>
        <w:lastRenderedPageBreak/>
        <w:t>The Inquiry Identity Network helps to provide a unique cross-industry view of U.S. consumer</w:t>
      </w:r>
      <w:r>
        <w:rPr>
          <w:rFonts w:ascii="Aptos Narrow" w:hAnsi="Aptos Narrow"/>
        </w:rPr>
        <w:t xml:space="preserve"> </w:t>
      </w:r>
      <w:r w:rsidRPr="002A2E98">
        <w:rPr>
          <w:rFonts w:ascii="Aptos Narrow" w:hAnsi="Aptos Narrow"/>
        </w:rPr>
        <w:t>application activity to enhance physical identity insights and fraud solutions.</w:t>
      </w:r>
    </w:p>
    <w:p w14:paraId="3B022C11" w14:textId="77777777" w:rsidR="00745F2F" w:rsidRDefault="00745F2F" w:rsidP="00113CC6">
      <w:pPr>
        <w:shd w:val="clear" w:color="auto" w:fill="DAEEF3" w:themeFill="accent5" w:themeFillTint="33"/>
        <w:jc w:val="both"/>
        <w:rPr>
          <w:rFonts w:ascii="Aptos Narrow" w:hAnsi="Aptos Narrow"/>
        </w:rPr>
      </w:pPr>
    </w:p>
    <w:p w14:paraId="1B42DF3E" w14:textId="5F6051F6" w:rsidR="00246EBE" w:rsidRDefault="00246EBE" w:rsidP="00113CC6">
      <w:pPr>
        <w:shd w:val="clear" w:color="auto" w:fill="DAEEF3" w:themeFill="accent5" w:themeFillTint="33"/>
        <w:jc w:val="both"/>
        <w:rPr>
          <w:rFonts w:ascii="Aptos Narrow" w:hAnsi="Aptos Narrow"/>
        </w:rPr>
      </w:pPr>
      <w:r w:rsidRPr="00C0713F">
        <w:rPr>
          <w:rFonts w:ascii="Aptos Narrow" w:hAnsi="Aptos Narrow"/>
          <w:b/>
          <w:bCs/>
        </w:rPr>
        <w:t>For more details kindly refer to “</w:t>
      </w:r>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
    <w:p w14:paraId="22D14454" w14:textId="48332E7E" w:rsidR="006A066C" w:rsidRDefault="006A066C" w:rsidP="00113CC6">
      <w:pPr>
        <w:shd w:val="clear" w:color="auto" w:fill="DAEEF3" w:themeFill="accent5" w:themeFillTint="33"/>
        <w:jc w:val="both"/>
        <w:rPr>
          <w:rFonts w:ascii="Aptos Narrow" w:hAnsi="Aptos Narrow"/>
        </w:rPr>
      </w:pPr>
      <w:r>
        <w:rPr>
          <w:rFonts w:ascii="Aptos Narrow" w:hAnsi="Aptos Narrow"/>
        </w:rPr>
        <w:object w:dxaOrig="1538" w:dyaOrig="993" w14:anchorId="51370E7A">
          <v:shape id="_x0000_i1033" type="#_x0000_t75" style="width:77.25pt;height:49.5pt" o:ole="">
            <v:imagedata r:id="rId13" o:title=""/>
          </v:shape>
          <o:OLEObject Type="Embed" ProgID="AcroExch.Document.DC" ShapeID="_x0000_i1033" DrawAspect="Icon" ObjectID="_1795962240" r:id="rId28"/>
        </w:object>
      </w:r>
    </w:p>
    <w:p w14:paraId="0D09EA13" w14:textId="77777777" w:rsidR="00836691" w:rsidRDefault="00836691" w:rsidP="00836691">
      <w:pPr>
        <w:pStyle w:val="Default"/>
        <w:rPr>
          <w:rStyle w:val="SubtleEmphasis"/>
        </w:rPr>
      </w:pPr>
    </w:p>
    <w:bookmarkEnd w:id="808"/>
    <w:p w14:paraId="636C8215" w14:textId="134B7EF4" w:rsidR="00836691" w:rsidRPr="00836691" w:rsidRDefault="00836691" w:rsidP="00836691">
      <w:pPr>
        <w:pStyle w:val="Heading4"/>
        <w:rPr>
          <w:rStyle w:val="SubtleEmphasis"/>
          <w:i w:val="0"/>
          <w:iCs/>
          <w:color w:val="4F81BD" w:themeColor="accent1"/>
        </w:rPr>
      </w:pPr>
      <w:r w:rsidRPr="00836691">
        <w:rPr>
          <w:rStyle w:val="SubtleEmphasis"/>
          <w:rFonts w:hint="eastAsia"/>
          <w:i w:val="0"/>
          <w:iCs/>
          <w:color w:val="4F81BD" w:themeColor="accent1"/>
        </w:rPr>
        <w:t>Data Relevance</w:t>
      </w:r>
    </w:p>
    <w:p w14:paraId="42ECDBF7" w14:textId="77777777" w:rsidR="00836691" w:rsidRDefault="00836691" w:rsidP="00836691">
      <w:pPr>
        <w:rPr>
          <w:rStyle w:val="SubtleEmphasis"/>
        </w:rPr>
      </w:pPr>
      <w:r>
        <w:rPr>
          <w:rStyle w:val="SubtleEmphasis"/>
        </w:rPr>
        <w:t>Discuss the relevance of the development data to the modeling objective. For example, is the composition of the development data representative of the current portfolio in terms of coverage and distribution of data attributes? Is the time period selected for development data appropriate for the model’s business purpose and the statistical estimation technique?</w:t>
      </w:r>
    </w:p>
    <w:p w14:paraId="402A287A" w14:textId="77777777" w:rsidR="00836691" w:rsidRDefault="00836691" w:rsidP="00836691">
      <w:pPr>
        <w:rPr>
          <w:rStyle w:val="SubtleEmphasis"/>
        </w:rPr>
      </w:pPr>
    </w:p>
    <w:p w14:paraId="13BF6F32" w14:textId="7440E7C6" w:rsidR="00836691" w:rsidRDefault="00836691" w:rsidP="00836691">
      <w:pPr>
        <w:rPr>
          <w:rStyle w:val="SubtleEmphasis"/>
        </w:rPr>
      </w:pPr>
      <w:r>
        <w:rPr>
          <w:rStyle w:val="SubtleEmphasis"/>
        </w:rPr>
        <w:t xml:space="preserve">If proxies for internal data are used, such as internal data for other products or external data from public databases or third-party services, justify and document the applicability and appropriateness of the proxy data to the specific internal portfolio / purpose. </w:t>
      </w:r>
    </w:p>
    <w:p w14:paraId="4C3BC6E8" w14:textId="77777777" w:rsidR="00836691" w:rsidRDefault="00836691" w:rsidP="00836691">
      <w:pPr>
        <w:rPr>
          <w:rStyle w:val="SubtleEmphasis"/>
          <w:u w:val="single"/>
        </w:rPr>
      </w:pPr>
    </w:p>
    <w:p w14:paraId="32198A30" w14:textId="3F2A1386" w:rsidR="00836691" w:rsidRDefault="00836691" w:rsidP="00836691">
      <w:pPr>
        <w:rPr>
          <w:rStyle w:val="SubtleEmphasis"/>
        </w:rPr>
      </w:pPr>
      <w:r>
        <w:rPr>
          <w:rStyle w:val="SubtleEmphasis"/>
          <w:u w:val="single"/>
        </w:rPr>
        <w:t>For vendor models</w:t>
      </w:r>
      <w:r>
        <w:rPr>
          <w:rStyle w:val="SubtleEmphasis"/>
        </w:rPr>
        <w:t>, document a comprehensive assessment of the vendor’s development data applicability to the Company’s internal portfolio/products/customers. This typically involves a comparison of the external and internal data for key model drivers (e.g., geographic distribution, loan/transaction size, loan/product type, etc.).</w:t>
      </w:r>
    </w:p>
    <w:p w14:paraId="2EDCA3C6" w14:textId="77777777" w:rsidR="00836691" w:rsidRDefault="00836691" w:rsidP="00836691"/>
    <w:p w14:paraId="0DEAB256" w14:textId="77777777" w:rsidR="00737A94" w:rsidRDefault="00737A94" w:rsidP="00737A94">
      <w:pPr>
        <w:shd w:val="clear" w:color="auto" w:fill="DAEEF3" w:themeFill="accent5" w:themeFillTint="33"/>
        <w:jc w:val="both"/>
        <w:rPr>
          <w:rFonts w:ascii="Aptos Narrow" w:hAnsi="Aptos Narrow"/>
        </w:rPr>
      </w:pPr>
      <w:bookmarkStart w:id="809" w:name="OLE_LINK12"/>
      <w:r>
        <w:rPr>
          <w:rFonts w:ascii="Aptos Narrow" w:hAnsi="Aptos Narrow"/>
        </w:rPr>
        <w:t>Model Owner:</w:t>
      </w:r>
    </w:p>
    <w:p w14:paraId="70BAA5C1" w14:textId="77777777" w:rsidR="00745F2F" w:rsidRDefault="00745F2F" w:rsidP="00113CC6">
      <w:pPr>
        <w:shd w:val="clear" w:color="auto" w:fill="DAEEF3" w:themeFill="accent5" w:themeFillTint="33"/>
        <w:jc w:val="both"/>
        <w:rPr>
          <w:rFonts w:ascii="Aptos Narrow" w:hAnsi="Aptos Narrow"/>
        </w:rPr>
      </w:pPr>
      <w:r>
        <w:rPr>
          <w:rFonts w:ascii="Aptos Narrow" w:hAnsi="Aptos Narrow"/>
        </w:rPr>
        <w:t xml:space="preserve">The input data and assumptions are known with certainty, in context of which real-world inputs are used. </w:t>
      </w:r>
      <w:r w:rsidRPr="009C18DC">
        <w:rPr>
          <w:rFonts w:ascii="Aptos Narrow" w:hAnsi="Aptos Narrow"/>
        </w:rPr>
        <w:t>The data that is used in the model is sourced nationally and is subject to</w:t>
      </w:r>
      <w:r>
        <w:rPr>
          <w:rFonts w:ascii="Aptos Narrow" w:hAnsi="Aptos Narrow"/>
        </w:rPr>
        <w:t xml:space="preserve"> </w:t>
      </w:r>
      <w:r w:rsidRPr="009C18DC">
        <w:rPr>
          <w:rFonts w:ascii="Aptos Narrow" w:hAnsi="Aptos Narrow"/>
        </w:rPr>
        <w:t>monitoring and data hygiene management to ensure high levels of reliability and stability over time.</w:t>
      </w:r>
    </w:p>
    <w:p w14:paraId="4375C2F1" w14:textId="77777777" w:rsidR="00745F2F" w:rsidRDefault="00745F2F" w:rsidP="00113CC6">
      <w:pPr>
        <w:shd w:val="clear" w:color="auto" w:fill="DAEEF3" w:themeFill="accent5" w:themeFillTint="33"/>
        <w:jc w:val="both"/>
        <w:rPr>
          <w:rFonts w:ascii="Aptos Narrow" w:hAnsi="Aptos Narrow"/>
        </w:rPr>
      </w:pPr>
    </w:p>
    <w:p w14:paraId="656464D4" w14:textId="7C5B54A5" w:rsidR="00745F2F" w:rsidRDefault="00A07272" w:rsidP="00113CC6">
      <w:pPr>
        <w:shd w:val="clear" w:color="auto" w:fill="DAEEF3" w:themeFill="accent5" w:themeFillTint="33"/>
        <w:jc w:val="both"/>
        <w:rPr>
          <w:rFonts w:ascii="Aptos Narrow" w:hAnsi="Aptos Narrow"/>
        </w:rPr>
      </w:pPr>
      <w:r w:rsidRPr="00A07272">
        <w:rPr>
          <w:rFonts w:ascii="Aptos Narrow" w:hAnsi="Aptos Narrow"/>
        </w:rPr>
        <w:t>Furthermore, the vendor stated their model framework involved” … panel review process is designed to ensure model soundness, predictive power, and acknowledgement of fair lending requirements… and all LexisNexis Risk Solutions models are reviewed by an independent compliance department</w:t>
      </w:r>
      <w:r>
        <w:rPr>
          <w:rFonts w:ascii="Aptos Narrow" w:hAnsi="Aptos Narrow"/>
        </w:rPr>
        <w:t>.</w:t>
      </w:r>
      <w:r w:rsidRPr="00A07272">
        <w:rPr>
          <w:rFonts w:ascii="Aptos Narrow" w:hAnsi="Aptos Narrow"/>
        </w:rPr>
        <w:t>”</w:t>
      </w:r>
    </w:p>
    <w:p w14:paraId="43B21A7D" w14:textId="77777777" w:rsidR="00A07272" w:rsidRDefault="00A07272" w:rsidP="00113CC6">
      <w:pPr>
        <w:shd w:val="clear" w:color="auto" w:fill="DAEEF3" w:themeFill="accent5" w:themeFillTint="33"/>
        <w:jc w:val="both"/>
        <w:rPr>
          <w:rFonts w:ascii="Aptos Narrow" w:hAnsi="Aptos Narrow"/>
        </w:rPr>
      </w:pPr>
    </w:p>
    <w:p w14:paraId="7E770282" w14:textId="0D35299B" w:rsidR="006A066C" w:rsidRDefault="00745F2F" w:rsidP="00113CC6">
      <w:pPr>
        <w:shd w:val="clear" w:color="auto" w:fill="DAEEF3" w:themeFill="accent5" w:themeFillTint="33"/>
        <w:jc w:val="both"/>
        <w:rPr>
          <w:rFonts w:ascii="Aptos Narrow" w:hAnsi="Aptos Narrow"/>
        </w:rPr>
      </w:pPr>
      <w:r>
        <w:rPr>
          <w:rFonts w:ascii="Aptos Narrow" w:hAnsi="Aptos Narrow"/>
        </w:rPr>
        <w:t xml:space="preserve">Multiple samples were used to develop the model, the Source used is Inquiry Identity Network, the Population contains new credit card applications, and the </w:t>
      </w:r>
      <w:r w:rsidRPr="003A49B0">
        <w:rPr>
          <w:rFonts w:ascii="Aptos Narrow" w:hAnsi="Aptos Narrow"/>
        </w:rPr>
        <w:t>Application dates range from January 2017 to December</w:t>
      </w:r>
      <w:r>
        <w:rPr>
          <w:rFonts w:ascii="Aptos Narrow" w:hAnsi="Aptos Narrow"/>
        </w:rPr>
        <w:t xml:space="preserve"> </w:t>
      </w:r>
      <w:r w:rsidRPr="003A49B0">
        <w:rPr>
          <w:rFonts w:ascii="Aptos Narrow" w:hAnsi="Aptos Narrow"/>
        </w:rPr>
        <w:t>2019</w:t>
      </w:r>
      <w:r w:rsidR="006A066C">
        <w:rPr>
          <w:rFonts w:ascii="Aptos Narrow" w:hAnsi="Aptos Narrow"/>
        </w:rPr>
        <w:t>.</w:t>
      </w:r>
    </w:p>
    <w:p w14:paraId="00A1E39E" w14:textId="77777777" w:rsidR="00246EBE" w:rsidRDefault="00246EBE" w:rsidP="00113CC6">
      <w:pPr>
        <w:shd w:val="clear" w:color="auto" w:fill="DAEEF3" w:themeFill="accent5" w:themeFillTint="33"/>
        <w:jc w:val="both"/>
        <w:rPr>
          <w:rFonts w:ascii="Aptos Narrow" w:hAnsi="Aptos Narrow"/>
        </w:rPr>
      </w:pPr>
    </w:p>
    <w:p w14:paraId="71766C7C" w14:textId="672CD239" w:rsidR="00246EBE" w:rsidRDefault="00246EBE" w:rsidP="00113CC6">
      <w:pPr>
        <w:shd w:val="clear" w:color="auto" w:fill="DAEEF3" w:themeFill="accent5" w:themeFillTint="33"/>
        <w:jc w:val="both"/>
        <w:rPr>
          <w:rFonts w:ascii="Aptos Narrow" w:hAnsi="Aptos Narrow"/>
        </w:rPr>
      </w:pPr>
      <w:r w:rsidRPr="00C0713F">
        <w:rPr>
          <w:rFonts w:ascii="Aptos Narrow" w:hAnsi="Aptos Narrow"/>
          <w:b/>
          <w:bCs/>
        </w:rPr>
        <w:t>For more details kindly refer to “</w:t>
      </w:r>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
    <w:p w14:paraId="6BFD06D0" w14:textId="1A1FA0FC" w:rsidR="006A066C" w:rsidRDefault="006A066C" w:rsidP="00113CC6">
      <w:pPr>
        <w:shd w:val="clear" w:color="auto" w:fill="DAEEF3" w:themeFill="accent5" w:themeFillTint="33"/>
        <w:jc w:val="both"/>
        <w:rPr>
          <w:rFonts w:ascii="Aptos Narrow" w:hAnsi="Aptos Narrow"/>
        </w:rPr>
      </w:pPr>
      <w:r>
        <w:rPr>
          <w:rFonts w:ascii="Aptos Narrow" w:hAnsi="Aptos Narrow"/>
        </w:rPr>
        <w:object w:dxaOrig="1538" w:dyaOrig="993" w14:anchorId="64FB5CAF">
          <v:shape id="_x0000_i1034" type="#_x0000_t75" style="width:77.25pt;height:49.5pt" o:ole="">
            <v:imagedata r:id="rId13" o:title=""/>
          </v:shape>
          <o:OLEObject Type="Embed" ProgID="AcroExch.Document.DC" ShapeID="_x0000_i1034" DrawAspect="Icon" ObjectID="_1795962241" r:id="rId29"/>
        </w:object>
      </w:r>
    </w:p>
    <w:p w14:paraId="36F0281E" w14:textId="77777777" w:rsidR="006A066C" w:rsidRDefault="006A066C" w:rsidP="00113CC6">
      <w:pPr>
        <w:shd w:val="clear" w:color="auto" w:fill="DAEEF3" w:themeFill="accent5" w:themeFillTint="33"/>
        <w:jc w:val="both"/>
        <w:rPr>
          <w:rFonts w:ascii="Aptos Narrow" w:hAnsi="Aptos Narrow"/>
        </w:rPr>
      </w:pPr>
    </w:p>
    <w:bookmarkEnd w:id="809"/>
    <w:p w14:paraId="638F75DF" w14:textId="77777777" w:rsidR="00836691" w:rsidRDefault="00836691" w:rsidP="00836691"/>
    <w:p w14:paraId="11C33339" w14:textId="60A0FC52" w:rsidR="00836691" w:rsidRDefault="00836691" w:rsidP="00836691">
      <w:pPr>
        <w:pStyle w:val="Heading4"/>
      </w:pPr>
      <w:r>
        <w:rPr>
          <w:rFonts w:hint="eastAsia"/>
        </w:rPr>
        <w:lastRenderedPageBreak/>
        <w:t>Data Extraction Process</w:t>
      </w:r>
    </w:p>
    <w:p w14:paraId="6C1297D6" w14:textId="5619F4B3" w:rsidR="00836691" w:rsidRDefault="00A941D2" w:rsidP="00836691">
      <w:pPr>
        <w:rPr>
          <w:rStyle w:val="SubtleEmphasis"/>
        </w:rPr>
      </w:pPr>
      <w:r>
        <w:rPr>
          <w:rStyle w:val="SubtleEmphasis"/>
        </w:rPr>
        <w:t>Describe how the development data is extracted, either automatically or manually, or otherwise obtained.</w:t>
      </w:r>
    </w:p>
    <w:p w14:paraId="522FFBF5" w14:textId="77777777" w:rsidR="00A941D2" w:rsidRDefault="00A941D2" w:rsidP="00836691">
      <w:pPr>
        <w:rPr>
          <w:rStyle w:val="SubtleEmphasis"/>
        </w:rPr>
      </w:pPr>
    </w:p>
    <w:p w14:paraId="0FBA9C75" w14:textId="0CE01E2E" w:rsidR="00A941D2" w:rsidRDefault="00A941D2" w:rsidP="00836691">
      <w:pPr>
        <w:rPr>
          <w:rStyle w:val="SubtleEmphasis"/>
        </w:rPr>
      </w:pPr>
      <w:r w:rsidRPr="00BA6B1D">
        <w:rPr>
          <w:rStyle w:val="SubtleEmphasis"/>
        </w:rPr>
        <w:t>Include references to the code or files used to extract the data or to the data files received from other individuals / departments</w:t>
      </w:r>
      <w:r>
        <w:rPr>
          <w:rStyle w:val="SubtleEmphasis"/>
          <w:rFonts w:hint="eastAsia"/>
        </w:rPr>
        <w:t xml:space="preserve">. </w:t>
      </w:r>
    </w:p>
    <w:p w14:paraId="4E94E0F6" w14:textId="77777777" w:rsidR="00A941D2" w:rsidRDefault="00A941D2" w:rsidP="00836691">
      <w:pPr>
        <w:rPr>
          <w:rStyle w:val="SubtleEmphasis"/>
        </w:rPr>
      </w:pPr>
      <w:bookmarkStart w:id="810" w:name="OLE_LINK15"/>
    </w:p>
    <w:p w14:paraId="4169ABA5"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1556D89A" w14:textId="1A94C21E" w:rsidR="003C0ACA" w:rsidRDefault="00DF3F43" w:rsidP="00113CC6">
      <w:pPr>
        <w:shd w:val="clear" w:color="auto" w:fill="DAEEF3" w:themeFill="accent5" w:themeFillTint="33"/>
        <w:jc w:val="both"/>
        <w:rPr>
          <w:rFonts w:ascii="Aptos Narrow" w:hAnsi="Aptos Narrow"/>
        </w:rPr>
      </w:pPr>
      <w:r w:rsidRPr="0986E67D">
        <w:rPr>
          <w:rFonts w:ascii="Aptos Narrow" w:hAnsi="Aptos Narrow"/>
        </w:rPr>
        <w:t xml:space="preserve">The data extraction process for the LexisNexis Fraud Intelligence model involved compiling a list of fraud point attributes, which was augmented with additional attributes from the ID Network. This approach ensured that the model had access to comprehensive data from various sources. The data was sourced from public records, credit bureau data, phone directories, utility data, and student directories. These diverse sources provided a robust set of attributes essential for fraud detection. To make this data suitable for model integration, it was meticulously organized into a structured, model-ready attribute set. This process allowed for the efficient extraction and preparation of data, ensuring that all relevant information was </w:t>
      </w:r>
      <w:r w:rsidR="00D15E35" w:rsidRPr="0986E67D">
        <w:rPr>
          <w:rFonts w:ascii="Aptos Narrow" w:hAnsi="Aptos Narrow"/>
        </w:rPr>
        <w:t>captured and</w:t>
      </w:r>
      <w:r w:rsidRPr="0986E67D">
        <w:rPr>
          <w:rFonts w:ascii="Aptos Narrow" w:hAnsi="Aptos Narrow"/>
        </w:rPr>
        <w:t xml:space="preserve"> could be used to assess fraud risk effectively. </w:t>
      </w:r>
    </w:p>
    <w:p w14:paraId="04181FF3" w14:textId="77777777" w:rsidR="00DF3F43" w:rsidRDefault="00DF3F43" w:rsidP="00113CC6">
      <w:pPr>
        <w:shd w:val="clear" w:color="auto" w:fill="DAEEF3" w:themeFill="accent5" w:themeFillTint="33"/>
        <w:jc w:val="both"/>
        <w:rPr>
          <w:rFonts w:ascii="Aptos Narrow" w:hAnsi="Aptos Narrow"/>
        </w:rPr>
      </w:pPr>
    </w:p>
    <w:p w14:paraId="6DAC9793" w14:textId="61964B10" w:rsidR="00DF3F43" w:rsidRDefault="00DF3F43" w:rsidP="00113CC6">
      <w:pPr>
        <w:shd w:val="clear" w:color="auto" w:fill="DAEEF3" w:themeFill="accent5" w:themeFillTint="33"/>
        <w:jc w:val="both"/>
        <w:rPr>
          <w:rFonts w:ascii="Aptos Narrow" w:hAnsi="Aptos Narrow"/>
        </w:rPr>
      </w:pPr>
      <w:r>
        <w:rPr>
          <w:rFonts w:ascii="Aptos Narrow" w:hAnsi="Aptos Narrow"/>
        </w:rPr>
        <w:t xml:space="preserve">This method of data extraction relied on a combination of public and proprietary data sources, creating a </w:t>
      </w:r>
      <w:r w:rsidR="00A8582B">
        <w:rPr>
          <w:rFonts w:ascii="Aptos Narrow" w:hAnsi="Aptos Narrow"/>
        </w:rPr>
        <w:t>well-rounded</w:t>
      </w:r>
      <w:r>
        <w:rPr>
          <w:rFonts w:ascii="Aptos Narrow" w:hAnsi="Aptos Narrow"/>
        </w:rPr>
        <w:t xml:space="preserve"> </w:t>
      </w:r>
      <w:r w:rsidR="00A8582B">
        <w:rPr>
          <w:rFonts w:ascii="Aptos Narrow" w:hAnsi="Aptos Narrow"/>
        </w:rPr>
        <w:t xml:space="preserve">dataset that incorporates multiple dimensions of identity verification and transaction history. By leveraging these different data points, LexisNexis ensured the quality and comprehensiveness of the data used in its fraud intelligence model, enabling it to detect patterns indicative of fraudulent activity. </w:t>
      </w:r>
    </w:p>
    <w:p w14:paraId="78D08784" w14:textId="1231A36A" w:rsidR="00033676" w:rsidRDefault="00033676" w:rsidP="00113CC6">
      <w:pPr>
        <w:shd w:val="clear" w:color="auto" w:fill="DAEEF3" w:themeFill="accent5" w:themeFillTint="33"/>
        <w:jc w:val="both"/>
        <w:rPr>
          <w:rFonts w:ascii="Aptos Narrow" w:hAnsi="Aptos Narrow"/>
        </w:rPr>
      </w:pPr>
      <w:r w:rsidRPr="004176F7">
        <w:rPr>
          <w:rFonts w:ascii="Aptos Narrow" w:hAnsi="Aptos Narrow"/>
        </w:rPr>
        <w:t>The LexisNexis Fraud Intelligence model relies on data managed within the proprietary internal HPCC Systems Data Platform. The extraction process is designed to ensure efficient, accurate, and secure retrieval of relevant data for model input.</w:t>
      </w:r>
      <w:r>
        <w:rPr>
          <w:rFonts w:ascii="Aptos Narrow" w:hAnsi="Aptos Narrow"/>
        </w:rPr>
        <w:t xml:space="preserve"> </w:t>
      </w:r>
    </w:p>
    <w:p w14:paraId="59E8901B" w14:textId="77777777" w:rsidR="00033676" w:rsidRDefault="00033676" w:rsidP="00113CC6">
      <w:pPr>
        <w:shd w:val="clear" w:color="auto" w:fill="DAEEF3" w:themeFill="accent5" w:themeFillTint="33"/>
        <w:jc w:val="both"/>
        <w:rPr>
          <w:rFonts w:ascii="Aptos Narrow" w:hAnsi="Aptos Narrow"/>
        </w:rPr>
      </w:pPr>
    </w:p>
    <w:p w14:paraId="5E3A86A3" w14:textId="77777777" w:rsidR="00A941D2" w:rsidRDefault="00A941D2" w:rsidP="00A941D2">
      <w:pPr>
        <w:shd w:val="clear" w:color="auto" w:fill="DAEEF3" w:themeFill="accent5" w:themeFillTint="33"/>
        <w:rPr>
          <w:rFonts w:ascii="Aptos Narrow" w:hAnsi="Aptos Narrow"/>
        </w:rPr>
      </w:pPr>
    </w:p>
    <w:bookmarkEnd w:id="810"/>
    <w:p w14:paraId="1AD6EF51" w14:textId="77777777" w:rsidR="00A941D2" w:rsidRDefault="00A941D2" w:rsidP="00836691"/>
    <w:p w14:paraId="67B9B6A1" w14:textId="31DA2614" w:rsidR="00836691" w:rsidRDefault="00836691" w:rsidP="00836691">
      <w:pPr>
        <w:pStyle w:val="Heading4"/>
      </w:pPr>
      <w:r>
        <w:rPr>
          <w:rFonts w:hint="eastAsia"/>
        </w:rPr>
        <w:t>Data Reconciliation</w:t>
      </w:r>
    </w:p>
    <w:p w14:paraId="6BEA2CE2" w14:textId="77777777" w:rsidR="00A941D2" w:rsidRDefault="00A941D2" w:rsidP="00A941D2">
      <w:pPr>
        <w:rPr>
          <w:rStyle w:val="SubtleEmphasis"/>
        </w:rPr>
      </w:pPr>
      <w:r>
        <w:rPr>
          <w:rStyle w:val="SubtleEmphasis"/>
        </w:rPr>
        <w:t>Demonstrate that the development data has been reconciled with a source system (e.g., the general ledger) or line of business report, or alternatively, explain how the extracted data was determined to be complete and accurate.</w:t>
      </w:r>
    </w:p>
    <w:p w14:paraId="11C8C76D" w14:textId="77777777" w:rsidR="00A941D2" w:rsidRDefault="00A941D2" w:rsidP="00A941D2">
      <w:pPr>
        <w:rPr>
          <w:rStyle w:val="SubtleEmphasis"/>
        </w:rPr>
      </w:pPr>
    </w:p>
    <w:p w14:paraId="5E9754AC" w14:textId="77777777" w:rsidR="00A941D2" w:rsidRDefault="00A941D2" w:rsidP="00A941D2">
      <w:pPr>
        <w:rPr>
          <w:rStyle w:val="SubtleEmphasis"/>
        </w:rPr>
      </w:pPr>
      <w:r>
        <w:rPr>
          <w:rStyle w:val="SubtleEmphasis"/>
        </w:rPr>
        <w:t>In addition, provide a step-by-step waterfall of data counts and balances at every step in the data preparation process from the raw data extract to the final modeling dataset.</w:t>
      </w:r>
    </w:p>
    <w:p w14:paraId="4E0534E2" w14:textId="77777777" w:rsidR="00A941D2" w:rsidRDefault="00A941D2" w:rsidP="00A941D2">
      <w:pPr>
        <w:rPr>
          <w:rStyle w:val="SubtleEmphasis"/>
        </w:rPr>
      </w:pPr>
    </w:p>
    <w:p w14:paraId="2DE1904D"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0BF84A67" w14:textId="729B794F" w:rsidR="00A07272" w:rsidRDefault="00C01D8E" w:rsidP="00113CC6">
      <w:pPr>
        <w:shd w:val="clear" w:color="auto" w:fill="DAEEF3" w:themeFill="accent5" w:themeFillTint="33"/>
        <w:jc w:val="both"/>
        <w:rPr>
          <w:rFonts w:ascii="Aptos Narrow" w:hAnsi="Aptos Narrow"/>
        </w:rPr>
      </w:pPr>
      <w:r>
        <w:rPr>
          <w:rFonts w:ascii="Aptos Narrow" w:hAnsi="Aptos Narrow"/>
        </w:rPr>
        <w:t xml:space="preserve">For the LexisNexis Fraud Intelligence Model, data reconciliation process focused on ensuring that all records from diverse </w:t>
      </w:r>
      <w:r w:rsidR="00A07272">
        <w:rPr>
          <w:rFonts w:ascii="Aptos Narrow" w:hAnsi="Aptos Narrow"/>
        </w:rPr>
        <w:t xml:space="preserve">categories of </w:t>
      </w:r>
      <w:r>
        <w:rPr>
          <w:rFonts w:ascii="Aptos Narrow" w:hAnsi="Aptos Narrow"/>
        </w:rPr>
        <w:t>data sources were properly aligned and formatted into suitable</w:t>
      </w:r>
      <w:r w:rsidR="00A07272">
        <w:rPr>
          <w:rFonts w:ascii="Aptos Narrow" w:hAnsi="Aptos Narrow"/>
        </w:rPr>
        <w:t xml:space="preserve"> sets</w:t>
      </w:r>
      <w:r>
        <w:rPr>
          <w:rFonts w:ascii="Aptos Narrow" w:hAnsi="Aptos Narrow"/>
        </w:rPr>
        <w:t xml:space="preserve"> for modeling</w:t>
      </w:r>
      <w:r w:rsidR="00A07272">
        <w:rPr>
          <w:rFonts w:ascii="Aptos Narrow" w:hAnsi="Aptos Narrow"/>
        </w:rPr>
        <w:t xml:space="preserve"> to produce output.</w:t>
      </w:r>
    </w:p>
    <w:p w14:paraId="2D381BE9" w14:textId="77777777" w:rsidR="00A07272" w:rsidRDefault="00A07272" w:rsidP="00113CC6">
      <w:pPr>
        <w:shd w:val="clear" w:color="auto" w:fill="DAEEF3" w:themeFill="accent5" w:themeFillTint="33"/>
        <w:jc w:val="both"/>
        <w:rPr>
          <w:rFonts w:ascii="Aptos Narrow" w:hAnsi="Aptos Narrow"/>
        </w:rPr>
      </w:pPr>
    </w:p>
    <w:p w14:paraId="455F385C" w14:textId="727BBD3E" w:rsidR="00A07272" w:rsidRDefault="00A07272" w:rsidP="00113CC6">
      <w:pPr>
        <w:shd w:val="clear" w:color="auto" w:fill="DAEEF3" w:themeFill="accent5" w:themeFillTint="33"/>
        <w:jc w:val="both"/>
        <w:rPr>
          <w:rFonts w:ascii="Aptos Narrow" w:hAnsi="Aptos Narrow"/>
        </w:rPr>
      </w:pPr>
      <w:r w:rsidRPr="00A07272">
        <w:rPr>
          <w:rFonts w:ascii="Aptos Narrow" w:hAnsi="Aptos Narrow"/>
        </w:rPr>
        <w:t>One of the following sets of elements must be provided:</w:t>
      </w:r>
    </w:p>
    <w:p w14:paraId="6BC2C574" w14:textId="77777777" w:rsidR="00A07272" w:rsidRPr="00A07272" w:rsidRDefault="00A07272" w:rsidP="00A07272">
      <w:pPr>
        <w:shd w:val="clear" w:color="auto" w:fill="DAEEF3" w:themeFill="accent5" w:themeFillTint="33"/>
        <w:jc w:val="both"/>
        <w:rPr>
          <w:rFonts w:ascii="Aptos Narrow" w:hAnsi="Aptos Narrow"/>
        </w:rPr>
      </w:pPr>
      <w:r w:rsidRPr="00A07272">
        <w:rPr>
          <w:rFonts w:ascii="Aptos Narrow" w:hAnsi="Aptos Narrow"/>
        </w:rPr>
        <w:t>First Name, Last Name, StreetAddress1, and Zip</w:t>
      </w:r>
    </w:p>
    <w:p w14:paraId="2A1DD1DA" w14:textId="77777777" w:rsidR="00A07272" w:rsidRPr="00A07272" w:rsidRDefault="00A07272" w:rsidP="00A07272">
      <w:pPr>
        <w:shd w:val="clear" w:color="auto" w:fill="DAEEF3" w:themeFill="accent5" w:themeFillTint="33"/>
        <w:jc w:val="both"/>
        <w:rPr>
          <w:rFonts w:ascii="Aptos Narrow" w:hAnsi="Aptos Narrow"/>
        </w:rPr>
      </w:pPr>
      <w:r w:rsidRPr="00A07272">
        <w:rPr>
          <w:rFonts w:ascii="Aptos Narrow" w:hAnsi="Aptos Narrow"/>
        </w:rPr>
        <w:t>First Name, Last Name, StreetAddress1, City and State</w:t>
      </w:r>
    </w:p>
    <w:p w14:paraId="55086273" w14:textId="77777777" w:rsidR="00A07272" w:rsidRPr="00A07272" w:rsidRDefault="00A07272" w:rsidP="00A07272">
      <w:pPr>
        <w:shd w:val="clear" w:color="auto" w:fill="DAEEF3" w:themeFill="accent5" w:themeFillTint="33"/>
        <w:jc w:val="both"/>
        <w:rPr>
          <w:rFonts w:ascii="Aptos Narrow" w:hAnsi="Aptos Narrow"/>
        </w:rPr>
      </w:pPr>
      <w:r w:rsidRPr="00A07272">
        <w:rPr>
          <w:rFonts w:ascii="Aptos Narrow" w:hAnsi="Aptos Narrow"/>
        </w:rPr>
        <w:lastRenderedPageBreak/>
        <w:t>First Name, Last Name, and SSN</w:t>
      </w:r>
    </w:p>
    <w:p w14:paraId="3DB5AFD7" w14:textId="77777777" w:rsidR="00A07272" w:rsidRPr="00A07272" w:rsidRDefault="00A07272" w:rsidP="00A07272">
      <w:pPr>
        <w:shd w:val="clear" w:color="auto" w:fill="DAEEF3" w:themeFill="accent5" w:themeFillTint="33"/>
        <w:jc w:val="both"/>
        <w:rPr>
          <w:rFonts w:ascii="Aptos Narrow" w:hAnsi="Aptos Narrow"/>
        </w:rPr>
      </w:pPr>
      <w:r w:rsidRPr="00A07272">
        <w:rPr>
          <w:rFonts w:ascii="Aptos Narrow" w:hAnsi="Aptos Narrow"/>
        </w:rPr>
        <w:t>First Name, LastName, and DOB</w:t>
      </w:r>
    </w:p>
    <w:p w14:paraId="02B72F45" w14:textId="7E27B1AE" w:rsidR="00A07272" w:rsidRDefault="00A07272" w:rsidP="00A07272">
      <w:pPr>
        <w:shd w:val="clear" w:color="auto" w:fill="DAEEF3" w:themeFill="accent5" w:themeFillTint="33"/>
        <w:jc w:val="both"/>
        <w:rPr>
          <w:rFonts w:ascii="Aptos Narrow" w:hAnsi="Aptos Narrow"/>
        </w:rPr>
      </w:pPr>
      <w:r w:rsidRPr="00A07272">
        <w:rPr>
          <w:rFonts w:ascii="Aptos Narrow" w:hAnsi="Aptos Narrow"/>
        </w:rPr>
        <w:t>First Name, Last Name, and Primary Phone</w:t>
      </w:r>
    </w:p>
    <w:p w14:paraId="0ECDADEB" w14:textId="77777777" w:rsidR="00A07272" w:rsidRDefault="00A07272" w:rsidP="00A07272">
      <w:pPr>
        <w:shd w:val="clear" w:color="auto" w:fill="DAEEF3" w:themeFill="accent5" w:themeFillTint="33"/>
        <w:jc w:val="both"/>
        <w:rPr>
          <w:rFonts w:ascii="Aptos Narrow" w:hAnsi="Aptos Narrow"/>
        </w:rPr>
      </w:pPr>
    </w:p>
    <w:p w14:paraId="24DB6A3B" w14:textId="57E7CBEB" w:rsidR="00A07272" w:rsidRDefault="00C01D8E" w:rsidP="00113CC6">
      <w:pPr>
        <w:shd w:val="clear" w:color="auto" w:fill="DAEEF3" w:themeFill="accent5" w:themeFillTint="33"/>
        <w:jc w:val="both"/>
        <w:rPr>
          <w:rFonts w:ascii="Aptos Narrow" w:hAnsi="Aptos Narrow"/>
        </w:rPr>
      </w:pPr>
      <w:r w:rsidRPr="0986E67D">
        <w:rPr>
          <w:rFonts w:ascii="Aptos Narrow" w:hAnsi="Aptos Narrow"/>
        </w:rPr>
        <w:t xml:space="preserve">While the exact steps for data reconciliation were not explicitly detailed in the available materials, it is understood that during the data preparation process, raw data from different sources </w:t>
      </w:r>
      <w:r w:rsidR="18DD70CE" w:rsidRPr="0986E67D">
        <w:rPr>
          <w:rFonts w:ascii="Aptos Narrow" w:hAnsi="Aptos Narrow"/>
        </w:rPr>
        <w:t xml:space="preserve">were </w:t>
      </w:r>
      <w:r w:rsidRPr="0986E67D">
        <w:rPr>
          <w:rFonts w:ascii="Aptos Narrow" w:hAnsi="Aptos Narrow"/>
        </w:rPr>
        <w:t>transformed into a structured, model-ready format. The data sources included public records, credit bureau data, phone directories, utility data, and student directories, which were organized into a consistent set of attributes for use in fraud detection.</w:t>
      </w:r>
    </w:p>
    <w:p w14:paraId="77969840" w14:textId="5C939581" w:rsidR="00C01D8E" w:rsidRDefault="00C01D8E" w:rsidP="00113CC6">
      <w:pPr>
        <w:shd w:val="clear" w:color="auto" w:fill="DAEEF3" w:themeFill="accent5" w:themeFillTint="33"/>
        <w:jc w:val="both"/>
        <w:rPr>
          <w:rFonts w:ascii="Aptos Narrow" w:hAnsi="Aptos Narrow"/>
        </w:rPr>
      </w:pPr>
      <w:r>
        <w:rPr>
          <w:rFonts w:ascii="Aptos Narrow" w:hAnsi="Aptos Narrow"/>
        </w:rPr>
        <w:t xml:space="preserve"> </w:t>
      </w:r>
    </w:p>
    <w:p w14:paraId="4A8F96BC" w14:textId="3D1B214D" w:rsidR="00C01D8E" w:rsidRDefault="00C01D8E" w:rsidP="00113CC6">
      <w:pPr>
        <w:shd w:val="clear" w:color="auto" w:fill="DAEEF3" w:themeFill="accent5" w:themeFillTint="33"/>
        <w:jc w:val="both"/>
        <w:rPr>
          <w:rFonts w:ascii="Aptos Narrow" w:hAnsi="Aptos Narrow"/>
        </w:rPr>
      </w:pPr>
      <w:r>
        <w:rPr>
          <w:rFonts w:ascii="Aptos Narrow" w:hAnsi="Aptos Narrow"/>
        </w:rPr>
        <w:t>Regardless, the overall aim was to ensure that the data used in the fraud intelligence model was standardized, consistent, and ready for use, ensuring its quality and reliability for model’s prediction</w:t>
      </w:r>
      <w:r w:rsidR="0076178D">
        <w:rPr>
          <w:rFonts w:ascii="Aptos Narrow" w:hAnsi="Aptos Narrow"/>
        </w:rPr>
        <w:t xml:space="preserve">s. This process </w:t>
      </w:r>
      <w:r w:rsidR="0003780D">
        <w:rPr>
          <w:rFonts w:ascii="Aptos Narrow" w:hAnsi="Aptos Narrow"/>
        </w:rPr>
        <w:t>i</w:t>
      </w:r>
      <w:r w:rsidR="0076178D">
        <w:rPr>
          <w:rFonts w:ascii="Aptos Narrow" w:hAnsi="Aptos Narrow"/>
        </w:rPr>
        <w:t xml:space="preserve">s critical in maintaining the integrity of that data and optimizing it for the detection of fraud risks. </w:t>
      </w:r>
    </w:p>
    <w:p w14:paraId="5F028D51" w14:textId="77777777" w:rsidR="0076178D" w:rsidRDefault="0076178D" w:rsidP="00113CC6">
      <w:pPr>
        <w:shd w:val="clear" w:color="auto" w:fill="DAEEF3" w:themeFill="accent5" w:themeFillTint="33"/>
        <w:jc w:val="both"/>
        <w:rPr>
          <w:rFonts w:ascii="Aptos Narrow" w:hAnsi="Aptos Narrow"/>
        </w:rPr>
      </w:pPr>
    </w:p>
    <w:p w14:paraId="077BDD08" w14:textId="77777777" w:rsidR="00A8506A" w:rsidRDefault="00A8506A" w:rsidP="00745F2F">
      <w:pPr>
        <w:shd w:val="clear" w:color="auto" w:fill="DAEEF3" w:themeFill="accent5" w:themeFillTint="33"/>
        <w:rPr>
          <w:rFonts w:ascii="Aptos Narrow" w:hAnsi="Aptos Narrow"/>
        </w:rPr>
      </w:pPr>
    </w:p>
    <w:p w14:paraId="40A841B9" w14:textId="77777777" w:rsidR="004A7062" w:rsidRDefault="004A7062" w:rsidP="004A7062">
      <w:pPr>
        <w:rPr>
          <w:rFonts w:ascii="Arial Narrow" w:hAnsi="Arial Narrow"/>
        </w:rPr>
      </w:pPr>
    </w:p>
    <w:p w14:paraId="4D4FE0D6" w14:textId="2F29E763" w:rsidR="004A7062" w:rsidRDefault="004A7062" w:rsidP="00836691">
      <w:pPr>
        <w:pStyle w:val="Heading3"/>
      </w:pPr>
      <w:bookmarkStart w:id="811" w:name="_Toc163230495"/>
      <w:bookmarkEnd w:id="795"/>
      <w:r>
        <w:t>Development Data Preparation</w:t>
      </w:r>
      <w:bookmarkEnd w:id="811"/>
    </w:p>
    <w:p w14:paraId="011159C9" w14:textId="77777777" w:rsidR="004A7062" w:rsidRDefault="004A7062" w:rsidP="004A7062">
      <w:pPr>
        <w:rPr>
          <w:rFonts w:ascii="Arial Narrow" w:hAnsi="Arial Narrow"/>
        </w:rPr>
      </w:pPr>
    </w:p>
    <w:p w14:paraId="6D2CB9AF" w14:textId="77777777" w:rsidR="001A7D12" w:rsidRPr="001A7D12" w:rsidRDefault="001A7D12" w:rsidP="001A7D12">
      <w:pPr>
        <w:pStyle w:val="ListParagraph"/>
        <w:keepNext/>
        <w:keepLines/>
        <w:numPr>
          <w:ilvl w:val="2"/>
          <w:numId w:val="5"/>
        </w:numPr>
        <w:shd w:val="clear" w:color="auto" w:fill="B8CCE4" w:themeFill="accent1" w:themeFillTint="66"/>
        <w:spacing w:before="200" w:after="120"/>
        <w:contextualSpacing w:val="0"/>
        <w:outlineLvl w:val="1"/>
        <w:rPr>
          <w:rFonts w:ascii="Arial" w:eastAsiaTheme="majorEastAsia" w:hAnsi="Arial" w:cstheme="majorBidi"/>
          <w:b/>
          <w:bCs/>
          <w:vanish/>
          <w:sz w:val="24"/>
          <w:szCs w:val="26"/>
        </w:rPr>
      </w:pPr>
      <w:bookmarkStart w:id="812" w:name="_Toc161759110"/>
      <w:bookmarkStart w:id="813" w:name="_Toc161759268"/>
      <w:bookmarkStart w:id="814" w:name="_Toc161907132"/>
      <w:bookmarkStart w:id="815" w:name="_Toc162252139"/>
      <w:bookmarkStart w:id="816" w:name="_Toc162255288"/>
      <w:bookmarkStart w:id="817" w:name="_Toc163134427"/>
      <w:bookmarkStart w:id="818" w:name="_Toc163136729"/>
      <w:bookmarkStart w:id="819" w:name="_Toc163230496"/>
      <w:bookmarkStart w:id="820" w:name="OLE_LINK19"/>
      <w:bookmarkEnd w:id="812"/>
      <w:bookmarkEnd w:id="813"/>
      <w:bookmarkEnd w:id="814"/>
      <w:bookmarkEnd w:id="815"/>
      <w:bookmarkEnd w:id="816"/>
      <w:bookmarkEnd w:id="817"/>
      <w:bookmarkEnd w:id="818"/>
      <w:bookmarkEnd w:id="819"/>
    </w:p>
    <w:p w14:paraId="169A96FB" w14:textId="5603DC71" w:rsidR="00755A3D" w:rsidRPr="00266D5A" w:rsidRDefault="00755A3D" w:rsidP="001A7D12">
      <w:pPr>
        <w:pStyle w:val="Heading4"/>
      </w:pPr>
      <w:r w:rsidRPr="00266D5A">
        <w:t xml:space="preserve">Data Quality and </w:t>
      </w:r>
      <w:r w:rsidRPr="00D8397A">
        <w:t>Treatments</w:t>
      </w:r>
    </w:p>
    <w:p w14:paraId="5ECF09A9" w14:textId="77777777" w:rsidR="002C57A9" w:rsidRDefault="00266D5A" w:rsidP="002C57A9">
      <w:pPr>
        <w:rPr>
          <w:rStyle w:val="SubtleEmphasis"/>
        </w:rPr>
      </w:pPr>
      <w:r>
        <w:rPr>
          <w:rStyle w:val="SubtleEmphasis"/>
        </w:rPr>
        <w:t>Describe the raw data quality and any treatments used to address missing or erroneous values, for example, algorithms applied to impute values.</w:t>
      </w:r>
    </w:p>
    <w:p w14:paraId="12672931" w14:textId="47E2B1E2" w:rsidR="00266D5A" w:rsidRDefault="00266D5A" w:rsidP="002C57A9">
      <w:pPr>
        <w:rPr>
          <w:rStyle w:val="SubtleEmphasis"/>
        </w:rPr>
      </w:pPr>
      <w:r>
        <w:rPr>
          <w:rStyle w:val="SubtleEmphasis"/>
        </w:rPr>
        <w:t xml:space="preserve"> </w:t>
      </w:r>
    </w:p>
    <w:bookmarkEnd w:id="820"/>
    <w:p w14:paraId="5340BAA5" w14:textId="38122526" w:rsidR="00755A3D" w:rsidRDefault="00266D5A" w:rsidP="002C57A9">
      <w:pPr>
        <w:rPr>
          <w:rStyle w:val="SubtleEmphasis"/>
        </w:rPr>
      </w:pPr>
      <w:r>
        <w:rPr>
          <w:rStyle w:val="SubtleEmphasis"/>
        </w:rPr>
        <w:t>Document any analysis of data outliers and their impact on model development / outputs. Provide support for the selected approach for treating the outliers (if any).</w:t>
      </w:r>
    </w:p>
    <w:p w14:paraId="6A024317" w14:textId="77777777" w:rsidR="002C57A9" w:rsidRPr="00755A3D" w:rsidRDefault="002C57A9" w:rsidP="002C57A9"/>
    <w:p w14:paraId="46CC7CEE" w14:textId="77777777" w:rsidR="00737A94" w:rsidRDefault="00737A94" w:rsidP="00737A94">
      <w:pPr>
        <w:shd w:val="clear" w:color="auto" w:fill="DAEEF3" w:themeFill="accent5" w:themeFillTint="33"/>
        <w:jc w:val="both"/>
        <w:rPr>
          <w:rFonts w:ascii="Aptos Narrow" w:hAnsi="Aptos Narrow"/>
        </w:rPr>
      </w:pPr>
      <w:bookmarkStart w:id="821" w:name="OLE_LINK21"/>
      <w:r>
        <w:rPr>
          <w:rFonts w:ascii="Aptos Narrow" w:hAnsi="Aptos Narrow"/>
        </w:rPr>
        <w:t>Model Owner:</w:t>
      </w:r>
    </w:p>
    <w:p w14:paraId="128F051A" w14:textId="0179BE33" w:rsidR="00C01D8E" w:rsidRDefault="3E1A7F46" w:rsidP="00113CC6">
      <w:pPr>
        <w:shd w:val="clear" w:color="auto" w:fill="DAEEF3" w:themeFill="accent5" w:themeFillTint="33"/>
        <w:jc w:val="both"/>
        <w:rPr>
          <w:rFonts w:ascii="Aptos Narrow" w:hAnsi="Aptos Narrow"/>
        </w:rPr>
      </w:pPr>
      <w:r w:rsidRPr="3517A0B9">
        <w:rPr>
          <w:rFonts w:ascii="Aptos Narrow" w:hAnsi="Aptos Narrow"/>
        </w:rPr>
        <w:t xml:space="preserve">For the LexisNexis Fraud Intelligence Model, the data was carefully formatted and organized before it was used in the modeling process. Missing values were not imputed with conventional values like mean or median but instead treated as discrete values. This means that missing data were given specific codes to represent their absence, rather than being ignored or removed. For example, in the case of missing identity report times, instead of leaving the field blank, a value like “-1” was assigned, indicating that the time had never been reported for that </w:t>
      </w:r>
      <w:r w:rsidR="6FED23B6" w:rsidRPr="3517A0B9">
        <w:rPr>
          <w:rFonts w:ascii="Aptos Narrow" w:hAnsi="Aptos Narrow"/>
        </w:rPr>
        <w:t>identity</w:t>
      </w:r>
      <w:r w:rsidRPr="3517A0B9">
        <w:rPr>
          <w:rFonts w:ascii="Aptos Narrow" w:hAnsi="Aptos Narrow"/>
        </w:rPr>
        <w:t xml:space="preserve">. This approach allowed the model to handle missing values explicitly, preserving the integrity of the dataset without replacing the missing information with potentially misleading values. </w:t>
      </w:r>
    </w:p>
    <w:p w14:paraId="5FF09D7C" w14:textId="3A10E430" w:rsidR="0076178D" w:rsidRDefault="0076178D" w:rsidP="00113CC6">
      <w:pPr>
        <w:shd w:val="clear" w:color="auto" w:fill="DAEEF3" w:themeFill="accent5" w:themeFillTint="33"/>
        <w:jc w:val="both"/>
        <w:rPr>
          <w:rFonts w:ascii="Aptos Narrow" w:hAnsi="Aptos Narrow"/>
        </w:rPr>
      </w:pPr>
      <w:r>
        <w:rPr>
          <w:rFonts w:ascii="Aptos Narrow" w:hAnsi="Aptos Narrow"/>
        </w:rPr>
        <w:t xml:space="preserve">This process ensured that the data used in the fraud detection model remained consistent and structured, with each piece of information being handled appropriately to maintain the accuracy of the model’s predictions. </w:t>
      </w:r>
    </w:p>
    <w:p w14:paraId="66D478B3" w14:textId="77777777" w:rsidR="00246EBE" w:rsidRDefault="00246EBE" w:rsidP="00113CC6">
      <w:pPr>
        <w:shd w:val="clear" w:color="auto" w:fill="DAEEF3" w:themeFill="accent5" w:themeFillTint="33"/>
        <w:jc w:val="both"/>
        <w:rPr>
          <w:rFonts w:ascii="Aptos Narrow" w:hAnsi="Aptos Narrow"/>
        </w:rPr>
      </w:pPr>
    </w:p>
    <w:p w14:paraId="0246D3C0" w14:textId="1F8547E1" w:rsidR="00246EBE" w:rsidRDefault="00246EBE" w:rsidP="00113CC6">
      <w:pPr>
        <w:shd w:val="clear" w:color="auto" w:fill="DAEEF3" w:themeFill="accent5" w:themeFillTint="33"/>
        <w:jc w:val="both"/>
        <w:rPr>
          <w:rFonts w:ascii="Aptos Narrow" w:hAnsi="Aptos Narrow"/>
        </w:rPr>
      </w:pPr>
      <w:r w:rsidRPr="00C0713F">
        <w:rPr>
          <w:rFonts w:ascii="Aptos Narrow" w:hAnsi="Aptos Narrow"/>
          <w:b/>
          <w:bCs/>
        </w:rPr>
        <w:t>For more details kindly refer to “</w:t>
      </w:r>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
    <w:p w14:paraId="4145F4A7" w14:textId="06DA506C" w:rsidR="006A066C" w:rsidRDefault="006A066C" w:rsidP="00113CC6">
      <w:pPr>
        <w:shd w:val="clear" w:color="auto" w:fill="DAEEF3" w:themeFill="accent5" w:themeFillTint="33"/>
        <w:jc w:val="both"/>
        <w:rPr>
          <w:rFonts w:ascii="Aptos Narrow" w:hAnsi="Aptos Narrow"/>
        </w:rPr>
      </w:pPr>
      <w:r>
        <w:rPr>
          <w:rFonts w:ascii="Aptos Narrow" w:hAnsi="Aptos Narrow"/>
        </w:rPr>
        <w:object w:dxaOrig="1538" w:dyaOrig="993" w14:anchorId="33C77B84">
          <v:shape id="_x0000_i1035" type="#_x0000_t75" style="width:77.25pt;height:49.5pt" o:ole="">
            <v:imagedata r:id="rId13" o:title=""/>
          </v:shape>
          <o:OLEObject Type="Embed" ProgID="AcroExch.Document.DC" ShapeID="_x0000_i1035" DrawAspect="Icon" ObjectID="_1795962242" r:id="rId30"/>
        </w:object>
      </w:r>
    </w:p>
    <w:p w14:paraId="33F6E12A" w14:textId="77777777" w:rsidR="005B4F5C" w:rsidRDefault="005B4F5C" w:rsidP="005B4F5C">
      <w:pPr>
        <w:shd w:val="clear" w:color="auto" w:fill="DAEEF3" w:themeFill="accent5" w:themeFillTint="33"/>
        <w:rPr>
          <w:rFonts w:ascii="Aptos Narrow" w:hAnsi="Aptos Narrow"/>
        </w:rPr>
      </w:pPr>
    </w:p>
    <w:bookmarkEnd w:id="821"/>
    <w:p w14:paraId="11AE11C5" w14:textId="77777777" w:rsidR="004A7062" w:rsidRDefault="004A7062" w:rsidP="004A7062">
      <w:pPr>
        <w:rPr>
          <w:rFonts w:ascii="Arial Narrow" w:hAnsi="Arial Narrow"/>
        </w:rPr>
      </w:pPr>
    </w:p>
    <w:p w14:paraId="648885D5" w14:textId="2F122DCC" w:rsidR="00266D5A" w:rsidRDefault="008557D1">
      <w:pPr>
        <w:pStyle w:val="Heading4"/>
      </w:pPr>
      <w:r>
        <w:lastRenderedPageBreak/>
        <w:t xml:space="preserve">Data </w:t>
      </w:r>
      <w:r w:rsidR="00B22AA1">
        <w:t>Filtering and Exclusions</w:t>
      </w:r>
    </w:p>
    <w:p w14:paraId="72B4BD7D" w14:textId="5D00F11E" w:rsidR="00B22AA1" w:rsidRDefault="00B22AA1" w:rsidP="00B22AA1">
      <w:pPr>
        <w:rPr>
          <w:rStyle w:val="SubtleEmphasis"/>
        </w:rPr>
      </w:pPr>
      <w:r>
        <w:rPr>
          <w:rStyle w:val="SubtleEmphasis"/>
        </w:rPr>
        <w:t>Provide a detailed description of, and justification for, data filtering and significant data exclusions that may potentially introduce model bias. Where a significant number of records is excluded due to data quality or other reasons, to the extent possible, analysis should be performed and documented showing the impact of the filtering rule.</w:t>
      </w:r>
    </w:p>
    <w:p w14:paraId="26DD1ABC" w14:textId="77777777" w:rsidR="002C57A9" w:rsidRDefault="002C57A9" w:rsidP="00B22AA1">
      <w:pPr>
        <w:rPr>
          <w:rStyle w:val="SubtleEmphasis"/>
        </w:rPr>
      </w:pPr>
    </w:p>
    <w:p w14:paraId="109EEF21" w14:textId="77777777" w:rsidR="008D6ED1" w:rsidRDefault="008D6ED1" w:rsidP="008D6ED1">
      <w:pPr>
        <w:rPr>
          <w:rStyle w:val="SubtleEmphasis"/>
        </w:rPr>
      </w:pPr>
      <w:r>
        <w:rPr>
          <w:rStyle w:val="SubtleEmphasis"/>
        </w:rPr>
        <w:t>A complete waterfall from the point of raw data extract to the final development/testing data showing the impacts of each exclusion (in terms of the number of records and other key metrics) should be provided.</w:t>
      </w:r>
    </w:p>
    <w:p w14:paraId="31F36EAA" w14:textId="77777777" w:rsidR="008D6ED1" w:rsidRDefault="008D6ED1" w:rsidP="00B22AA1">
      <w:pPr>
        <w:rPr>
          <w:rStyle w:val="SubtleEmphasis"/>
        </w:rPr>
      </w:pPr>
    </w:p>
    <w:p w14:paraId="701A94D4" w14:textId="77777777" w:rsidR="00737A94" w:rsidRDefault="00737A94" w:rsidP="00737A94">
      <w:pPr>
        <w:shd w:val="clear" w:color="auto" w:fill="DAEEF3" w:themeFill="accent5" w:themeFillTint="33"/>
        <w:jc w:val="both"/>
        <w:rPr>
          <w:rFonts w:ascii="Aptos Narrow" w:hAnsi="Aptos Narrow"/>
        </w:rPr>
      </w:pPr>
      <w:bookmarkStart w:id="822" w:name="OLE_LINK23"/>
      <w:r>
        <w:rPr>
          <w:rFonts w:ascii="Aptos Narrow" w:hAnsi="Aptos Narrow"/>
        </w:rPr>
        <w:t>Model Owner:</w:t>
      </w:r>
    </w:p>
    <w:p w14:paraId="79A55815" w14:textId="17ECA582" w:rsidR="00DF2FBA" w:rsidRDefault="00D43DCB" w:rsidP="00113CC6">
      <w:pPr>
        <w:shd w:val="clear" w:color="auto" w:fill="DAEEF3" w:themeFill="accent5" w:themeFillTint="33"/>
        <w:jc w:val="both"/>
        <w:rPr>
          <w:rFonts w:ascii="Aptos Narrow" w:hAnsi="Aptos Narrow"/>
        </w:rPr>
      </w:pPr>
      <w:r>
        <w:rPr>
          <w:rFonts w:ascii="Aptos Narrow" w:hAnsi="Aptos Narrow"/>
        </w:rPr>
        <w:t>T</w:t>
      </w:r>
      <w:r w:rsidR="00DF2FBA">
        <w:rPr>
          <w:rFonts w:ascii="Aptos Narrow" w:hAnsi="Aptos Narrow"/>
        </w:rPr>
        <w:t xml:space="preserve">he data filtering process </w:t>
      </w:r>
      <w:r>
        <w:rPr>
          <w:rFonts w:ascii="Aptos Narrow" w:hAnsi="Aptos Narrow"/>
        </w:rPr>
        <w:t xml:space="preserve">for the Fraud Intelligence Model involves carefully selecting relevant and valid records to enhance model accuracy. This ensures that only records containing model-ready attributes are included in the training dataset. Data from multiple sources are processed to ensure that the records align with the model’s requirements and can be used for predictive analysis. </w:t>
      </w:r>
    </w:p>
    <w:p w14:paraId="7C94D8DA" w14:textId="77777777" w:rsidR="00D43DCB" w:rsidRDefault="00D43DCB" w:rsidP="00113CC6">
      <w:pPr>
        <w:shd w:val="clear" w:color="auto" w:fill="DAEEF3" w:themeFill="accent5" w:themeFillTint="33"/>
        <w:jc w:val="both"/>
        <w:rPr>
          <w:rFonts w:ascii="Aptos Narrow" w:hAnsi="Aptos Narrow"/>
        </w:rPr>
      </w:pPr>
    </w:p>
    <w:p w14:paraId="59BAA67D" w14:textId="39A7FCAA" w:rsidR="00D43DCB" w:rsidRDefault="00D43DCB" w:rsidP="00113CC6">
      <w:pPr>
        <w:shd w:val="clear" w:color="auto" w:fill="DAEEF3" w:themeFill="accent5" w:themeFillTint="33"/>
        <w:jc w:val="both"/>
        <w:rPr>
          <w:rFonts w:ascii="Aptos Narrow" w:hAnsi="Aptos Narrow"/>
        </w:rPr>
      </w:pPr>
      <w:r>
        <w:rPr>
          <w:rFonts w:ascii="Aptos Narrow" w:hAnsi="Aptos Narrow"/>
        </w:rPr>
        <w:t xml:space="preserve">As everything is managed within </w:t>
      </w:r>
      <w:r w:rsidRPr="00D43DCB">
        <w:rPr>
          <w:rFonts w:ascii="Aptos Narrow" w:hAnsi="Aptos Narrow"/>
          <w:b/>
          <w:bCs/>
        </w:rPr>
        <w:t>LexisNexis’s proprietary internal HPCC data platform</w:t>
      </w:r>
      <w:r>
        <w:rPr>
          <w:rFonts w:ascii="Aptos Narrow" w:hAnsi="Aptos Narrow"/>
        </w:rPr>
        <w:t xml:space="preserve">, there are no external filtering or exclusions applied. All filtering processes are handled internally within the platform, ensuring data consistency and integrity throughout the model’s development and operation. This internal management helps maintain the quality of data used in the fraud detection model. </w:t>
      </w:r>
    </w:p>
    <w:p w14:paraId="58185CAB" w14:textId="77777777" w:rsidR="00D43DCB" w:rsidRDefault="00D43DCB" w:rsidP="00113CC6">
      <w:pPr>
        <w:shd w:val="clear" w:color="auto" w:fill="DAEEF3" w:themeFill="accent5" w:themeFillTint="33"/>
        <w:jc w:val="both"/>
        <w:rPr>
          <w:rFonts w:ascii="Aptos Narrow" w:hAnsi="Aptos Narrow"/>
        </w:rPr>
      </w:pPr>
    </w:p>
    <w:p w14:paraId="1A2E917E" w14:textId="77777777" w:rsidR="00B22AA1" w:rsidRDefault="00B22AA1" w:rsidP="00B22AA1">
      <w:pPr>
        <w:shd w:val="clear" w:color="auto" w:fill="DAEEF3" w:themeFill="accent5" w:themeFillTint="33"/>
        <w:rPr>
          <w:rFonts w:ascii="Aptos Narrow" w:hAnsi="Aptos Narrow"/>
        </w:rPr>
      </w:pPr>
    </w:p>
    <w:bookmarkEnd w:id="822"/>
    <w:p w14:paraId="19817536" w14:textId="77777777" w:rsidR="00B22AA1" w:rsidRDefault="00B22AA1" w:rsidP="00B22AA1"/>
    <w:p w14:paraId="724D802A" w14:textId="49412AEE" w:rsidR="007B20F6" w:rsidRDefault="007B20F6" w:rsidP="007B20F6">
      <w:pPr>
        <w:pStyle w:val="Heading4"/>
      </w:pPr>
      <w:r>
        <w:t>Data Sampling</w:t>
      </w:r>
    </w:p>
    <w:p w14:paraId="682A9095" w14:textId="5C1B54B0" w:rsidR="007B20F6" w:rsidRDefault="007B20F6" w:rsidP="007B20F6">
      <w:pPr>
        <w:rPr>
          <w:rStyle w:val="SubtleEmphasis"/>
        </w:rPr>
      </w:pPr>
      <w:r>
        <w:rPr>
          <w:rStyle w:val="SubtleEmphasis"/>
        </w:rPr>
        <w:t>Provide details of statistical sampling, if any, performed to create the model development and testing datasets.</w:t>
      </w:r>
    </w:p>
    <w:p w14:paraId="616B3C79" w14:textId="77777777" w:rsidR="002C57A9" w:rsidRDefault="002C57A9" w:rsidP="007B20F6">
      <w:pPr>
        <w:rPr>
          <w:rStyle w:val="SubtleEmphasis"/>
        </w:rPr>
      </w:pPr>
    </w:p>
    <w:p w14:paraId="65CC77BE" w14:textId="77777777" w:rsidR="00737A94" w:rsidRDefault="00737A94" w:rsidP="00737A94">
      <w:pPr>
        <w:shd w:val="clear" w:color="auto" w:fill="DAEEF3" w:themeFill="accent5" w:themeFillTint="33"/>
        <w:jc w:val="both"/>
        <w:rPr>
          <w:rFonts w:ascii="Aptos Narrow" w:hAnsi="Aptos Narrow"/>
        </w:rPr>
      </w:pPr>
      <w:bookmarkStart w:id="823" w:name="OLE_LINK27"/>
      <w:r>
        <w:rPr>
          <w:rFonts w:ascii="Aptos Narrow" w:hAnsi="Aptos Narrow"/>
        </w:rPr>
        <w:t>Model Owner:</w:t>
      </w:r>
    </w:p>
    <w:p w14:paraId="3369472C" w14:textId="77777777" w:rsidR="00745F2F" w:rsidRPr="00A50C9C" w:rsidRDefault="00745F2F" w:rsidP="00113CC6">
      <w:pPr>
        <w:shd w:val="clear" w:color="auto" w:fill="DAEEF3" w:themeFill="accent5" w:themeFillTint="33"/>
        <w:jc w:val="both"/>
        <w:rPr>
          <w:rFonts w:ascii="Aptos Narrow" w:hAnsi="Aptos Narrow"/>
        </w:rPr>
      </w:pPr>
      <w:r w:rsidRPr="00A50C9C">
        <w:rPr>
          <w:rFonts w:ascii="Aptos Narrow" w:hAnsi="Aptos Narrow"/>
        </w:rPr>
        <w:t>Random samples of applications were used to select training, testing, and out-of-time validation</w:t>
      </w:r>
      <w:r>
        <w:rPr>
          <w:rFonts w:ascii="Aptos Narrow" w:hAnsi="Aptos Narrow"/>
        </w:rPr>
        <w:t xml:space="preserve"> </w:t>
      </w:r>
      <w:r w:rsidRPr="00A50C9C">
        <w:rPr>
          <w:rFonts w:ascii="Aptos Narrow" w:hAnsi="Aptos Narrow"/>
        </w:rPr>
        <w:t>datasets. The model is a collection of different clients, with each client down sampled by a different</w:t>
      </w:r>
      <w:r>
        <w:rPr>
          <w:rFonts w:ascii="Aptos Narrow" w:hAnsi="Aptos Narrow"/>
        </w:rPr>
        <w:t xml:space="preserve"> </w:t>
      </w:r>
      <w:r w:rsidRPr="00A50C9C">
        <w:rPr>
          <w:rFonts w:ascii="Aptos Narrow" w:hAnsi="Aptos Narrow"/>
        </w:rPr>
        <w:t>amount to approximately equalize the bad rate between clients.</w:t>
      </w:r>
    </w:p>
    <w:p w14:paraId="4F5B9D46" w14:textId="77777777" w:rsidR="00A07272" w:rsidRDefault="00A07272" w:rsidP="00113CC6">
      <w:pPr>
        <w:shd w:val="clear" w:color="auto" w:fill="DAEEF3" w:themeFill="accent5" w:themeFillTint="33"/>
        <w:jc w:val="both"/>
        <w:rPr>
          <w:rFonts w:ascii="Aptos Narrow" w:hAnsi="Aptos Narrow"/>
        </w:rPr>
      </w:pPr>
    </w:p>
    <w:p w14:paraId="169655EA" w14:textId="49CA7374" w:rsidR="00745F2F" w:rsidRPr="00A50C9C" w:rsidRDefault="00A07272" w:rsidP="0986E67D">
      <w:pPr>
        <w:shd w:val="clear" w:color="auto" w:fill="DAEEF3" w:themeFill="accent5" w:themeFillTint="33"/>
        <w:jc w:val="both"/>
        <w:rPr>
          <w:ins w:id="824" w:author="Kiana Courtney" w:date="2024-12-13T21:58:00Z" w16du:dateUtc="2024-12-13T21:58:48Z"/>
          <w:rFonts w:ascii="Aptos Narrow" w:hAnsi="Aptos Narrow"/>
        </w:rPr>
      </w:pPr>
      <w:r>
        <w:rPr>
          <w:rFonts w:ascii="Aptos Narrow" w:hAnsi="Aptos Narrow"/>
        </w:rPr>
        <w:t xml:space="preserve">The vendor stated </w:t>
      </w:r>
      <w:r w:rsidR="00745F2F" w:rsidRPr="00A50C9C">
        <w:rPr>
          <w:rFonts w:ascii="Aptos Narrow" w:hAnsi="Aptos Narrow"/>
        </w:rPr>
        <w:t>a sampling practice that considered the following dataset:</w:t>
      </w:r>
    </w:p>
    <w:p w14:paraId="68DC2A04" w14:textId="66975AAE" w:rsidR="00745F2F" w:rsidRPr="00A50C9C" w:rsidRDefault="00745F2F" w:rsidP="00113CC6">
      <w:pPr>
        <w:shd w:val="clear" w:color="auto" w:fill="DAEEF3" w:themeFill="accent5" w:themeFillTint="33"/>
        <w:jc w:val="both"/>
        <w:rPr>
          <w:rFonts w:ascii="Aptos Narrow" w:hAnsi="Aptos Narrow"/>
        </w:rPr>
      </w:pPr>
      <w:r w:rsidRPr="00A50C9C">
        <w:rPr>
          <w:rFonts w:ascii="Aptos Narrow" w:hAnsi="Aptos Narrow"/>
        </w:rPr>
        <w:cr/>
      </w:r>
      <w:r w:rsidRPr="00A50C9C">
        <w:rPr>
          <w:rFonts w:ascii="Aptos Narrow" w:hAnsi="Aptos Narrow"/>
          <w:b/>
          <w:bCs/>
        </w:rPr>
        <w:t>Training Sample</w:t>
      </w:r>
    </w:p>
    <w:p w14:paraId="6144BCC9" w14:textId="3009DBC1" w:rsidR="00745F2F" w:rsidRPr="00A50C9C" w:rsidRDefault="00D64443" w:rsidP="00113CC6">
      <w:pPr>
        <w:shd w:val="clear" w:color="auto" w:fill="DAEEF3" w:themeFill="accent5" w:themeFillTint="33"/>
        <w:jc w:val="both"/>
        <w:rPr>
          <w:rFonts w:ascii="Aptos Narrow" w:hAnsi="Aptos Narrow"/>
        </w:rPr>
      </w:pPr>
      <w:r w:rsidRPr="00A50C9C">
        <w:rPr>
          <w:rFonts w:ascii="Aptos Narrow" w:hAnsi="Aptos Narrow"/>
        </w:rPr>
        <w:t>Sample</w:t>
      </w:r>
      <w:r w:rsidR="00745F2F" w:rsidRPr="00A50C9C">
        <w:rPr>
          <w:rFonts w:ascii="Aptos Narrow" w:hAnsi="Aptos Narrow"/>
        </w:rPr>
        <w:t xml:space="preserve"> data used to fit the model</w:t>
      </w:r>
    </w:p>
    <w:p w14:paraId="250B42FD" w14:textId="77777777" w:rsidR="00745F2F" w:rsidRPr="00A50C9C" w:rsidRDefault="00745F2F" w:rsidP="00113CC6">
      <w:pPr>
        <w:shd w:val="clear" w:color="auto" w:fill="DAEEF3" w:themeFill="accent5" w:themeFillTint="33"/>
        <w:jc w:val="both"/>
        <w:rPr>
          <w:rFonts w:ascii="Aptos Narrow" w:hAnsi="Aptos Narrow"/>
          <w:b/>
          <w:bCs/>
        </w:rPr>
      </w:pPr>
      <w:r w:rsidRPr="00A50C9C">
        <w:rPr>
          <w:rFonts w:ascii="Aptos Narrow" w:hAnsi="Aptos Narrow"/>
          <w:b/>
          <w:bCs/>
        </w:rPr>
        <w:t>Validation Sample</w:t>
      </w:r>
    </w:p>
    <w:p w14:paraId="3C15A0D4" w14:textId="76E67272" w:rsidR="00745F2F" w:rsidRPr="00A50C9C" w:rsidRDefault="00745F2F" w:rsidP="00113CC6">
      <w:pPr>
        <w:shd w:val="clear" w:color="auto" w:fill="DAEEF3" w:themeFill="accent5" w:themeFillTint="33"/>
        <w:jc w:val="both"/>
        <w:rPr>
          <w:rFonts w:ascii="Aptos Narrow" w:hAnsi="Aptos Narrow"/>
        </w:rPr>
      </w:pPr>
      <w:r w:rsidRPr="00A50C9C">
        <w:rPr>
          <w:rFonts w:ascii="Aptos Narrow" w:hAnsi="Aptos Narrow"/>
        </w:rPr>
        <w:t>Sample data used to provide an unbiased evaluation of a model fit on the training dataset while</w:t>
      </w:r>
      <w:r>
        <w:rPr>
          <w:rFonts w:ascii="Aptos Narrow" w:hAnsi="Aptos Narrow"/>
        </w:rPr>
        <w:t xml:space="preserve"> </w:t>
      </w:r>
      <w:r w:rsidRPr="00A50C9C">
        <w:rPr>
          <w:rFonts w:ascii="Aptos Narrow" w:hAnsi="Aptos Narrow"/>
        </w:rPr>
        <w:t>tuning model hyper-parameters</w:t>
      </w:r>
    </w:p>
    <w:p w14:paraId="741C26AB" w14:textId="77777777" w:rsidR="00D64443" w:rsidRDefault="00D64443" w:rsidP="00113CC6">
      <w:pPr>
        <w:shd w:val="clear" w:color="auto" w:fill="DAEEF3" w:themeFill="accent5" w:themeFillTint="33"/>
        <w:jc w:val="both"/>
        <w:rPr>
          <w:rFonts w:ascii="Aptos Narrow" w:hAnsi="Aptos Narrow"/>
        </w:rPr>
      </w:pPr>
    </w:p>
    <w:p w14:paraId="24C7B258" w14:textId="3737AD3D" w:rsidR="00745F2F" w:rsidRDefault="0ACFAB50" w:rsidP="00113CC6">
      <w:pPr>
        <w:shd w:val="clear" w:color="auto" w:fill="DAEEF3" w:themeFill="accent5" w:themeFillTint="33"/>
        <w:jc w:val="both"/>
        <w:rPr>
          <w:rFonts w:ascii="Aptos Narrow" w:hAnsi="Aptos Narrow"/>
        </w:rPr>
      </w:pPr>
      <w:r w:rsidRPr="3517A0B9">
        <w:rPr>
          <w:rFonts w:ascii="Aptos Narrow" w:hAnsi="Aptos Narrow"/>
        </w:rPr>
        <w:t xml:space="preserve">In LNFI </w:t>
      </w:r>
      <w:commentRangeStart w:id="825"/>
      <w:commentRangeStart w:id="826"/>
      <w:r w:rsidRPr="3517A0B9">
        <w:rPr>
          <w:rFonts w:ascii="Aptos Narrow" w:hAnsi="Aptos Narrow"/>
        </w:rPr>
        <w:t>model</w:t>
      </w:r>
      <w:commentRangeEnd w:id="825"/>
      <w:r w:rsidR="00D64443">
        <w:rPr>
          <w:rStyle w:val="CommentReference"/>
        </w:rPr>
        <w:commentReference w:id="825"/>
      </w:r>
      <w:commentRangeEnd w:id="826"/>
      <w:r w:rsidR="00D64443">
        <w:rPr>
          <w:rStyle w:val="CommentReference"/>
        </w:rPr>
        <w:commentReference w:id="826"/>
      </w:r>
      <w:r w:rsidRPr="3517A0B9">
        <w:rPr>
          <w:rFonts w:ascii="Aptos Narrow" w:hAnsi="Aptos Narrow"/>
        </w:rPr>
        <w:t>,</w:t>
      </w:r>
      <w:r w:rsidR="1693BA7C" w:rsidRPr="3517A0B9">
        <w:rPr>
          <w:rFonts w:ascii="Aptos Narrow" w:hAnsi="Aptos Narrow"/>
        </w:rPr>
        <w:t xml:space="preserve"> the training and validation time periods overlapped, </w:t>
      </w:r>
      <w:r w:rsidRPr="3517A0B9">
        <w:rPr>
          <w:rFonts w:ascii="Aptos Narrow" w:hAnsi="Aptos Narrow"/>
        </w:rPr>
        <w:t>with</w:t>
      </w:r>
      <w:r w:rsidR="1693BA7C" w:rsidRPr="3517A0B9">
        <w:rPr>
          <w:rFonts w:ascii="Aptos Narrow" w:hAnsi="Aptos Narrow"/>
        </w:rPr>
        <w:t xml:space="preserve"> the validation sample</w:t>
      </w:r>
      <w:r w:rsidRPr="3517A0B9">
        <w:rPr>
          <w:rFonts w:ascii="Aptos Narrow" w:hAnsi="Aptos Narrow"/>
        </w:rPr>
        <w:t xml:space="preserve"> referred to as </w:t>
      </w:r>
      <w:r w:rsidR="1693BA7C" w:rsidRPr="3517A0B9">
        <w:rPr>
          <w:rFonts w:ascii="Aptos Narrow" w:hAnsi="Aptos Narrow"/>
        </w:rPr>
        <w:t xml:space="preserve">the </w:t>
      </w:r>
      <w:r w:rsidRPr="3517A0B9">
        <w:rPr>
          <w:rFonts w:ascii="Aptos Narrow" w:hAnsi="Aptos Narrow"/>
        </w:rPr>
        <w:t>“</w:t>
      </w:r>
      <w:r w:rsidR="1693BA7C" w:rsidRPr="3517A0B9">
        <w:rPr>
          <w:rFonts w:ascii="Aptos Narrow" w:hAnsi="Aptos Narrow"/>
        </w:rPr>
        <w:t>in-time</w:t>
      </w:r>
      <w:r w:rsidRPr="3517A0B9">
        <w:rPr>
          <w:rFonts w:ascii="Aptos Narrow" w:hAnsi="Aptos Narrow"/>
        </w:rPr>
        <w:t>”</w:t>
      </w:r>
      <w:r w:rsidR="1693BA7C" w:rsidRPr="3517A0B9">
        <w:rPr>
          <w:rFonts w:ascii="Aptos Narrow" w:hAnsi="Aptos Narrow"/>
        </w:rPr>
        <w:t xml:space="preserve"> validation sample</w:t>
      </w:r>
      <w:r w:rsidRPr="3517A0B9">
        <w:rPr>
          <w:rFonts w:ascii="Aptos Narrow" w:hAnsi="Aptos Narrow"/>
        </w:rPr>
        <w:t>. To ensure no application appeared in both datasets, records were randomly divided between the two.</w:t>
      </w:r>
    </w:p>
    <w:p w14:paraId="2C511951" w14:textId="77777777" w:rsidR="00D64443" w:rsidRPr="00A50C9C" w:rsidRDefault="00D64443" w:rsidP="00113CC6">
      <w:pPr>
        <w:shd w:val="clear" w:color="auto" w:fill="DAEEF3" w:themeFill="accent5" w:themeFillTint="33"/>
        <w:jc w:val="both"/>
        <w:rPr>
          <w:rFonts w:ascii="Aptos Narrow" w:hAnsi="Aptos Narrow"/>
        </w:rPr>
      </w:pPr>
    </w:p>
    <w:p w14:paraId="1C119ED5" w14:textId="77777777" w:rsidR="00745F2F" w:rsidRPr="00A50C9C" w:rsidRDefault="00745F2F" w:rsidP="00113CC6">
      <w:pPr>
        <w:shd w:val="clear" w:color="auto" w:fill="DAEEF3" w:themeFill="accent5" w:themeFillTint="33"/>
        <w:jc w:val="both"/>
        <w:rPr>
          <w:rFonts w:ascii="Aptos Narrow" w:hAnsi="Aptos Narrow"/>
          <w:b/>
          <w:bCs/>
        </w:rPr>
      </w:pPr>
      <w:r w:rsidRPr="00A50C9C">
        <w:rPr>
          <w:rFonts w:ascii="Aptos Narrow" w:hAnsi="Aptos Narrow"/>
          <w:b/>
          <w:bCs/>
        </w:rPr>
        <w:lastRenderedPageBreak/>
        <w:t>Test (Out-of-Time) Sample</w:t>
      </w:r>
    </w:p>
    <w:p w14:paraId="6B070214" w14:textId="528994B3" w:rsidR="00745F2F" w:rsidRDefault="00D64443" w:rsidP="00113CC6">
      <w:pPr>
        <w:shd w:val="clear" w:color="auto" w:fill="DAEEF3" w:themeFill="accent5" w:themeFillTint="33"/>
        <w:jc w:val="both"/>
        <w:rPr>
          <w:rFonts w:ascii="Aptos Narrow" w:hAnsi="Aptos Narrow"/>
        </w:rPr>
      </w:pPr>
      <w:r w:rsidRPr="00A50C9C">
        <w:rPr>
          <w:rFonts w:ascii="Aptos Narrow" w:hAnsi="Aptos Narrow"/>
        </w:rPr>
        <w:t>Sample</w:t>
      </w:r>
      <w:r w:rsidR="00745F2F" w:rsidRPr="00A50C9C">
        <w:rPr>
          <w:rFonts w:ascii="Aptos Narrow" w:hAnsi="Aptos Narrow"/>
        </w:rPr>
        <w:t xml:space="preserve"> data used to provide an unbiased evaluation of a final model fit on the training dataset</w:t>
      </w:r>
      <w:r w:rsidR="00745F2F">
        <w:rPr>
          <w:rFonts w:ascii="Aptos Narrow" w:hAnsi="Aptos Narrow"/>
        </w:rPr>
        <w:t>.</w:t>
      </w:r>
    </w:p>
    <w:p w14:paraId="06E7BC05" w14:textId="77777777" w:rsidR="00745F2F" w:rsidRPr="00A50C9C" w:rsidRDefault="00745F2F" w:rsidP="00113CC6">
      <w:pPr>
        <w:shd w:val="clear" w:color="auto" w:fill="DAEEF3" w:themeFill="accent5" w:themeFillTint="33"/>
        <w:jc w:val="both"/>
        <w:rPr>
          <w:rFonts w:ascii="Aptos Narrow" w:hAnsi="Aptos Narrow"/>
        </w:rPr>
      </w:pPr>
      <w:r w:rsidRPr="00A50C9C">
        <w:rPr>
          <w:rFonts w:ascii="Aptos Narrow" w:hAnsi="Aptos Narrow"/>
        </w:rPr>
        <w:t>The test dataset provides the best practice that is used to evaluate the model. The dataset is only</w:t>
      </w:r>
      <w:r>
        <w:rPr>
          <w:rFonts w:ascii="Aptos Narrow" w:hAnsi="Aptos Narrow"/>
        </w:rPr>
        <w:t xml:space="preserve"> </w:t>
      </w:r>
      <w:r w:rsidRPr="00A50C9C">
        <w:rPr>
          <w:rFonts w:ascii="Aptos Narrow" w:hAnsi="Aptos Narrow"/>
        </w:rPr>
        <w:t>used after a model is completely trained.</w:t>
      </w:r>
    </w:p>
    <w:p w14:paraId="0324BDF3" w14:textId="77777777" w:rsidR="00745F2F" w:rsidRDefault="00745F2F" w:rsidP="00113CC6">
      <w:pPr>
        <w:shd w:val="clear" w:color="auto" w:fill="DAEEF3" w:themeFill="accent5" w:themeFillTint="33"/>
        <w:jc w:val="both"/>
        <w:rPr>
          <w:rFonts w:ascii="Aptos Narrow" w:hAnsi="Aptos Narrow"/>
        </w:rPr>
      </w:pPr>
    </w:p>
    <w:p w14:paraId="3397B43F" w14:textId="77777777" w:rsidR="00745F2F" w:rsidRDefault="00745F2F" w:rsidP="00113CC6">
      <w:pPr>
        <w:shd w:val="clear" w:color="auto" w:fill="DAEEF3" w:themeFill="accent5" w:themeFillTint="33"/>
        <w:jc w:val="both"/>
        <w:rPr>
          <w:rFonts w:ascii="Aptos Narrow" w:hAnsi="Aptos Narrow"/>
        </w:rPr>
      </w:pPr>
      <w:r w:rsidRPr="00A50C9C">
        <w:rPr>
          <w:rFonts w:ascii="Aptos Narrow" w:hAnsi="Aptos Narrow"/>
        </w:rPr>
        <w:t>To make the dataset more balanced and improve model performance and efficiency, non-fraud records</w:t>
      </w:r>
      <w:r>
        <w:rPr>
          <w:rFonts w:ascii="Aptos Narrow" w:hAnsi="Aptos Narrow"/>
        </w:rPr>
        <w:t xml:space="preserve"> </w:t>
      </w:r>
      <w:r w:rsidRPr="00A50C9C">
        <w:rPr>
          <w:rFonts w:ascii="Aptos Narrow" w:hAnsi="Aptos Narrow"/>
        </w:rPr>
        <w:t>were down sampled while all fraudulent records were kept. The amount by which non-fraud records</w:t>
      </w:r>
      <w:r>
        <w:rPr>
          <w:rFonts w:ascii="Aptos Narrow" w:hAnsi="Aptos Narrow"/>
        </w:rPr>
        <w:t xml:space="preserve"> </w:t>
      </w:r>
      <w:r w:rsidRPr="00A50C9C">
        <w:rPr>
          <w:rFonts w:ascii="Aptos Narrow" w:hAnsi="Aptos Narrow"/>
        </w:rPr>
        <w:t>were down sampled varied according to the client so that there were enough records from each client</w:t>
      </w:r>
      <w:r>
        <w:rPr>
          <w:rFonts w:ascii="Aptos Narrow" w:hAnsi="Aptos Narrow"/>
        </w:rPr>
        <w:t xml:space="preserve"> </w:t>
      </w:r>
      <w:r w:rsidRPr="00A50C9C">
        <w:rPr>
          <w:rFonts w:ascii="Aptos Narrow" w:hAnsi="Aptos Narrow"/>
        </w:rPr>
        <w:t>to make a representative sample. Final score scaling was adjusted to reflect actual good/bad odds. This</w:t>
      </w:r>
      <w:r>
        <w:rPr>
          <w:rFonts w:ascii="Aptos Narrow" w:hAnsi="Aptos Narrow"/>
        </w:rPr>
        <w:t xml:space="preserve"> </w:t>
      </w:r>
      <w:r w:rsidRPr="00A50C9C">
        <w:rPr>
          <w:rFonts w:ascii="Aptos Narrow" w:hAnsi="Aptos Narrow"/>
        </w:rPr>
        <w:t>sampling method is an industry-accepted practice to achieve more robust models.</w:t>
      </w:r>
    </w:p>
    <w:p w14:paraId="5DEAABBB" w14:textId="77777777" w:rsidR="00745F2F" w:rsidRDefault="00745F2F" w:rsidP="00113CC6">
      <w:pPr>
        <w:shd w:val="clear" w:color="auto" w:fill="DAEEF3" w:themeFill="accent5" w:themeFillTint="33"/>
        <w:jc w:val="both"/>
        <w:rPr>
          <w:rFonts w:ascii="Aptos Narrow" w:hAnsi="Aptos Narrow"/>
        </w:rPr>
      </w:pPr>
    </w:p>
    <w:p w14:paraId="0155FA72" w14:textId="699952F8" w:rsidR="00246EBE" w:rsidRDefault="00246EBE" w:rsidP="00113CC6">
      <w:pPr>
        <w:shd w:val="clear" w:color="auto" w:fill="DAEEF3" w:themeFill="accent5" w:themeFillTint="33"/>
        <w:jc w:val="both"/>
        <w:rPr>
          <w:rFonts w:ascii="Aptos Narrow" w:hAnsi="Aptos Narrow"/>
        </w:rPr>
      </w:pPr>
      <w:r w:rsidRPr="00C0713F">
        <w:rPr>
          <w:rFonts w:ascii="Aptos Narrow" w:hAnsi="Aptos Narrow"/>
          <w:b/>
          <w:bCs/>
        </w:rPr>
        <w:t>For more details kindly refer to “</w:t>
      </w:r>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
    <w:p w14:paraId="60523D82" w14:textId="1D3801A7" w:rsidR="004C726A" w:rsidRDefault="004C726A" w:rsidP="00113CC6">
      <w:pPr>
        <w:shd w:val="clear" w:color="auto" w:fill="DAEEF3" w:themeFill="accent5" w:themeFillTint="33"/>
        <w:jc w:val="both"/>
        <w:rPr>
          <w:rFonts w:ascii="Aptos Narrow" w:hAnsi="Aptos Narrow"/>
        </w:rPr>
      </w:pPr>
      <w:r>
        <w:rPr>
          <w:rFonts w:ascii="Aptos Narrow" w:hAnsi="Aptos Narrow"/>
        </w:rPr>
        <w:object w:dxaOrig="1538" w:dyaOrig="993" w14:anchorId="4E0E7F57">
          <v:shape id="_x0000_i1036" type="#_x0000_t75" style="width:77.25pt;height:49.5pt" o:ole="">
            <v:imagedata r:id="rId13" o:title=""/>
          </v:shape>
          <o:OLEObject Type="Embed" ProgID="AcroExch.Document.DC" ShapeID="_x0000_i1036" DrawAspect="Icon" ObjectID="_1795962243" r:id="rId31"/>
        </w:object>
      </w:r>
    </w:p>
    <w:p w14:paraId="241A4976" w14:textId="77777777" w:rsidR="0003780D" w:rsidRDefault="0003780D" w:rsidP="00113CC6">
      <w:pPr>
        <w:shd w:val="clear" w:color="auto" w:fill="DAEEF3" w:themeFill="accent5" w:themeFillTint="33"/>
        <w:jc w:val="both"/>
        <w:rPr>
          <w:rFonts w:ascii="Aptos Narrow" w:hAnsi="Aptos Narrow"/>
        </w:rPr>
      </w:pPr>
    </w:p>
    <w:bookmarkEnd w:id="823"/>
    <w:p w14:paraId="36CD05ED" w14:textId="77777777" w:rsidR="007B20F6" w:rsidRDefault="007B20F6" w:rsidP="007B20F6"/>
    <w:p w14:paraId="53FE6F40" w14:textId="63C74A3A" w:rsidR="005D639E" w:rsidRDefault="005D639E" w:rsidP="005D639E">
      <w:pPr>
        <w:pStyle w:val="Heading4"/>
      </w:pPr>
      <w:r>
        <w:t>Data Transformations</w:t>
      </w:r>
    </w:p>
    <w:p w14:paraId="0EC78725" w14:textId="77777777" w:rsidR="005D639E" w:rsidRDefault="005D639E" w:rsidP="005D639E">
      <w:pPr>
        <w:rPr>
          <w:rStyle w:val="SubtleEmphasis"/>
        </w:rPr>
      </w:pPr>
      <w:r>
        <w:rPr>
          <w:rStyle w:val="SubtleEmphasis"/>
        </w:rPr>
        <w:t xml:space="preserve">Provide a description of, and rationale for, operations/calculations on raw data, such as scaling, forming data segments, averaging, or combining data from multiples sources (for example, to calculate charge-off rates) in order to produce model development-ready data. </w:t>
      </w:r>
    </w:p>
    <w:p w14:paraId="74DC5072" w14:textId="77777777" w:rsidR="002C57A9" w:rsidRDefault="002C57A9" w:rsidP="005D639E">
      <w:pPr>
        <w:rPr>
          <w:rStyle w:val="SubtleEmphasis"/>
        </w:rPr>
      </w:pPr>
    </w:p>
    <w:p w14:paraId="26071F47" w14:textId="3F81E288" w:rsidR="005D639E" w:rsidRDefault="005D639E" w:rsidP="005D639E">
      <w:pPr>
        <w:rPr>
          <w:rStyle w:val="SubtleEmphasis"/>
        </w:rPr>
      </w:pPr>
      <w:r>
        <w:rPr>
          <w:rStyle w:val="SubtleEmphasis"/>
        </w:rPr>
        <w:t>Describe the composite/derived variables created out of raw data. For example, splines, Weight-of-Evidence transformations of variables, interaction terms, etc. Provide support for the technical soundness and appropriateness of the selected transformations in the context of the specific modeling approach you selected and the overall model purpose.</w:t>
      </w:r>
    </w:p>
    <w:p w14:paraId="4BC72742" w14:textId="77777777" w:rsidR="002C57A9" w:rsidRDefault="002C57A9" w:rsidP="005D639E">
      <w:pPr>
        <w:rPr>
          <w:rStyle w:val="SubtleEmphasis"/>
        </w:rPr>
      </w:pPr>
    </w:p>
    <w:p w14:paraId="433F6C9C" w14:textId="423103AE" w:rsidR="00FA6D16" w:rsidRDefault="00FA6D16" w:rsidP="005D639E">
      <w:pPr>
        <w:rPr>
          <w:rStyle w:val="SubtleEmphasis"/>
        </w:rPr>
      </w:pPr>
      <w:r>
        <w:rPr>
          <w:rStyle w:val="SubtleEmphasis"/>
        </w:rPr>
        <w:t>Specifically:</w:t>
      </w:r>
    </w:p>
    <w:p w14:paraId="262140BB" w14:textId="77777777" w:rsidR="00FA6D16" w:rsidRDefault="00FA6D16" w:rsidP="005D639E">
      <w:pPr>
        <w:rPr>
          <w:rStyle w:val="SubtleEmphasis"/>
        </w:rPr>
      </w:pPr>
    </w:p>
    <w:p w14:paraId="6FF4029E" w14:textId="77777777" w:rsidR="008D6ED1" w:rsidRDefault="008D6ED1" w:rsidP="008D6ED1">
      <w:pPr>
        <w:rPr>
          <w:rStyle w:val="SubtleEmphasis"/>
        </w:rPr>
      </w:pPr>
      <w:r>
        <w:rPr>
          <w:rStyle w:val="SubtleEmphasis"/>
        </w:rPr>
        <w:t>For models that utilize feature engineering, provide detailed documentation of the engineering process, including a description of the software/package used to perform the feature engineering and a discussion on the limitations of the selected engineering approach.</w:t>
      </w:r>
    </w:p>
    <w:p w14:paraId="41EDE3F2" w14:textId="77777777" w:rsidR="008D6ED1" w:rsidRDefault="008D6ED1" w:rsidP="008D6ED1">
      <w:pPr>
        <w:rPr>
          <w:rStyle w:val="SubtleEmphasis"/>
        </w:rPr>
      </w:pPr>
    </w:p>
    <w:p w14:paraId="7F1555B0" w14:textId="2D0207B1" w:rsidR="008D6ED1" w:rsidRDefault="008D6ED1" w:rsidP="008D6ED1">
      <w:pPr>
        <w:rPr>
          <w:rStyle w:val="SubtleEmphasis"/>
        </w:rPr>
      </w:pPr>
      <w:r>
        <w:rPr>
          <w:rStyle w:val="SubtleEmphasis"/>
        </w:rPr>
        <w:t xml:space="preserve">For models that utilize unstructured data, include detailed description of the data pre-processing of unstructured data. Provide analysis/test/comparison results with related data/scripts/outputs if any to justify the pre-processing performed. </w:t>
      </w:r>
    </w:p>
    <w:p w14:paraId="09B00AA4" w14:textId="77777777" w:rsidR="008D6ED1" w:rsidRDefault="008D6ED1" w:rsidP="008D6ED1">
      <w:pPr>
        <w:rPr>
          <w:rStyle w:val="SubtleEmphasis"/>
        </w:rPr>
      </w:pPr>
    </w:p>
    <w:p w14:paraId="70854F86" w14:textId="5E4EA22A" w:rsidR="008D6ED1" w:rsidRDefault="008D6ED1" w:rsidP="008D6ED1">
      <w:pPr>
        <w:rPr>
          <w:rStyle w:val="SubtleEmphasis"/>
        </w:rPr>
      </w:pPr>
      <w:r>
        <w:rPr>
          <w:rStyle w:val="SubtleEmphasis"/>
        </w:rPr>
        <w:t>For advanced machine learning models, also include detailed discussion on the sufficiency and appropriateness of data transformations and treatments applied with respect to the ML algorithm used (for example, standardization/normalization is required for KNN but not for Random Forests). Provide analysis/test/comparison results with related data/scripts/outputs if any to support the discussion.</w:t>
      </w:r>
    </w:p>
    <w:p w14:paraId="12EDB721" w14:textId="77777777" w:rsidR="008D6ED1" w:rsidRDefault="008D6ED1" w:rsidP="005D639E">
      <w:pPr>
        <w:rPr>
          <w:rStyle w:val="SubtleEmphasis"/>
        </w:rPr>
      </w:pPr>
    </w:p>
    <w:p w14:paraId="60D1A5A4" w14:textId="77777777" w:rsidR="00737A94" w:rsidRDefault="00737A94" w:rsidP="00737A94">
      <w:pPr>
        <w:shd w:val="clear" w:color="auto" w:fill="DAEEF3" w:themeFill="accent5" w:themeFillTint="33"/>
        <w:jc w:val="both"/>
        <w:rPr>
          <w:rFonts w:ascii="Aptos Narrow" w:hAnsi="Aptos Narrow"/>
        </w:rPr>
      </w:pPr>
      <w:bookmarkStart w:id="828" w:name="OLE_LINK29"/>
      <w:r>
        <w:rPr>
          <w:rFonts w:ascii="Aptos Narrow" w:hAnsi="Aptos Narrow"/>
        </w:rPr>
        <w:lastRenderedPageBreak/>
        <w:t>Model Owner:</w:t>
      </w:r>
    </w:p>
    <w:p w14:paraId="7EEC9244" w14:textId="702D69D3" w:rsidR="00D43DCB" w:rsidRDefault="00D43DCB" w:rsidP="00113CC6">
      <w:pPr>
        <w:shd w:val="clear" w:color="auto" w:fill="DAEEF3" w:themeFill="accent5" w:themeFillTint="33"/>
        <w:jc w:val="both"/>
        <w:rPr>
          <w:rFonts w:ascii="Aptos Narrow" w:hAnsi="Aptos Narrow"/>
        </w:rPr>
      </w:pPr>
      <w:r>
        <w:rPr>
          <w:rFonts w:ascii="Aptos Narrow" w:hAnsi="Aptos Narrow"/>
        </w:rPr>
        <w:t xml:space="preserve">The Fraud Intelligence Model </w:t>
      </w:r>
      <w:r w:rsidR="00FF4488">
        <w:rPr>
          <w:rFonts w:ascii="Aptos Narrow" w:hAnsi="Aptos Narrow"/>
        </w:rPr>
        <w:t xml:space="preserve">does not involve explicit transformation techniques like scaling, normalization or feature engineering. However, the process of organizing sources records into model-ready attributes suggests a level of data standardization to ensure consistency and suitability for modeling purposes. </w:t>
      </w:r>
    </w:p>
    <w:p w14:paraId="73FE6A5B" w14:textId="77777777" w:rsidR="00FF4488" w:rsidRDefault="00FF4488" w:rsidP="00113CC6">
      <w:pPr>
        <w:shd w:val="clear" w:color="auto" w:fill="DAEEF3" w:themeFill="accent5" w:themeFillTint="33"/>
        <w:jc w:val="both"/>
        <w:rPr>
          <w:rFonts w:ascii="Aptos Narrow" w:hAnsi="Aptos Narrow"/>
        </w:rPr>
      </w:pPr>
    </w:p>
    <w:p w14:paraId="0BE3B039" w14:textId="04E22DA9" w:rsidR="00FF4488" w:rsidRDefault="00FF4488" w:rsidP="00113CC6">
      <w:pPr>
        <w:shd w:val="clear" w:color="auto" w:fill="DAEEF3" w:themeFill="accent5" w:themeFillTint="33"/>
        <w:jc w:val="both"/>
        <w:rPr>
          <w:rFonts w:ascii="Aptos Narrow" w:hAnsi="Aptos Narrow"/>
        </w:rPr>
      </w:pPr>
      <w:r>
        <w:rPr>
          <w:rFonts w:ascii="Aptos Narrow" w:hAnsi="Aptos Narrow"/>
        </w:rPr>
        <w:t xml:space="preserve">Since no detailed mention of transformations is provided, it can be inferred that the primary focus was on data organization and formatting to meet model requirements, allowing the data to be processed efficiently without additional transformation steps. </w:t>
      </w:r>
    </w:p>
    <w:p w14:paraId="25D6AFF5" w14:textId="77777777" w:rsidR="00745F2F" w:rsidRDefault="00745F2F" w:rsidP="00113CC6">
      <w:pPr>
        <w:shd w:val="clear" w:color="auto" w:fill="DAEEF3" w:themeFill="accent5" w:themeFillTint="33"/>
        <w:jc w:val="both"/>
        <w:rPr>
          <w:rFonts w:ascii="Aptos Narrow" w:hAnsi="Aptos Narrow"/>
        </w:rPr>
      </w:pPr>
    </w:p>
    <w:bookmarkEnd w:id="828"/>
    <w:p w14:paraId="6E693AFC" w14:textId="77777777" w:rsidR="005D639E" w:rsidRDefault="005D639E" w:rsidP="005D639E"/>
    <w:p w14:paraId="01B90C49" w14:textId="77777777" w:rsidR="00A16A70" w:rsidRDefault="00A16A70" w:rsidP="005D639E"/>
    <w:p w14:paraId="351391F5" w14:textId="6F00DC48" w:rsidR="000A128C" w:rsidRDefault="000A128C" w:rsidP="000A128C">
      <w:pPr>
        <w:pStyle w:val="Heading4"/>
      </w:pPr>
      <w:r>
        <w:t>Variable Definitions</w:t>
      </w:r>
    </w:p>
    <w:p w14:paraId="221C1A72" w14:textId="77777777" w:rsidR="000A128C" w:rsidRDefault="000A128C" w:rsidP="000A128C">
      <w:pPr>
        <w:rPr>
          <w:rStyle w:val="SubtleEmphasis"/>
        </w:rPr>
      </w:pPr>
      <w:r>
        <w:rPr>
          <w:rStyle w:val="SubtleEmphasis"/>
        </w:rPr>
        <w:t>Provide definitions of variables, including alternative transformations of variables tested. For vendor models, describe how the vendor’s definitions for inputs and outputs compare with the Bank’s internal definitions (e.g., delinquency, defaults, accounting losses, etc.).</w:t>
      </w:r>
    </w:p>
    <w:p w14:paraId="7DB1B6C3" w14:textId="77777777" w:rsidR="002C57A9" w:rsidRDefault="002C57A9" w:rsidP="000A128C">
      <w:pPr>
        <w:rPr>
          <w:rStyle w:val="SubtleEmphasis"/>
        </w:rPr>
      </w:pPr>
    </w:p>
    <w:p w14:paraId="3266BF78" w14:textId="48C3FAA5" w:rsidR="008D6ED1" w:rsidRDefault="008D6ED1" w:rsidP="008D6ED1">
      <w:pPr>
        <w:rPr>
          <w:rStyle w:val="SubtleEmphasis"/>
        </w:rPr>
      </w:pPr>
      <w:r>
        <w:rPr>
          <w:rStyle w:val="SubtleEmphasis"/>
        </w:rPr>
        <w:t>Reference the location of the comprehensive data dictionary that lists each variable’s description, source, allowable values</w:t>
      </w:r>
      <w:r w:rsidR="004F39CA">
        <w:rPr>
          <w:rStyle w:val="SubtleEmphasis"/>
        </w:rPr>
        <w:t>,</w:t>
      </w:r>
      <w:r>
        <w:rPr>
          <w:rStyle w:val="SubtleEmphasis"/>
        </w:rPr>
        <w:t xml:space="preserve"> and other relevant information.</w:t>
      </w:r>
    </w:p>
    <w:p w14:paraId="4902096E" w14:textId="77777777" w:rsidR="008D6ED1" w:rsidRDefault="008D6ED1" w:rsidP="000A128C">
      <w:pPr>
        <w:rPr>
          <w:rStyle w:val="SubtleEmphasis"/>
        </w:rPr>
      </w:pPr>
    </w:p>
    <w:p w14:paraId="059622E1" w14:textId="77777777" w:rsidR="000A128C" w:rsidRDefault="000A128C" w:rsidP="000A128C">
      <w:pPr>
        <w:rPr>
          <w:rStyle w:val="IntenseEmphasis"/>
        </w:rPr>
      </w:pPr>
      <w:r>
        <w:rPr>
          <w:rStyle w:val="IntenseEmphasis"/>
        </w:rPr>
        <w:t>Response Variable</w:t>
      </w:r>
    </w:p>
    <w:p w14:paraId="6BC4D5FF" w14:textId="77777777" w:rsidR="000A128C" w:rsidRDefault="000A128C" w:rsidP="000A128C">
      <w:pPr>
        <w:rPr>
          <w:rStyle w:val="SubtleEmphasis"/>
        </w:rPr>
      </w:pPr>
      <w:r>
        <w:rPr>
          <w:rStyle w:val="SubtleEmphasis"/>
        </w:rPr>
        <w:t>Describe the response/performance/dependent variable that the model is designed to estimate/project.</w:t>
      </w:r>
    </w:p>
    <w:p w14:paraId="6C63415E" w14:textId="77777777" w:rsidR="002C57A9" w:rsidRDefault="002C57A9" w:rsidP="000A128C">
      <w:pPr>
        <w:rPr>
          <w:rStyle w:val="SubtleEmphasis"/>
        </w:rPr>
      </w:pPr>
    </w:p>
    <w:p w14:paraId="25AFB579" w14:textId="77777777" w:rsidR="00737A94" w:rsidRDefault="00737A94" w:rsidP="00737A94">
      <w:pPr>
        <w:shd w:val="clear" w:color="auto" w:fill="DAEEF3" w:themeFill="accent5" w:themeFillTint="33"/>
        <w:jc w:val="both"/>
        <w:rPr>
          <w:rFonts w:ascii="Aptos Narrow" w:hAnsi="Aptos Narrow"/>
        </w:rPr>
      </w:pPr>
      <w:bookmarkStart w:id="829" w:name="OLE_LINK31"/>
      <w:r>
        <w:rPr>
          <w:rFonts w:ascii="Aptos Narrow" w:hAnsi="Aptos Narrow"/>
        </w:rPr>
        <w:t>Model Owner:</w:t>
      </w:r>
    </w:p>
    <w:p w14:paraId="386D6A42" w14:textId="77777777" w:rsidR="00745F2F" w:rsidRPr="00531E1D" w:rsidRDefault="00745F2F" w:rsidP="00113CC6">
      <w:pPr>
        <w:shd w:val="clear" w:color="auto" w:fill="DAEEF3" w:themeFill="accent5" w:themeFillTint="33"/>
        <w:jc w:val="both"/>
        <w:rPr>
          <w:rFonts w:ascii="Aptos Narrow" w:hAnsi="Aptos Narrow"/>
        </w:rPr>
      </w:pPr>
      <w:r w:rsidRPr="00531E1D">
        <w:rPr>
          <w:rFonts w:ascii="Aptos Narrow" w:hAnsi="Aptos Narrow"/>
        </w:rPr>
        <w:t>The dependent variable used by the model for training consisted of both pre-book and post-book fraud</w:t>
      </w:r>
      <w:r>
        <w:rPr>
          <w:rFonts w:ascii="Aptos Narrow" w:hAnsi="Aptos Narrow"/>
        </w:rPr>
        <w:t xml:space="preserve"> </w:t>
      </w:r>
      <w:r w:rsidRPr="00531E1D">
        <w:rPr>
          <w:rFonts w:ascii="Aptos Narrow" w:hAnsi="Aptos Narrow"/>
        </w:rPr>
        <w:t>tags.</w:t>
      </w:r>
    </w:p>
    <w:p w14:paraId="589230AE" w14:textId="77777777" w:rsidR="00745F2F" w:rsidRDefault="00745F2F" w:rsidP="00113CC6">
      <w:pPr>
        <w:shd w:val="clear" w:color="auto" w:fill="DAEEF3" w:themeFill="accent5" w:themeFillTint="33"/>
        <w:jc w:val="both"/>
        <w:rPr>
          <w:rFonts w:ascii="Aptos Narrow" w:hAnsi="Aptos Narrow"/>
        </w:rPr>
      </w:pPr>
    </w:p>
    <w:p w14:paraId="1DEF79CD" w14:textId="1E2E530E" w:rsidR="00745F2F" w:rsidRDefault="00745F2F" w:rsidP="00113CC6">
      <w:pPr>
        <w:shd w:val="clear" w:color="auto" w:fill="DAEEF3" w:themeFill="accent5" w:themeFillTint="33"/>
        <w:jc w:val="both"/>
        <w:rPr>
          <w:rFonts w:ascii="Aptos Narrow" w:hAnsi="Aptos Narrow"/>
        </w:rPr>
      </w:pPr>
      <w:r w:rsidRPr="00531E1D">
        <w:rPr>
          <w:rFonts w:ascii="Aptos Narrow" w:hAnsi="Aptos Narrow"/>
        </w:rPr>
        <w:t>The post-book fraud tag is the same as the “confirmed fraud” indicator and corresponds with the way</w:t>
      </w:r>
      <w:r w:rsidR="00A5626D">
        <w:rPr>
          <w:rFonts w:ascii="Aptos Narrow" w:hAnsi="Aptos Narrow"/>
        </w:rPr>
        <w:t xml:space="preserve"> </w:t>
      </w:r>
      <w:r w:rsidRPr="00531E1D">
        <w:rPr>
          <w:rFonts w:ascii="Aptos Narrow" w:hAnsi="Aptos Narrow"/>
        </w:rPr>
        <w:t>a client would account for a financial loss due to fraud. Fraud that is “suspect” or does not necessarily</w:t>
      </w:r>
      <w:r w:rsidR="00A5626D">
        <w:rPr>
          <w:rFonts w:ascii="Aptos Narrow" w:hAnsi="Aptos Narrow"/>
        </w:rPr>
        <w:t xml:space="preserve"> </w:t>
      </w:r>
      <w:r w:rsidRPr="00531E1D">
        <w:rPr>
          <w:rFonts w:ascii="Aptos Narrow" w:hAnsi="Aptos Narrow"/>
        </w:rPr>
        <w:t>correspond to a financial loss is considered a pre-book fraud tag.</w:t>
      </w:r>
    </w:p>
    <w:p w14:paraId="07206EAA" w14:textId="77777777" w:rsidR="00745F2F" w:rsidRDefault="00745F2F" w:rsidP="00113CC6">
      <w:pPr>
        <w:shd w:val="clear" w:color="auto" w:fill="DAEEF3" w:themeFill="accent5" w:themeFillTint="33"/>
        <w:jc w:val="both"/>
        <w:rPr>
          <w:rFonts w:ascii="Aptos Narrow" w:hAnsi="Aptos Narrow"/>
        </w:rPr>
      </w:pPr>
    </w:p>
    <w:p w14:paraId="15118A0E" w14:textId="18E1746A" w:rsidR="00246EBE" w:rsidRDefault="00246EBE" w:rsidP="00113CC6">
      <w:pPr>
        <w:shd w:val="clear" w:color="auto" w:fill="DAEEF3" w:themeFill="accent5" w:themeFillTint="33"/>
        <w:jc w:val="both"/>
        <w:rPr>
          <w:rFonts w:ascii="Aptos Narrow" w:hAnsi="Aptos Narrow"/>
        </w:rPr>
      </w:pPr>
      <w:r w:rsidRPr="00C0713F">
        <w:rPr>
          <w:rFonts w:ascii="Aptos Narrow" w:hAnsi="Aptos Narrow"/>
          <w:b/>
          <w:bCs/>
        </w:rPr>
        <w:t>For more details kindly refer to “</w:t>
      </w:r>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
    <w:p w14:paraId="1B074D62" w14:textId="14B39828" w:rsidR="004C726A" w:rsidRDefault="004C726A" w:rsidP="00113CC6">
      <w:pPr>
        <w:shd w:val="clear" w:color="auto" w:fill="DAEEF3" w:themeFill="accent5" w:themeFillTint="33"/>
        <w:jc w:val="both"/>
        <w:rPr>
          <w:rFonts w:ascii="Aptos Narrow" w:hAnsi="Aptos Narrow"/>
        </w:rPr>
      </w:pPr>
      <w:r>
        <w:rPr>
          <w:rFonts w:ascii="Aptos Narrow" w:hAnsi="Aptos Narrow"/>
        </w:rPr>
        <w:object w:dxaOrig="1538" w:dyaOrig="993" w14:anchorId="02305EDB">
          <v:shape id="_x0000_i1037" type="#_x0000_t75" style="width:77.25pt;height:49.5pt" o:ole="">
            <v:imagedata r:id="rId13" o:title=""/>
          </v:shape>
          <o:OLEObject Type="Embed" ProgID="AcroExch.Document.DC" ShapeID="_x0000_i1037" DrawAspect="Icon" ObjectID="_1795962244" r:id="rId32"/>
        </w:object>
      </w:r>
    </w:p>
    <w:p w14:paraId="091A4DFD" w14:textId="77777777" w:rsidR="0003780D" w:rsidRDefault="0003780D" w:rsidP="00113CC6">
      <w:pPr>
        <w:shd w:val="clear" w:color="auto" w:fill="DAEEF3" w:themeFill="accent5" w:themeFillTint="33"/>
        <w:jc w:val="both"/>
        <w:rPr>
          <w:rFonts w:ascii="Aptos Narrow" w:hAnsi="Aptos Narrow"/>
        </w:rPr>
      </w:pPr>
    </w:p>
    <w:bookmarkEnd w:id="829"/>
    <w:p w14:paraId="532475D6" w14:textId="77777777" w:rsidR="000A128C" w:rsidRDefault="000A128C" w:rsidP="000A128C">
      <w:pPr>
        <w:rPr>
          <w:rStyle w:val="IntenseEmphasis"/>
        </w:rPr>
      </w:pPr>
    </w:p>
    <w:p w14:paraId="6D92A7B7" w14:textId="0AEA21EF" w:rsidR="000A128C" w:rsidRDefault="000A128C" w:rsidP="000A128C">
      <w:pPr>
        <w:rPr>
          <w:rStyle w:val="IntenseEmphasis"/>
        </w:rPr>
      </w:pPr>
      <w:r>
        <w:rPr>
          <w:rStyle w:val="IntenseEmphasis"/>
        </w:rPr>
        <w:t>Explanatory Variables</w:t>
      </w:r>
    </w:p>
    <w:p w14:paraId="2E38FAE9" w14:textId="77777777" w:rsidR="000A128C" w:rsidRDefault="000A128C" w:rsidP="000A128C">
      <w:pPr>
        <w:rPr>
          <w:rStyle w:val="SubtleEmphasis"/>
        </w:rPr>
      </w:pPr>
      <w:r>
        <w:rPr>
          <w:rStyle w:val="SubtleEmphasis"/>
        </w:rPr>
        <w:t>Describe the explanatory/independent variable candidates assessed in the model development process.</w:t>
      </w:r>
    </w:p>
    <w:p w14:paraId="30E24ACE" w14:textId="77777777" w:rsidR="002C57A9" w:rsidRDefault="002C57A9" w:rsidP="000A128C">
      <w:pPr>
        <w:rPr>
          <w:rStyle w:val="SubtleEmphasis"/>
        </w:rPr>
      </w:pPr>
    </w:p>
    <w:p w14:paraId="5C14D156"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1385DF01" w14:textId="77777777" w:rsidR="00745F2F" w:rsidRPr="00296CAF" w:rsidRDefault="00745F2F" w:rsidP="00113CC6">
      <w:pPr>
        <w:shd w:val="clear" w:color="auto" w:fill="DAEEF3" w:themeFill="accent5" w:themeFillTint="33"/>
        <w:jc w:val="both"/>
        <w:rPr>
          <w:rFonts w:ascii="Aptos Narrow" w:hAnsi="Aptos Narrow"/>
        </w:rPr>
      </w:pPr>
      <w:r w:rsidRPr="00296CAF">
        <w:rPr>
          <w:rFonts w:ascii="Aptos Narrow" w:hAnsi="Aptos Narrow"/>
        </w:rPr>
        <w:t>Various independent variables were used for the development of the model.</w:t>
      </w:r>
    </w:p>
    <w:p w14:paraId="11C8EF20" w14:textId="65B7F768" w:rsidR="00745F2F" w:rsidRPr="00296CAF" w:rsidRDefault="00745F2F" w:rsidP="00113CC6">
      <w:pPr>
        <w:shd w:val="clear" w:color="auto" w:fill="DAEEF3" w:themeFill="accent5" w:themeFillTint="33"/>
        <w:jc w:val="both"/>
        <w:rPr>
          <w:rFonts w:ascii="Aptos Narrow" w:hAnsi="Aptos Narrow"/>
        </w:rPr>
      </w:pPr>
      <w:r w:rsidRPr="00296CAF">
        <w:rPr>
          <w:rFonts w:ascii="Aptos Narrow" w:hAnsi="Aptos Narrow"/>
        </w:rPr>
        <w:t xml:space="preserve">The </w:t>
      </w:r>
      <w:r w:rsidR="00D64443">
        <w:rPr>
          <w:rFonts w:ascii="Aptos Narrow" w:hAnsi="Aptos Narrow"/>
        </w:rPr>
        <w:t xml:space="preserve">vendor stated </w:t>
      </w:r>
      <w:r w:rsidRPr="00296CAF">
        <w:rPr>
          <w:rFonts w:ascii="Aptos Narrow" w:hAnsi="Aptos Narrow"/>
        </w:rPr>
        <w:t xml:space="preserve">variables that were used for development can be distributed into the following </w:t>
      </w:r>
      <w:r w:rsidR="00D64443">
        <w:rPr>
          <w:rFonts w:ascii="Aptos Narrow" w:hAnsi="Aptos Narrow"/>
        </w:rPr>
        <w:t xml:space="preserve">twelve (12) </w:t>
      </w:r>
      <w:r w:rsidRPr="00296CAF">
        <w:rPr>
          <w:rFonts w:ascii="Aptos Narrow" w:hAnsi="Aptos Narrow"/>
        </w:rPr>
        <w:t>distinct categories:</w:t>
      </w:r>
    </w:p>
    <w:p w14:paraId="648A5638" w14:textId="77777777" w:rsidR="00745F2F" w:rsidRPr="00296CAF" w:rsidRDefault="00745F2F" w:rsidP="00113CC6">
      <w:pPr>
        <w:shd w:val="clear" w:color="auto" w:fill="DAEEF3" w:themeFill="accent5" w:themeFillTint="33"/>
        <w:jc w:val="both"/>
        <w:rPr>
          <w:rFonts w:ascii="Aptos Narrow" w:hAnsi="Aptos Narrow"/>
          <w:b/>
          <w:bCs/>
        </w:rPr>
      </w:pPr>
      <w:r w:rsidRPr="00296CAF">
        <w:rPr>
          <w:rFonts w:ascii="Aptos Narrow" w:hAnsi="Aptos Narrow"/>
          <w:b/>
          <w:bCs/>
        </w:rPr>
        <w:lastRenderedPageBreak/>
        <w:t>Component Characteristics</w:t>
      </w:r>
    </w:p>
    <w:p w14:paraId="2A1A9A02" w14:textId="77777777" w:rsidR="00745F2F" w:rsidRPr="00296CAF" w:rsidRDefault="00745F2F" w:rsidP="00113CC6">
      <w:pPr>
        <w:shd w:val="clear" w:color="auto" w:fill="DAEEF3" w:themeFill="accent5" w:themeFillTint="33"/>
        <w:jc w:val="both"/>
        <w:rPr>
          <w:rFonts w:ascii="Aptos Narrow" w:hAnsi="Aptos Narrow"/>
        </w:rPr>
      </w:pPr>
      <w:r w:rsidRPr="00296CAF">
        <w:rPr>
          <w:rFonts w:ascii="Aptos Narrow" w:hAnsi="Aptos Narrow"/>
        </w:rPr>
        <w:t>The Application Component Characteristic Attributes are designed to provide a high-level and</w:t>
      </w:r>
      <w:r>
        <w:rPr>
          <w:rFonts w:ascii="Aptos Narrow" w:hAnsi="Aptos Narrow"/>
        </w:rPr>
        <w:t xml:space="preserve"> </w:t>
      </w:r>
      <w:r w:rsidRPr="00296CAF">
        <w:rPr>
          <w:rFonts w:ascii="Aptos Narrow" w:hAnsi="Aptos Narrow"/>
        </w:rPr>
        <w:t>general</w:t>
      </w:r>
      <w:r>
        <w:rPr>
          <w:rFonts w:ascii="Aptos Narrow" w:hAnsi="Aptos Narrow"/>
        </w:rPr>
        <w:t xml:space="preserve"> </w:t>
      </w:r>
      <w:r w:rsidRPr="00296CAF">
        <w:rPr>
          <w:rFonts w:ascii="Aptos Narrow" w:hAnsi="Aptos Narrow"/>
        </w:rPr>
        <w:t>assessment of the identity fraud risk that is related to the input identity components,</w:t>
      </w:r>
      <w:r>
        <w:rPr>
          <w:rFonts w:ascii="Aptos Narrow" w:hAnsi="Aptos Narrow"/>
        </w:rPr>
        <w:t xml:space="preserve"> </w:t>
      </w:r>
      <w:r w:rsidRPr="00296CAF">
        <w:rPr>
          <w:rFonts w:ascii="Aptos Narrow" w:hAnsi="Aptos Narrow"/>
        </w:rPr>
        <w:t>including the current and the previous addresses that are linked to the identity.</w:t>
      </w:r>
    </w:p>
    <w:p w14:paraId="5992F546" w14:textId="77777777" w:rsidR="00745F2F" w:rsidRPr="00296CAF" w:rsidRDefault="00745F2F" w:rsidP="00113CC6">
      <w:pPr>
        <w:shd w:val="clear" w:color="auto" w:fill="DAEEF3" w:themeFill="accent5" w:themeFillTint="33"/>
        <w:jc w:val="both"/>
        <w:rPr>
          <w:rFonts w:ascii="Aptos Narrow" w:hAnsi="Aptos Narrow"/>
          <w:b/>
          <w:bCs/>
        </w:rPr>
      </w:pPr>
      <w:r w:rsidRPr="00296CAF">
        <w:rPr>
          <w:rFonts w:ascii="Aptos Narrow" w:hAnsi="Aptos Narrow"/>
          <w:b/>
          <w:bCs/>
        </w:rPr>
        <w:t>Component Correlation</w:t>
      </w:r>
    </w:p>
    <w:p w14:paraId="75D86142" w14:textId="77777777" w:rsidR="00745F2F" w:rsidRPr="00296CAF" w:rsidRDefault="00745F2F" w:rsidP="00113CC6">
      <w:pPr>
        <w:shd w:val="clear" w:color="auto" w:fill="DAEEF3" w:themeFill="accent5" w:themeFillTint="33"/>
        <w:jc w:val="both"/>
        <w:rPr>
          <w:rFonts w:ascii="Aptos Narrow" w:hAnsi="Aptos Narrow"/>
        </w:rPr>
      </w:pPr>
      <w:r w:rsidRPr="00296CAF">
        <w:rPr>
          <w:rFonts w:ascii="Aptos Narrow" w:hAnsi="Aptos Narrow"/>
        </w:rPr>
        <w:t>The Application Component Correlation Attributes are designed to provide insight into the identity</w:t>
      </w:r>
      <w:r>
        <w:rPr>
          <w:rFonts w:ascii="Aptos Narrow" w:hAnsi="Aptos Narrow"/>
        </w:rPr>
        <w:t xml:space="preserve"> </w:t>
      </w:r>
      <w:r w:rsidRPr="00296CAF">
        <w:rPr>
          <w:rFonts w:ascii="Aptos Narrow" w:hAnsi="Aptos Narrow"/>
        </w:rPr>
        <w:t>fraud risk that is related to the corroboration of the input identity components that are reported</w:t>
      </w:r>
      <w:r>
        <w:rPr>
          <w:rFonts w:ascii="Aptos Narrow" w:hAnsi="Aptos Narrow"/>
        </w:rPr>
        <w:t xml:space="preserve"> </w:t>
      </w:r>
      <w:r w:rsidRPr="00296CAF">
        <w:rPr>
          <w:rFonts w:ascii="Aptos Narrow" w:hAnsi="Aptos Narrow"/>
        </w:rPr>
        <w:t>together.</w:t>
      </w:r>
    </w:p>
    <w:p w14:paraId="09181139" w14:textId="77777777" w:rsidR="00745F2F" w:rsidRPr="00296CAF" w:rsidRDefault="00745F2F" w:rsidP="00113CC6">
      <w:pPr>
        <w:shd w:val="clear" w:color="auto" w:fill="DAEEF3" w:themeFill="accent5" w:themeFillTint="33"/>
        <w:jc w:val="both"/>
        <w:rPr>
          <w:rFonts w:ascii="Aptos Narrow" w:hAnsi="Aptos Narrow"/>
          <w:b/>
          <w:bCs/>
        </w:rPr>
      </w:pPr>
      <w:r w:rsidRPr="00296CAF">
        <w:rPr>
          <w:rFonts w:ascii="Aptos Narrow" w:hAnsi="Aptos Narrow"/>
          <w:b/>
          <w:bCs/>
        </w:rPr>
        <w:t>Component Divergence</w:t>
      </w:r>
    </w:p>
    <w:p w14:paraId="7B596F13" w14:textId="77777777" w:rsidR="00745F2F" w:rsidRPr="00296CAF" w:rsidRDefault="00745F2F" w:rsidP="00113CC6">
      <w:pPr>
        <w:shd w:val="clear" w:color="auto" w:fill="DAEEF3" w:themeFill="accent5" w:themeFillTint="33"/>
        <w:jc w:val="both"/>
        <w:rPr>
          <w:rFonts w:ascii="Aptos Narrow" w:hAnsi="Aptos Narrow"/>
        </w:rPr>
      </w:pPr>
      <w:r w:rsidRPr="00296CAF">
        <w:rPr>
          <w:rFonts w:ascii="Aptos Narrow" w:hAnsi="Aptos Narrow"/>
        </w:rPr>
        <w:t>The Application Component Divergence Attributes are designed to provide insight into the identity</w:t>
      </w:r>
      <w:r>
        <w:rPr>
          <w:rFonts w:ascii="Aptos Narrow" w:hAnsi="Aptos Narrow"/>
        </w:rPr>
        <w:t xml:space="preserve"> </w:t>
      </w:r>
      <w:r w:rsidRPr="00296CAF">
        <w:rPr>
          <w:rFonts w:ascii="Aptos Narrow" w:hAnsi="Aptos Narrow"/>
        </w:rPr>
        <w:t>fraud risk that is related to the frequency of the input identity components that are linked to other</w:t>
      </w:r>
      <w:r>
        <w:rPr>
          <w:rFonts w:ascii="Aptos Narrow" w:hAnsi="Aptos Narrow"/>
        </w:rPr>
        <w:t xml:space="preserve"> </w:t>
      </w:r>
      <w:r w:rsidRPr="00296CAF">
        <w:rPr>
          <w:rFonts w:ascii="Aptos Narrow" w:hAnsi="Aptos Narrow"/>
        </w:rPr>
        <w:t>identities.</w:t>
      </w:r>
    </w:p>
    <w:p w14:paraId="31073506" w14:textId="77777777" w:rsidR="00745F2F" w:rsidRPr="00296CAF" w:rsidRDefault="00745F2F" w:rsidP="00113CC6">
      <w:pPr>
        <w:shd w:val="clear" w:color="auto" w:fill="DAEEF3" w:themeFill="accent5" w:themeFillTint="33"/>
        <w:jc w:val="both"/>
        <w:rPr>
          <w:rFonts w:ascii="Aptos Narrow" w:hAnsi="Aptos Narrow"/>
          <w:b/>
          <w:bCs/>
        </w:rPr>
      </w:pPr>
      <w:r w:rsidRPr="00296CAF">
        <w:rPr>
          <w:rFonts w:ascii="Aptos Narrow" w:hAnsi="Aptos Narrow"/>
          <w:b/>
          <w:bCs/>
        </w:rPr>
        <w:t>Component Validation</w:t>
      </w:r>
    </w:p>
    <w:p w14:paraId="7C89EA3D" w14:textId="77777777" w:rsidR="00745F2F" w:rsidRPr="00296CAF" w:rsidRDefault="00745F2F" w:rsidP="00113CC6">
      <w:pPr>
        <w:shd w:val="clear" w:color="auto" w:fill="DAEEF3" w:themeFill="accent5" w:themeFillTint="33"/>
        <w:jc w:val="both"/>
        <w:rPr>
          <w:rFonts w:ascii="Aptos Narrow" w:hAnsi="Aptos Narrow"/>
        </w:rPr>
      </w:pPr>
      <w:r w:rsidRPr="00296CAF">
        <w:rPr>
          <w:rFonts w:ascii="Aptos Narrow" w:hAnsi="Aptos Narrow"/>
        </w:rPr>
        <w:t>The Application Component Validation Attributes are designed to provide insight into the identity</w:t>
      </w:r>
      <w:r>
        <w:rPr>
          <w:rFonts w:ascii="Aptos Narrow" w:hAnsi="Aptos Narrow"/>
        </w:rPr>
        <w:t xml:space="preserve"> </w:t>
      </w:r>
      <w:r w:rsidRPr="00296CAF">
        <w:rPr>
          <w:rFonts w:ascii="Aptos Narrow" w:hAnsi="Aptos Narrow"/>
        </w:rPr>
        <w:t>fraud risk that is related to the validity of the input identity components.</w:t>
      </w:r>
    </w:p>
    <w:p w14:paraId="51EC15CD" w14:textId="77777777" w:rsidR="00745F2F" w:rsidRPr="00296CAF" w:rsidRDefault="00745F2F" w:rsidP="00113CC6">
      <w:pPr>
        <w:shd w:val="clear" w:color="auto" w:fill="DAEEF3" w:themeFill="accent5" w:themeFillTint="33"/>
        <w:jc w:val="both"/>
        <w:rPr>
          <w:rFonts w:ascii="Aptos Narrow" w:hAnsi="Aptos Narrow"/>
          <w:b/>
          <w:bCs/>
        </w:rPr>
      </w:pPr>
      <w:r w:rsidRPr="00296CAF">
        <w:rPr>
          <w:rFonts w:ascii="Aptos Narrow" w:hAnsi="Aptos Narrow"/>
          <w:b/>
          <w:bCs/>
        </w:rPr>
        <w:t>Component Velocity</w:t>
      </w:r>
    </w:p>
    <w:p w14:paraId="690D4C30" w14:textId="77777777" w:rsidR="00745F2F" w:rsidRPr="00296CAF" w:rsidRDefault="00745F2F" w:rsidP="00113CC6">
      <w:pPr>
        <w:shd w:val="clear" w:color="auto" w:fill="DAEEF3" w:themeFill="accent5" w:themeFillTint="33"/>
        <w:jc w:val="both"/>
        <w:rPr>
          <w:rFonts w:ascii="Aptos Narrow" w:hAnsi="Aptos Narrow"/>
        </w:rPr>
      </w:pPr>
      <w:r w:rsidRPr="00296CAF">
        <w:rPr>
          <w:rFonts w:ascii="Aptos Narrow" w:hAnsi="Aptos Narrow"/>
        </w:rPr>
        <w:t>The Application Component Velocity Attributes are designed to provide insight into the identity fraud</w:t>
      </w:r>
      <w:r>
        <w:rPr>
          <w:rFonts w:ascii="Aptos Narrow" w:hAnsi="Aptos Narrow"/>
        </w:rPr>
        <w:t xml:space="preserve"> </w:t>
      </w:r>
      <w:r w:rsidRPr="00296CAF">
        <w:rPr>
          <w:rFonts w:ascii="Aptos Narrow" w:hAnsi="Aptos Narrow"/>
        </w:rPr>
        <w:t>risk that is related to the search velocity of the input identity components that are seen in the search</w:t>
      </w:r>
      <w:r>
        <w:rPr>
          <w:rFonts w:ascii="Aptos Narrow" w:hAnsi="Aptos Narrow"/>
        </w:rPr>
        <w:t xml:space="preserve"> </w:t>
      </w:r>
      <w:r w:rsidRPr="00296CAF">
        <w:rPr>
          <w:rFonts w:ascii="Aptos Narrow" w:hAnsi="Aptos Narrow"/>
        </w:rPr>
        <w:t>activity of LexisNexis Risk Solutions products.</w:t>
      </w:r>
      <w:r w:rsidRPr="00296CAF">
        <w:rPr>
          <w:rFonts w:ascii="Aptos Narrow" w:hAnsi="Aptos Narrow"/>
        </w:rPr>
        <w:cr/>
      </w:r>
      <w:r w:rsidRPr="00296CAF">
        <w:rPr>
          <w:rFonts w:ascii="Aptos Narrow" w:hAnsi="Aptos Narrow"/>
          <w:b/>
          <w:bCs/>
        </w:rPr>
        <w:t>Identity Associations</w:t>
      </w:r>
    </w:p>
    <w:p w14:paraId="3E30AACC" w14:textId="77777777" w:rsidR="00745F2F" w:rsidRPr="00296CAF" w:rsidRDefault="00745F2F" w:rsidP="00113CC6">
      <w:pPr>
        <w:shd w:val="clear" w:color="auto" w:fill="DAEEF3" w:themeFill="accent5" w:themeFillTint="33"/>
        <w:jc w:val="both"/>
        <w:rPr>
          <w:rFonts w:ascii="Aptos Narrow" w:hAnsi="Aptos Narrow"/>
        </w:rPr>
      </w:pPr>
      <w:r w:rsidRPr="00296CAF">
        <w:rPr>
          <w:rFonts w:ascii="Aptos Narrow" w:hAnsi="Aptos Narrow"/>
        </w:rPr>
        <w:t>The Identity Relatives and Associates Attributes are designed to provide insight into the identity</w:t>
      </w:r>
      <w:r>
        <w:rPr>
          <w:rFonts w:ascii="Aptos Narrow" w:hAnsi="Aptos Narrow"/>
        </w:rPr>
        <w:t xml:space="preserve"> </w:t>
      </w:r>
      <w:r w:rsidRPr="00296CAF">
        <w:rPr>
          <w:rFonts w:ascii="Aptos Narrow" w:hAnsi="Aptos Narrow"/>
        </w:rPr>
        <w:t>fraud risk that is related to the relatives and the associates who are linked to the subject.</w:t>
      </w:r>
    </w:p>
    <w:p w14:paraId="6C153A62" w14:textId="77777777" w:rsidR="00745F2F" w:rsidRPr="00296CAF" w:rsidRDefault="00745F2F" w:rsidP="00113CC6">
      <w:pPr>
        <w:shd w:val="clear" w:color="auto" w:fill="DAEEF3" w:themeFill="accent5" w:themeFillTint="33"/>
        <w:jc w:val="both"/>
        <w:rPr>
          <w:rFonts w:ascii="Aptos Narrow" w:hAnsi="Aptos Narrow"/>
          <w:b/>
          <w:bCs/>
        </w:rPr>
      </w:pPr>
      <w:r w:rsidRPr="00296CAF">
        <w:rPr>
          <w:rFonts w:ascii="Aptos Narrow" w:hAnsi="Aptos Narrow"/>
          <w:b/>
          <w:bCs/>
        </w:rPr>
        <w:t>Identity Overview</w:t>
      </w:r>
    </w:p>
    <w:p w14:paraId="056DBF7C" w14:textId="77777777" w:rsidR="00745F2F" w:rsidRPr="00296CAF" w:rsidRDefault="00745F2F" w:rsidP="00113CC6">
      <w:pPr>
        <w:shd w:val="clear" w:color="auto" w:fill="DAEEF3" w:themeFill="accent5" w:themeFillTint="33"/>
        <w:jc w:val="both"/>
        <w:rPr>
          <w:rFonts w:ascii="Aptos Narrow" w:hAnsi="Aptos Narrow"/>
        </w:rPr>
      </w:pPr>
      <w:r w:rsidRPr="00296CAF">
        <w:rPr>
          <w:rFonts w:ascii="Aptos Narrow" w:hAnsi="Aptos Narrow"/>
        </w:rPr>
        <w:t>The Identity Overview Attributes are designed to provide a high-level assessment of identity fraud</w:t>
      </w:r>
      <w:r>
        <w:rPr>
          <w:rFonts w:ascii="Aptos Narrow" w:hAnsi="Aptos Narrow"/>
        </w:rPr>
        <w:t xml:space="preserve"> </w:t>
      </w:r>
      <w:r w:rsidRPr="00296CAF">
        <w:rPr>
          <w:rFonts w:ascii="Aptos Narrow" w:hAnsi="Aptos Narrow"/>
        </w:rPr>
        <w:t>risk.</w:t>
      </w:r>
    </w:p>
    <w:p w14:paraId="5E57B184" w14:textId="77777777" w:rsidR="00745F2F" w:rsidRPr="00296CAF" w:rsidRDefault="00745F2F" w:rsidP="00113CC6">
      <w:pPr>
        <w:shd w:val="clear" w:color="auto" w:fill="DAEEF3" w:themeFill="accent5" w:themeFillTint="33"/>
        <w:jc w:val="both"/>
        <w:rPr>
          <w:rFonts w:ascii="Aptos Narrow" w:hAnsi="Aptos Narrow"/>
          <w:b/>
          <w:bCs/>
        </w:rPr>
      </w:pPr>
      <w:r w:rsidRPr="00296CAF">
        <w:rPr>
          <w:rFonts w:ascii="Aptos Narrow" w:hAnsi="Aptos Narrow"/>
          <w:b/>
          <w:bCs/>
        </w:rPr>
        <w:t>Identity Source</w:t>
      </w:r>
    </w:p>
    <w:p w14:paraId="6541FB01" w14:textId="77777777" w:rsidR="00745F2F" w:rsidRPr="00296CAF" w:rsidRDefault="00745F2F" w:rsidP="00113CC6">
      <w:pPr>
        <w:shd w:val="clear" w:color="auto" w:fill="DAEEF3" w:themeFill="accent5" w:themeFillTint="33"/>
        <w:jc w:val="both"/>
        <w:rPr>
          <w:rFonts w:ascii="Aptos Narrow" w:hAnsi="Aptos Narrow"/>
        </w:rPr>
      </w:pPr>
      <w:r w:rsidRPr="00296CAF">
        <w:rPr>
          <w:rFonts w:ascii="Aptos Narrow" w:hAnsi="Aptos Narrow"/>
        </w:rPr>
        <w:t>The Identity Sources Attributes are designed to provide insight into the depth and breadth of the</w:t>
      </w:r>
      <w:r>
        <w:rPr>
          <w:rFonts w:ascii="Aptos Narrow" w:hAnsi="Aptos Narrow"/>
        </w:rPr>
        <w:t xml:space="preserve"> </w:t>
      </w:r>
      <w:r w:rsidRPr="00296CAF">
        <w:rPr>
          <w:rFonts w:ascii="Aptos Narrow" w:hAnsi="Aptos Narrow"/>
        </w:rPr>
        <w:t>sources that report the identity.</w:t>
      </w:r>
    </w:p>
    <w:p w14:paraId="2F473E57" w14:textId="77777777" w:rsidR="00745F2F" w:rsidRPr="00296CAF" w:rsidRDefault="00745F2F" w:rsidP="00113CC6">
      <w:pPr>
        <w:shd w:val="clear" w:color="auto" w:fill="DAEEF3" w:themeFill="accent5" w:themeFillTint="33"/>
        <w:jc w:val="both"/>
        <w:rPr>
          <w:rFonts w:ascii="Aptos Narrow" w:hAnsi="Aptos Narrow"/>
          <w:b/>
          <w:bCs/>
        </w:rPr>
      </w:pPr>
      <w:r w:rsidRPr="00296CAF">
        <w:rPr>
          <w:rFonts w:ascii="Aptos Narrow" w:hAnsi="Aptos Narrow"/>
          <w:b/>
          <w:bCs/>
        </w:rPr>
        <w:t>Identity Variation</w:t>
      </w:r>
    </w:p>
    <w:p w14:paraId="5B2F5570" w14:textId="77777777" w:rsidR="00745F2F" w:rsidRPr="00296CAF" w:rsidRDefault="00745F2F" w:rsidP="00113CC6">
      <w:pPr>
        <w:shd w:val="clear" w:color="auto" w:fill="DAEEF3" w:themeFill="accent5" w:themeFillTint="33"/>
        <w:jc w:val="both"/>
        <w:rPr>
          <w:rFonts w:ascii="Aptos Narrow" w:hAnsi="Aptos Narrow"/>
        </w:rPr>
      </w:pPr>
      <w:r w:rsidRPr="00296CAF">
        <w:rPr>
          <w:rFonts w:ascii="Aptos Narrow" w:hAnsi="Aptos Narrow"/>
        </w:rPr>
        <w:t>The Identity Variation Attributes are designed to provide insight into the identity fraud risk that is</w:t>
      </w:r>
      <w:r>
        <w:rPr>
          <w:rFonts w:ascii="Aptos Narrow" w:hAnsi="Aptos Narrow"/>
        </w:rPr>
        <w:t xml:space="preserve"> </w:t>
      </w:r>
      <w:r w:rsidRPr="00296CAF">
        <w:rPr>
          <w:rFonts w:ascii="Aptos Narrow" w:hAnsi="Aptos Narrow"/>
        </w:rPr>
        <w:t>related to the variation of the identity components that are linked to the identity.</w:t>
      </w:r>
    </w:p>
    <w:p w14:paraId="41ED8E9E" w14:textId="77777777" w:rsidR="00745F2F" w:rsidRPr="00296CAF" w:rsidRDefault="00745F2F" w:rsidP="00113CC6">
      <w:pPr>
        <w:shd w:val="clear" w:color="auto" w:fill="DAEEF3" w:themeFill="accent5" w:themeFillTint="33"/>
        <w:jc w:val="both"/>
        <w:rPr>
          <w:rFonts w:ascii="Aptos Narrow" w:hAnsi="Aptos Narrow"/>
          <w:b/>
          <w:bCs/>
        </w:rPr>
      </w:pPr>
      <w:r w:rsidRPr="00296CAF">
        <w:rPr>
          <w:rFonts w:ascii="Aptos Narrow" w:hAnsi="Aptos Narrow"/>
          <w:b/>
          <w:bCs/>
        </w:rPr>
        <w:t>Identity Velocity</w:t>
      </w:r>
    </w:p>
    <w:p w14:paraId="51851093" w14:textId="77777777" w:rsidR="00745F2F" w:rsidRPr="00296CAF" w:rsidRDefault="00745F2F" w:rsidP="00113CC6">
      <w:pPr>
        <w:shd w:val="clear" w:color="auto" w:fill="DAEEF3" w:themeFill="accent5" w:themeFillTint="33"/>
        <w:jc w:val="both"/>
        <w:rPr>
          <w:rFonts w:ascii="Aptos Narrow" w:hAnsi="Aptos Narrow"/>
        </w:rPr>
      </w:pPr>
      <w:r w:rsidRPr="00296CAF">
        <w:rPr>
          <w:rFonts w:ascii="Aptos Narrow" w:hAnsi="Aptos Narrow"/>
        </w:rPr>
        <w:t>Identity Velocity Attributes are designed to provide insight into the identity fraud risk that is related</w:t>
      </w:r>
      <w:r>
        <w:rPr>
          <w:rFonts w:ascii="Aptos Narrow" w:hAnsi="Aptos Narrow"/>
        </w:rPr>
        <w:t xml:space="preserve"> </w:t>
      </w:r>
      <w:r w:rsidRPr="00296CAF">
        <w:rPr>
          <w:rFonts w:ascii="Aptos Narrow" w:hAnsi="Aptos Narrow"/>
        </w:rPr>
        <w:t>to the search velocity of input identity components that are seen in the search activity of LexisNexis</w:t>
      </w:r>
      <w:r>
        <w:rPr>
          <w:rFonts w:ascii="Aptos Narrow" w:hAnsi="Aptos Narrow"/>
        </w:rPr>
        <w:t xml:space="preserve"> </w:t>
      </w:r>
      <w:r w:rsidRPr="00296CAF">
        <w:rPr>
          <w:rFonts w:ascii="Aptos Narrow" w:hAnsi="Aptos Narrow"/>
        </w:rPr>
        <w:t>Risk Solutions products.</w:t>
      </w:r>
    </w:p>
    <w:p w14:paraId="78D9B4AF" w14:textId="77777777" w:rsidR="00745F2F" w:rsidRPr="00050B6E" w:rsidRDefault="00745F2F" w:rsidP="00113CC6">
      <w:pPr>
        <w:shd w:val="clear" w:color="auto" w:fill="DAEEF3" w:themeFill="accent5" w:themeFillTint="33"/>
        <w:jc w:val="both"/>
        <w:rPr>
          <w:rFonts w:ascii="Aptos Narrow" w:hAnsi="Aptos Narrow"/>
          <w:b/>
          <w:bCs/>
        </w:rPr>
      </w:pPr>
      <w:r w:rsidRPr="00050B6E">
        <w:rPr>
          <w:rFonts w:ascii="Aptos Narrow" w:hAnsi="Aptos Narrow"/>
          <w:b/>
          <w:bCs/>
        </w:rPr>
        <w:t>Identity Verification</w:t>
      </w:r>
    </w:p>
    <w:p w14:paraId="52F5A33F" w14:textId="77777777" w:rsidR="00745F2F" w:rsidRPr="00296CAF" w:rsidRDefault="00745F2F" w:rsidP="00113CC6">
      <w:pPr>
        <w:shd w:val="clear" w:color="auto" w:fill="DAEEF3" w:themeFill="accent5" w:themeFillTint="33"/>
        <w:jc w:val="both"/>
        <w:rPr>
          <w:rFonts w:ascii="Aptos Narrow" w:hAnsi="Aptos Narrow"/>
        </w:rPr>
      </w:pPr>
      <w:r w:rsidRPr="00296CAF">
        <w:rPr>
          <w:rFonts w:ascii="Aptos Narrow" w:hAnsi="Aptos Narrow"/>
        </w:rPr>
        <w:t>Identity Verification Attributes are designed to provide insight into the verification of the input</w:t>
      </w:r>
      <w:r>
        <w:rPr>
          <w:rFonts w:ascii="Aptos Narrow" w:hAnsi="Aptos Narrow"/>
        </w:rPr>
        <w:t xml:space="preserve"> </w:t>
      </w:r>
      <w:r w:rsidRPr="00296CAF">
        <w:rPr>
          <w:rFonts w:ascii="Aptos Narrow" w:hAnsi="Aptos Narrow"/>
        </w:rPr>
        <w:t>identity components.</w:t>
      </w:r>
    </w:p>
    <w:p w14:paraId="34848386" w14:textId="77777777" w:rsidR="00745F2F" w:rsidRPr="00050B6E" w:rsidRDefault="00745F2F" w:rsidP="00113CC6">
      <w:pPr>
        <w:shd w:val="clear" w:color="auto" w:fill="DAEEF3" w:themeFill="accent5" w:themeFillTint="33"/>
        <w:jc w:val="both"/>
        <w:rPr>
          <w:rFonts w:ascii="Aptos Narrow" w:hAnsi="Aptos Narrow"/>
          <w:b/>
          <w:bCs/>
        </w:rPr>
      </w:pPr>
      <w:r w:rsidRPr="00050B6E">
        <w:rPr>
          <w:rFonts w:ascii="Aptos Narrow" w:hAnsi="Aptos Narrow"/>
          <w:b/>
          <w:bCs/>
        </w:rPr>
        <w:t>Confirmed Behavior</w:t>
      </w:r>
    </w:p>
    <w:p w14:paraId="5AB68B23" w14:textId="77777777" w:rsidR="00745F2F" w:rsidRDefault="00745F2F" w:rsidP="00113CC6">
      <w:pPr>
        <w:shd w:val="clear" w:color="auto" w:fill="DAEEF3" w:themeFill="accent5" w:themeFillTint="33"/>
        <w:jc w:val="both"/>
        <w:rPr>
          <w:rFonts w:ascii="Aptos Narrow" w:hAnsi="Aptos Narrow"/>
        </w:rPr>
      </w:pPr>
      <w:r w:rsidRPr="00296CAF">
        <w:rPr>
          <w:rFonts w:ascii="Aptos Narrow" w:hAnsi="Aptos Narrow"/>
        </w:rPr>
        <w:t>Confirmed Behavior Attributes compare event information against confirmed, historic fraudulent</w:t>
      </w:r>
      <w:r>
        <w:rPr>
          <w:rFonts w:ascii="Aptos Narrow" w:hAnsi="Aptos Narrow"/>
        </w:rPr>
        <w:t xml:space="preserve"> </w:t>
      </w:r>
      <w:r w:rsidRPr="00296CAF">
        <w:rPr>
          <w:rFonts w:ascii="Aptos Narrow" w:hAnsi="Aptos Narrow"/>
        </w:rPr>
        <w:t>events within the Inquiry Identity Network.</w:t>
      </w:r>
      <w:r w:rsidRPr="00296CAF">
        <w:rPr>
          <w:rFonts w:ascii="Aptos Narrow" w:hAnsi="Aptos Narrow"/>
        </w:rPr>
        <w:cr/>
      </w:r>
    </w:p>
    <w:p w14:paraId="3B074276" w14:textId="200917A6" w:rsidR="00246EBE" w:rsidRDefault="00D64443" w:rsidP="00113CC6">
      <w:pPr>
        <w:shd w:val="clear" w:color="auto" w:fill="DAEEF3" w:themeFill="accent5" w:themeFillTint="33"/>
        <w:jc w:val="both"/>
        <w:rPr>
          <w:rFonts w:ascii="Aptos Narrow" w:hAnsi="Aptos Narrow"/>
        </w:rPr>
      </w:pPr>
      <w:r>
        <w:rPr>
          <w:rFonts w:ascii="Aptos Narrow" w:hAnsi="Aptos Narrow"/>
          <w:b/>
          <w:bCs/>
        </w:rPr>
        <w:t>Information is sourced from</w:t>
      </w:r>
      <w:r w:rsidR="00246EBE" w:rsidRPr="00C0713F">
        <w:rPr>
          <w:rFonts w:ascii="Aptos Narrow" w:hAnsi="Aptos Narrow"/>
          <w:b/>
          <w:bCs/>
        </w:rPr>
        <w:t xml:space="preserve"> “</w:t>
      </w:r>
      <w:r w:rsidR="00246EBE" w:rsidRPr="00246EBE">
        <w:rPr>
          <w:rFonts w:ascii="Aptos Narrow" w:hAnsi="Aptos Narrow"/>
        </w:rPr>
        <w:t>FraudIntelligence_1.0_BankcardModel_ReferenceGuide.pdf</w:t>
      </w:r>
      <w:r w:rsidR="00246EBE">
        <w:rPr>
          <w:rFonts w:ascii="Aptos Narrow" w:hAnsi="Aptos Narrow"/>
        </w:rPr>
        <w:t xml:space="preserve"> </w:t>
      </w:r>
      <w:r w:rsidR="00246EBE" w:rsidRPr="00C0713F">
        <w:rPr>
          <w:rFonts w:ascii="Aptos Narrow" w:hAnsi="Aptos Narrow"/>
          <w:b/>
          <w:bCs/>
        </w:rPr>
        <w:t>”.</w:t>
      </w:r>
    </w:p>
    <w:p w14:paraId="7792567E" w14:textId="46908B91" w:rsidR="004C726A" w:rsidRDefault="004C726A" w:rsidP="00113CC6">
      <w:pPr>
        <w:shd w:val="clear" w:color="auto" w:fill="DAEEF3" w:themeFill="accent5" w:themeFillTint="33"/>
        <w:jc w:val="both"/>
        <w:rPr>
          <w:rFonts w:ascii="Aptos Narrow" w:hAnsi="Aptos Narrow"/>
        </w:rPr>
      </w:pPr>
      <w:r>
        <w:rPr>
          <w:rFonts w:ascii="Aptos Narrow" w:hAnsi="Aptos Narrow"/>
        </w:rPr>
        <w:object w:dxaOrig="1538" w:dyaOrig="993" w14:anchorId="440D1FFA">
          <v:shape id="_x0000_i1038" type="#_x0000_t75" style="width:77.25pt;height:49.5pt" o:ole="">
            <v:imagedata r:id="rId13" o:title=""/>
          </v:shape>
          <o:OLEObject Type="Embed" ProgID="AcroExch.Document.DC" ShapeID="_x0000_i1038" DrawAspect="Icon" ObjectID="_1795962245" r:id="rId33"/>
        </w:object>
      </w:r>
    </w:p>
    <w:p w14:paraId="61FC9667" w14:textId="77777777" w:rsidR="00113CC6" w:rsidRDefault="00113CC6" w:rsidP="00113CC6">
      <w:pPr>
        <w:shd w:val="clear" w:color="auto" w:fill="DAEEF3" w:themeFill="accent5" w:themeFillTint="33"/>
        <w:jc w:val="both"/>
        <w:rPr>
          <w:rFonts w:ascii="Aptos Narrow" w:hAnsi="Aptos Narrow"/>
        </w:rPr>
      </w:pPr>
    </w:p>
    <w:p w14:paraId="0B06D975" w14:textId="77777777" w:rsidR="000A128C" w:rsidRPr="00090FB1" w:rsidRDefault="000A128C" w:rsidP="000A128C">
      <w:pPr>
        <w:rPr>
          <w:rStyle w:val="SubtleEmphasis"/>
          <w:i w:val="0"/>
          <w:iCs w:val="0"/>
        </w:rPr>
      </w:pPr>
    </w:p>
    <w:p w14:paraId="505E42FE" w14:textId="47F7B24B" w:rsidR="004A7062" w:rsidRPr="004A7062" w:rsidRDefault="004A7062" w:rsidP="00836691">
      <w:pPr>
        <w:pStyle w:val="Heading3"/>
      </w:pPr>
      <w:bookmarkStart w:id="830" w:name="_Toc163230497"/>
      <w:r>
        <w:t>Data Limitations</w:t>
      </w:r>
      <w:bookmarkEnd w:id="830"/>
    </w:p>
    <w:p w14:paraId="3EBB8AB0" w14:textId="6C5E2BEC" w:rsidR="004A7062" w:rsidRDefault="00D26AF6" w:rsidP="002C57A9">
      <w:pPr>
        <w:rPr>
          <w:rStyle w:val="SubtleEmphasis"/>
        </w:rPr>
      </w:pPr>
      <w:r w:rsidRPr="00D26AF6">
        <w:rPr>
          <w:rStyle w:val="SubtleEmphasis"/>
        </w:rPr>
        <w:t>Provide information about known data limitations / weaknesses and an assessment of their impact on the final model’s output. For example, if the model was developed based on external data that differs notably from the Bank’s data, the differences and their potential impact must be documented. For each noted weakness / limitation, describe how the associated risk is currently being mitigated. Additionally, where longer-term remedial actions are being undertaken or planned (e.g., an initiative to clean up the existing data or collect incremental data), such actions should also be documented.</w:t>
      </w:r>
    </w:p>
    <w:p w14:paraId="306FA50D" w14:textId="77777777" w:rsidR="002C57A9" w:rsidRPr="00D26AF6" w:rsidRDefault="002C57A9" w:rsidP="002C57A9">
      <w:pPr>
        <w:rPr>
          <w:rStyle w:val="SubtleEmphasis"/>
        </w:rPr>
      </w:pPr>
      <w:bookmarkStart w:id="831" w:name="OLE_LINK64"/>
    </w:p>
    <w:p w14:paraId="2AAA2331"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60BA4AF0" w14:textId="7286DA19" w:rsidR="00AF6E37" w:rsidRDefault="00AF6E37" w:rsidP="00142194">
      <w:pPr>
        <w:shd w:val="clear" w:color="auto" w:fill="DAEEF3" w:themeFill="accent5" w:themeFillTint="33"/>
        <w:jc w:val="both"/>
        <w:rPr>
          <w:rFonts w:ascii="Aptos Narrow" w:hAnsi="Aptos Narrow"/>
        </w:rPr>
      </w:pPr>
      <w:bookmarkStart w:id="832" w:name="_Hlk184823708"/>
      <w:r>
        <w:rPr>
          <w:rFonts w:ascii="Aptos Narrow" w:hAnsi="Aptos Narrow"/>
        </w:rPr>
        <w:t xml:space="preserve">The primary limitation in the data is the reliance on historically reported fraud events. </w:t>
      </w:r>
      <w:r w:rsidR="00AD1049">
        <w:rPr>
          <w:rFonts w:ascii="Aptos Narrow" w:hAnsi="Aptos Narrow"/>
        </w:rPr>
        <w:t>The LNFI model is restricted to only the</w:t>
      </w:r>
      <w:r>
        <w:rPr>
          <w:rFonts w:ascii="Aptos Narrow" w:hAnsi="Aptos Narrow"/>
        </w:rPr>
        <w:t xml:space="preserve"> fraud </w:t>
      </w:r>
      <w:r w:rsidR="00AD1049">
        <w:rPr>
          <w:rFonts w:ascii="Aptos Narrow" w:hAnsi="Aptos Narrow"/>
        </w:rPr>
        <w:t>cases that have been historically identified and reported</w:t>
      </w:r>
      <w:r>
        <w:rPr>
          <w:rFonts w:ascii="Aptos Narrow" w:hAnsi="Aptos Narrow"/>
        </w:rPr>
        <w:t>, meaning th</w:t>
      </w:r>
      <w:r w:rsidR="00AD1049">
        <w:rPr>
          <w:rFonts w:ascii="Aptos Narrow" w:hAnsi="Aptos Narrow"/>
        </w:rPr>
        <w:t xml:space="preserve">at undetected fraud or non-reported fraud is not incorporated into the dataset. This limitation means that the model does not account for fraudulent activities that have not yet been discovered or reported. The model leverages historical data to predict future fraud, assuming the characteristics of previously identified fraudulent activities will remain relevant for identifying future fraud. </w:t>
      </w:r>
    </w:p>
    <w:bookmarkEnd w:id="832"/>
    <w:p w14:paraId="04737563" w14:textId="77777777" w:rsidR="00CD6717" w:rsidRDefault="00CD6717" w:rsidP="00142194">
      <w:pPr>
        <w:shd w:val="clear" w:color="auto" w:fill="DAEEF3" w:themeFill="accent5" w:themeFillTint="33"/>
        <w:jc w:val="both"/>
        <w:rPr>
          <w:rFonts w:ascii="Aptos Narrow" w:hAnsi="Aptos Narrow"/>
        </w:rPr>
      </w:pPr>
    </w:p>
    <w:p w14:paraId="3A7BE1C3" w14:textId="792E245A" w:rsidR="00246EBE" w:rsidRDefault="00246EBE" w:rsidP="00142194">
      <w:pPr>
        <w:shd w:val="clear" w:color="auto" w:fill="DAEEF3" w:themeFill="accent5" w:themeFillTint="33"/>
        <w:jc w:val="both"/>
        <w:rPr>
          <w:rFonts w:ascii="Aptos Narrow" w:hAnsi="Aptos Narrow"/>
        </w:rPr>
      </w:pPr>
      <w:r w:rsidRPr="00C0713F">
        <w:rPr>
          <w:rFonts w:ascii="Aptos Narrow" w:hAnsi="Aptos Narrow"/>
          <w:b/>
          <w:bCs/>
        </w:rPr>
        <w:t>For more details kindly refer to “</w:t>
      </w:r>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
    <w:p w14:paraId="6CBE955F" w14:textId="3D8AFED2" w:rsidR="004C726A" w:rsidRDefault="004C726A" w:rsidP="00142194">
      <w:pPr>
        <w:shd w:val="clear" w:color="auto" w:fill="DAEEF3" w:themeFill="accent5" w:themeFillTint="33"/>
        <w:jc w:val="both"/>
        <w:rPr>
          <w:rFonts w:ascii="Aptos Narrow" w:hAnsi="Aptos Narrow"/>
        </w:rPr>
      </w:pPr>
      <w:r>
        <w:rPr>
          <w:rFonts w:ascii="Aptos Narrow" w:hAnsi="Aptos Narrow"/>
        </w:rPr>
        <w:object w:dxaOrig="1538" w:dyaOrig="993" w14:anchorId="66755000">
          <v:shape id="_x0000_i1039" type="#_x0000_t75" style="width:77.25pt;height:49.5pt" o:ole="">
            <v:imagedata r:id="rId13" o:title=""/>
          </v:shape>
          <o:OLEObject Type="Embed" ProgID="AcroExch.Document.DC" ShapeID="_x0000_i1039" DrawAspect="Icon" ObjectID="_1795962246" r:id="rId34"/>
        </w:object>
      </w:r>
    </w:p>
    <w:p w14:paraId="5F1ABE1A" w14:textId="77777777" w:rsidR="00D26AF6" w:rsidRDefault="00D26AF6" w:rsidP="00142194">
      <w:pPr>
        <w:shd w:val="clear" w:color="auto" w:fill="DAEEF3" w:themeFill="accent5" w:themeFillTint="33"/>
        <w:jc w:val="both"/>
        <w:rPr>
          <w:rFonts w:ascii="Aptos Narrow" w:hAnsi="Aptos Narrow"/>
        </w:rPr>
      </w:pPr>
    </w:p>
    <w:p w14:paraId="355A0B93" w14:textId="77777777" w:rsidR="004A7062" w:rsidRPr="00701055" w:rsidRDefault="004A7062" w:rsidP="004A7062">
      <w:pPr>
        <w:rPr>
          <w:rFonts w:ascii="Arial Narrow" w:hAnsi="Arial Narrow"/>
        </w:rPr>
      </w:pPr>
    </w:p>
    <w:p w14:paraId="6E51A79C" w14:textId="77777777" w:rsidR="00891EE0" w:rsidRDefault="00891EE0" w:rsidP="00891EE0">
      <w:pPr>
        <w:pStyle w:val="Heading3"/>
      </w:pPr>
      <w:bookmarkStart w:id="833" w:name="_Toc163230498"/>
      <w:bookmarkStart w:id="834" w:name="OLE_LINK52"/>
      <w:bookmarkEnd w:id="831"/>
      <w:r>
        <w:rPr>
          <w:rFonts w:hint="eastAsia"/>
        </w:rPr>
        <w:t>Data Preparation Software / Platform</w:t>
      </w:r>
      <w:bookmarkEnd w:id="833"/>
    </w:p>
    <w:p w14:paraId="0A33A6FE" w14:textId="77777777" w:rsidR="00891EE0" w:rsidRDefault="00891EE0" w:rsidP="00891EE0">
      <w:pPr>
        <w:rPr>
          <w:rStyle w:val="SubtleEmphasis"/>
        </w:rPr>
      </w:pPr>
      <w:r w:rsidRPr="00891EE0">
        <w:rPr>
          <w:rStyle w:val="SubtleEmphasis"/>
        </w:rPr>
        <w:t>Provide information on the software and/or programming language used in the data extraction, transformation, and other steps to prepare the model development and testing data. Provide a reference to the location of the development programming codes, associated log files, and other data preparation artifacts.</w:t>
      </w:r>
    </w:p>
    <w:p w14:paraId="3B81AFEE" w14:textId="77777777" w:rsidR="00891EE0" w:rsidRDefault="00891EE0" w:rsidP="00891EE0">
      <w:pPr>
        <w:rPr>
          <w:rStyle w:val="SubtleEmphasis"/>
        </w:rPr>
      </w:pPr>
    </w:p>
    <w:p w14:paraId="20DBC891" w14:textId="77777777" w:rsidR="00737A94" w:rsidRDefault="00737A94" w:rsidP="00737A94">
      <w:pPr>
        <w:shd w:val="clear" w:color="auto" w:fill="DAEEF3" w:themeFill="accent5" w:themeFillTint="33"/>
        <w:jc w:val="both"/>
        <w:rPr>
          <w:rFonts w:ascii="Aptos Narrow" w:hAnsi="Aptos Narrow"/>
        </w:rPr>
      </w:pPr>
      <w:bookmarkStart w:id="835" w:name="OLE_LINK66"/>
      <w:r>
        <w:rPr>
          <w:rFonts w:ascii="Aptos Narrow" w:hAnsi="Aptos Narrow"/>
        </w:rPr>
        <w:t>Model Owner:</w:t>
      </w:r>
    </w:p>
    <w:p w14:paraId="142E43B0" w14:textId="5A241CCF" w:rsidR="00CD6717" w:rsidRDefault="00CD6717" w:rsidP="00142194">
      <w:pPr>
        <w:shd w:val="clear" w:color="auto" w:fill="DAEEF3" w:themeFill="accent5" w:themeFillTint="33"/>
        <w:jc w:val="both"/>
        <w:rPr>
          <w:rFonts w:ascii="Aptos Narrow" w:hAnsi="Aptos Narrow"/>
        </w:rPr>
      </w:pPr>
      <w:r>
        <w:rPr>
          <w:rFonts w:ascii="Aptos Narrow" w:hAnsi="Aptos Narrow"/>
        </w:rPr>
        <w:t xml:space="preserve">LexisNexis uses its proprietary internal HPCC data platform to manage and process data for the Fraud Intelligence Model. The HPCC platform is designed to handle large-scale data processing, enabling efficient Extraction, Transformation, and Loading (ETL) processes. </w:t>
      </w:r>
    </w:p>
    <w:p w14:paraId="4F2CDB2B" w14:textId="29F9BCEE" w:rsidR="00CD6717" w:rsidRDefault="00CD6717" w:rsidP="00142194">
      <w:pPr>
        <w:shd w:val="clear" w:color="auto" w:fill="DAEEF3" w:themeFill="accent5" w:themeFillTint="33"/>
        <w:jc w:val="both"/>
        <w:rPr>
          <w:rFonts w:ascii="Aptos Narrow" w:hAnsi="Aptos Narrow"/>
        </w:rPr>
      </w:pPr>
      <w:r>
        <w:rPr>
          <w:rFonts w:ascii="Aptos Narrow" w:hAnsi="Aptos Narrow"/>
        </w:rPr>
        <w:t xml:space="preserve">As everything is managed within the HPCC platform, this ensures a </w:t>
      </w:r>
      <w:r w:rsidR="00554B17">
        <w:rPr>
          <w:rFonts w:ascii="Aptos Narrow" w:hAnsi="Aptos Narrow"/>
        </w:rPr>
        <w:t>streamlined</w:t>
      </w:r>
      <w:r>
        <w:rPr>
          <w:rFonts w:ascii="Aptos Narrow" w:hAnsi="Aptos Narrow"/>
        </w:rPr>
        <w:t xml:space="preserve"> and secure environment for data preparation, where various data sources are integrated, </w:t>
      </w:r>
      <w:r w:rsidR="00554B17">
        <w:rPr>
          <w:rFonts w:ascii="Aptos Narrow" w:hAnsi="Aptos Narrow"/>
        </w:rPr>
        <w:t>cleaned,</w:t>
      </w:r>
      <w:r>
        <w:rPr>
          <w:rFonts w:ascii="Aptos Narrow" w:hAnsi="Aptos Narrow"/>
        </w:rPr>
        <w:t xml:space="preserve"> and structured into model-ready attributes. The platform is optimized for handling high volumes of data, providing the necessary computational power to support advanced analytics and predictive modelling, </w:t>
      </w:r>
      <w:r w:rsidR="00554B17">
        <w:rPr>
          <w:rFonts w:ascii="Aptos Narrow" w:hAnsi="Aptos Narrow"/>
        </w:rPr>
        <w:t>making</w:t>
      </w:r>
      <w:r>
        <w:rPr>
          <w:rFonts w:ascii="Aptos Narrow" w:hAnsi="Aptos Narrow"/>
        </w:rPr>
        <w:t xml:space="preserve"> it a critical part of the LNFI model’s data preparation process. </w:t>
      </w:r>
    </w:p>
    <w:p w14:paraId="2B3F1AA6" w14:textId="17ED8FCB" w:rsidR="00CD6717" w:rsidRDefault="00CD6717" w:rsidP="00142194">
      <w:pPr>
        <w:shd w:val="clear" w:color="auto" w:fill="DAEEF3" w:themeFill="accent5" w:themeFillTint="33"/>
        <w:jc w:val="both"/>
        <w:rPr>
          <w:rFonts w:ascii="Aptos Narrow" w:hAnsi="Aptos Narrow"/>
        </w:rPr>
      </w:pPr>
      <w:r>
        <w:rPr>
          <w:rFonts w:ascii="Aptos Narrow" w:hAnsi="Aptos Narrow"/>
        </w:rPr>
        <w:lastRenderedPageBreak/>
        <w:t xml:space="preserve">No external software or platforms are explicitly mentioned in the context </w:t>
      </w:r>
      <w:r w:rsidR="00554B17">
        <w:rPr>
          <w:rFonts w:ascii="Aptos Narrow" w:hAnsi="Aptos Narrow"/>
        </w:rPr>
        <w:t>of</w:t>
      </w:r>
      <w:r>
        <w:rPr>
          <w:rFonts w:ascii="Aptos Narrow" w:hAnsi="Aptos Narrow"/>
        </w:rPr>
        <w:t xml:space="preserve"> the data preparation for the LNFI model, as all activities are handled within the internal infrastructure of LexisNexis. </w:t>
      </w:r>
    </w:p>
    <w:p w14:paraId="195DED44" w14:textId="77777777" w:rsidR="00891EE0" w:rsidRDefault="00891EE0" w:rsidP="00891EE0">
      <w:pPr>
        <w:shd w:val="clear" w:color="auto" w:fill="DAEEF3" w:themeFill="accent5" w:themeFillTint="33"/>
        <w:rPr>
          <w:rFonts w:ascii="Aptos Narrow" w:hAnsi="Aptos Narrow"/>
        </w:rPr>
      </w:pPr>
    </w:p>
    <w:bookmarkEnd w:id="835"/>
    <w:p w14:paraId="67F93BC3" w14:textId="77777777" w:rsidR="00891EE0" w:rsidRDefault="00891EE0" w:rsidP="00891EE0">
      <w:pPr>
        <w:rPr>
          <w:rStyle w:val="SubtleEmphasis"/>
        </w:rPr>
      </w:pPr>
    </w:p>
    <w:p w14:paraId="39BC0E20" w14:textId="77777777" w:rsidR="00891EE0" w:rsidRDefault="00891EE0" w:rsidP="00891EE0">
      <w:pPr>
        <w:pStyle w:val="Heading3"/>
        <w:rPr>
          <w:rStyle w:val="SubtleEmphasis"/>
          <w:i w:val="0"/>
          <w:iCs w:val="0"/>
          <w:color w:val="4F81BD" w:themeColor="accent1"/>
        </w:rPr>
      </w:pPr>
      <w:bookmarkStart w:id="836" w:name="_Toc163230499"/>
      <w:r w:rsidRPr="00891EE0">
        <w:rPr>
          <w:rStyle w:val="SubtleEmphasis"/>
          <w:rFonts w:hint="eastAsia"/>
          <w:i w:val="0"/>
          <w:iCs w:val="0"/>
          <w:color w:val="4F81BD" w:themeColor="accent1"/>
        </w:rPr>
        <w:t>Data Retention</w:t>
      </w:r>
      <w:bookmarkEnd w:id="836"/>
    </w:p>
    <w:p w14:paraId="7075A54D" w14:textId="77777777" w:rsidR="00891EE0" w:rsidRDefault="00891EE0" w:rsidP="00891EE0">
      <w:pPr>
        <w:rPr>
          <w:i/>
          <w:iCs/>
          <w:color w:val="808080" w:themeColor="text1" w:themeTint="7F"/>
        </w:rPr>
      </w:pPr>
      <w:r>
        <w:rPr>
          <w:rStyle w:val="SubtleEmphasis"/>
        </w:rPr>
        <w:t>Describe where the development data is stored (post development) and how the environment is controlled. Provide the minimum time period for data retention.</w:t>
      </w:r>
    </w:p>
    <w:p w14:paraId="529EE8B4" w14:textId="77777777" w:rsidR="00891EE0" w:rsidRDefault="00891EE0" w:rsidP="00891EE0">
      <w:pPr>
        <w:pStyle w:val="Default"/>
        <w:rPr>
          <w:rFonts w:eastAsiaTheme="minorEastAsia"/>
          <w:lang w:eastAsia="zh-CN"/>
        </w:rPr>
      </w:pPr>
    </w:p>
    <w:p w14:paraId="5E16843C"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44E5DF03" w14:textId="05710F21" w:rsidR="00E35B90" w:rsidRDefault="00E35B90" w:rsidP="00142194">
      <w:pPr>
        <w:shd w:val="clear" w:color="auto" w:fill="DAEEF3" w:themeFill="accent5" w:themeFillTint="33"/>
        <w:jc w:val="both"/>
        <w:rPr>
          <w:rFonts w:ascii="Aptos Narrow" w:hAnsi="Aptos Narrow"/>
        </w:rPr>
      </w:pPr>
      <w:r>
        <w:rPr>
          <w:rFonts w:ascii="Aptos Narrow" w:hAnsi="Aptos Narrow"/>
        </w:rPr>
        <w:t xml:space="preserve">Data retention focuses on securely managing data throughout its lifecycle, ensuring compliance with relevant legal and regulatory requirements. LexisNexis defines retention policies that determine how long data should be kept, ensuring compliance with regulations such as GDPR and CCPA. Data that is no longer actively used is archived using HPCC’s scalable architecture, allowing efficient access for audits or future references. Once data exceeds its retention period, it is securely deleted or anonymized to protect privacy. LexisNexis optimizes storage through tiered solutions, ensuring data is retained for the required duration and disposed securely, minimizing storage costs while adhering to compliance standards. </w:t>
      </w:r>
    </w:p>
    <w:p w14:paraId="7CD20AED" w14:textId="77777777" w:rsidR="00E35B90" w:rsidRDefault="00E35B90" w:rsidP="00142194">
      <w:pPr>
        <w:shd w:val="clear" w:color="auto" w:fill="DAEEF3" w:themeFill="accent5" w:themeFillTint="33"/>
        <w:jc w:val="both"/>
        <w:rPr>
          <w:rFonts w:ascii="Aptos Narrow" w:hAnsi="Aptos Narrow"/>
        </w:rPr>
      </w:pPr>
    </w:p>
    <w:p w14:paraId="5E889A89" w14:textId="78435E5A" w:rsidR="00100D44" w:rsidRDefault="33129617" w:rsidP="00142194">
      <w:pPr>
        <w:shd w:val="clear" w:color="auto" w:fill="DAEEF3" w:themeFill="accent5" w:themeFillTint="33"/>
        <w:jc w:val="both"/>
        <w:rPr>
          <w:rFonts w:ascii="Aptos Narrow" w:hAnsi="Aptos Narrow"/>
        </w:rPr>
      </w:pPr>
      <w:r w:rsidRPr="3517A0B9">
        <w:rPr>
          <w:rFonts w:ascii="Aptos Narrow" w:hAnsi="Aptos Narrow"/>
        </w:rPr>
        <w:t>LexisNexis adheres to both the General Data Protection Regulation (GDPR) and the California Consumer Privacy Act (CCPA). These regulations are designed to protect consumers’ data privacy and ensure transparency in how personal information is handled. LexisNexis, which operates within the legal, corporate, and governmental sectors</w:t>
      </w:r>
      <w:r w:rsidR="41B9CCEE" w:rsidRPr="3517A0B9">
        <w:rPr>
          <w:rFonts w:ascii="Aptos Narrow" w:hAnsi="Aptos Narrow"/>
        </w:rPr>
        <w:t>, provides tools and resources to help organizations comply with these laws. For instance, they offer guidance on CCPA compliance, detailing steps to protect consumer data and manage data access requests</w:t>
      </w:r>
      <w:r w:rsidR="68BE1121" w:rsidRPr="3517A0B9">
        <w:rPr>
          <w:rFonts w:ascii="Aptos Narrow" w:hAnsi="Aptos Narrow"/>
        </w:rPr>
        <w:t xml:space="preserve"> </w:t>
      </w:r>
      <w:hyperlink r:id="rId35">
        <w:r w:rsidR="68BE1121" w:rsidRPr="3517A0B9">
          <w:rPr>
            <w:rStyle w:val="Hyperlink"/>
            <w:rFonts w:ascii="Aptos Narrow" w:hAnsi="Aptos Narrow"/>
          </w:rPr>
          <w:t>LexisNexis</w:t>
        </w:r>
      </w:hyperlink>
      <w:r w:rsidR="5076A16C" w:rsidRPr="3517A0B9">
        <w:rPr>
          <w:rFonts w:ascii="Aptos Narrow" w:hAnsi="Aptos Narrow"/>
        </w:rPr>
        <w:t>,</w:t>
      </w:r>
      <w:r w:rsidR="41B9CCEE" w:rsidRPr="3517A0B9">
        <w:rPr>
          <w:rFonts w:ascii="Aptos Narrow" w:hAnsi="Aptos Narrow"/>
        </w:rPr>
        <w:t xml:space="preserve"> </w:t>
      </w:r>
      <w:hyperlink r:id="rId36">
        <w:r w:rsidR="68BE1121" w:rsidRPr="3517A0B9">
          <w:rPr>
            <w:rStyle w:val="Hyperlink"/>
            <w:rFonts w:ascii="Aptos Narrow" w:hAnsi="Aptos Narrow"/>
          </w:rPr>
          <w:t>LexisNexis</w:t>
        </w:r>
      </w:hyperlink>
      <w:r w:rsidR="64D17D56" w:rsidRPr="3517A0B9">
        <w:rPr>
          <w:rFonts w:ascii="Aptos Narrow" w:hAnsi="Aptos Narrow"/>
        </w:rPr>
        <w:t>.</w:t>
      </w:r>
      <w:r w:rsidR="5076A16C" w:rsidRPr="3517A0B9">
        <w:rPr>
          <w:rFonts w:ascii="Aptos Narrow" w:hAnsi="Aptos Narrow"/>
        </w:rPr>
        <w:t xml:space="preserve"> </w:t>
      </w:r>
      <w:r w:rsidR="5076A16C" w:rsidRPr="3517A0B9">
        <w:rPr>
          <w:rFonts w:ascii="Aptos Narrow" w:hAnsi="Aptos Narrow"/>
          <w:b/>
          <w:bCs/>
          <w:i/>
          <w:iCs/>
        </w:rPr>
        <w:t xml:space="preserve">While the exact data retention period wasn’t specified, it is likely that the data will be kept at least until </w:t>
      </w:r>
      <w:commentRangeStart w:id="837"/>
      <w:r w:rsidR="2BD86285" w:rsidRPr="3517A0B9">
        <w:rPr>
          <w:rFonts w:ascii="Aptos Narrow" w:hAnsi="Aptos Narrow"/>
          <w:b/>
          <w:bCs/>
          <w:i/>
          <w:iCs/>
        </w:rPr>
        <w:t xml:space="preserve">the </w:t>
      </w:r>
      <w:commentRangeEnd w:id="837"/>
      <w:r w:rsidR="00E35B90">
        <w:rPr>
          <w:rStyle w:val="CommentReference"/>
        </w:rPr>
        <w:commentReference w:id="837"/>
      </w:r>
      <w:r w:rsidR="5076A16C" w:rsidRPr="3517A0B9">
        <w:rPr>
          <w:rFonts w:ascii="Aptos Narrow" w:hAnsi="Aptos Narrow"/>
          <w:b/>
          <w:bCs/>
          <w:i/>
          <w:iCs/>
        </w:rPr>
        <w:t>necessary compliance checks are completed.</w:t>
      </w:r>
      <w:r w:rsidR="5076A16C" w:rsidRPr="3517A0B9">
        <w:rPr>
          <w:rFonts w:ascii="Aptos Narrow" w:hAnsi="Aptos Narrow"/>
        </w:rPr>
        <w:t xml:space="preserve"> This ensures proper oversight and management throughout the model development process. </w:t>
      </w:r>
    </w:p>
    <w:p w14:paraId="688BDA47" w14:textId="77777777" w:rsidR="00A5626D" w:rsidRDefault="00A5626D" w:rsidP="00891EE0">
      <w:pPr>
        <w:shd w:val="clear" w:color="auto" w:fill="DAEEF3" w:themeFill="accent5" w:themeFillTint="33"/>
        <w:rPr>
          <w:rFonts w:ascii="Aptos Narrow" w:hAnsi="Aptos Narrow"/>
        </w:rPr>
      </w:pPr>
    </w:p>
    <w:p w14:paraId="0BBFF2CE" w14:textId="5841D458" w:rsidR="00CC041D" w:rsidRPr="00891EE0" w:rsidRDefault="00CC041D" w:rsidP="00891EE0">
      <w:pPr>
        <w:pStyle w:val="Default"/>
        <w:rPr>
          <w:rFonts w:eastAsiaTheme="majorEastAsia"/>
        </w:rPr>
      </w:pPr>
    </w:p>
    <w:bookmarkStart w:id="839" w:name="_Toc163230500"/>
    <w:p w14:paraId="6E98E1D1" w14:textId="38747523" w:rsidR="008D7BA5" w:rsidRPr="008D7BA5" w:rsidRDefault="008D7BA5" w:rsidP="00A53660">
      <w:pPr>
        <w:pStyle w:val="Heading1"/>
        <w:numPr>
          <w:ilvl w:val="0"/>
          <w:numId w:val="1"/>
        </w:numPr>
        <w:spacing w:before="0"/>
        <w:ind w:left="720" w:hanging="720"/>
        <w:rPr>
          <w:rFonts w:ascii="Arial" w:hAnsi="Arial" w:cs="Arial"/>
          <w:color w:val="FFFFFF" w:themeColor="background1"/>
          <w:sz w:val="36"/>
          <w:szCs w:val="36"/>
        </w:rPr>
      </w:pPr>
      <w:r w:rsidRPr="008D7BA5">
        <w:rPr>
          <w:rFonts w:ascii="Arial" w:hAnsi="Arial" w:cs="Arial"/>
          <w:noProof/>
          <w:color w:val="FFFFFF" w:themeColor="background1"/>
          <w:sz w:val="36"/>
          <w:szCs w:val="36"/>
        </w:rPr>
        <mc:AlternateContent>
          <mc:Choice Requires="wps">
            <w:drawing>
              <wp:anchor distT="0" distB="0" distL="114300" distR="114300" simplePos="0" relativeHeight="251658240" behindDoc="1" locked="0" layoutInCell="1" allowOverlap="1" wp14:anchorId="139E927A" wp14:editId="4293030D">
                <wp:simplePos x="0" y="0"/>
                <wp:positionH relativeFrom="column">
                  <wp:posOffset>0</wp:posOffset>
                </wp:positionH>
                <wp:positionV relativeFrom="paragraph">
                  <wp:posOffset>-9525</wp:posOffset>
                </wp:positionV>
                <wp:extent cx="6417310" cy="353060"/>
                <wp:effectExtent l="0" t="0" r="2540" b="8890"/>
                <wp:wrapNone/>
                <wp:docPr id="1952171888" name="Rectangle 1"/>
                <wp:cNvGraphicFramePr/>
                <a:graphic xmlns:a="http://schemas.openxmlformats.org/drawingml/2006/main">
                  <a:graphicData uri="http://schemas.microsoft.com/office/word/2010/wordprocessingShape">
                    <wps:wsp>
                      <wps:cNvSpPr/>
                      <wps:spPr>
                        <a:xfrm>
                          <a:off x="0" y="0"/>
                          <a:ext cx="6417310" cy="353060"/>
                        </a:xfrm>
                        <a:prstGeom prst="rect">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w14:anchorId="18383570">
              <v:rect id="Rectangle 1" style="position:absolute;margin-left:0;margin-top:-.75pt;width:505.3pt;height:27.8pt;z-index:-25165107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c00000" stroked="f" strokeweight="2pt" w14:anchorId="0D59E54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"/>
            </w:pict>
          </mc:Fallback>
        </mc:AlternateContent>
      </w:r>
      <w:r>
        <w:rPr>
          <w:rFonts w:ascii="Arial" w:hAnsi="Arial" w:cs="Arial"/>
          <w:color w:val="FFFFFF" w:themeColor="background1"/>
          <w:sz w:val="36"/>
          <w:szCs w:val="36"/>
        </w:rPr>
        <w:t>CONCEPTUAL SOUNDNESS</w:t>
      </w:r>
      <w:bookmarkEnd w:id="839"/>
    </w:p>
    <w:p w14:paraId="69C36466" w14:textId="5A7D66D5" w:rsidR="008D7BA5" w:rsidRDefault="008D7BA5" w:rsidP="008D7BA5"/>
    <w:p w14:paraId="79BB8318" w14:textId="7592E441" w:rsidR="008D37C3" w:rsidRPr="00701055" w:rsidRDefault="00D26AF6" w:rsidP="00A53660">
      <w:pPr>
        <w:pStyle w:val="Heading2"/>
        <w:numPr>
          <w:ilvl w:val="1"/>
          <w:numId w:val="1"/>
        </w:numPr>
        <w:pBdr>
          <w:bottom w:val="single" w:sz="6" w:space="1" w:color="auto"/>
        </w:pBdr>
        <w:shd w:val="clear" w:color="auto" w:fill="C6D9F1" w:themeFill="text2" w:themeFillTint="33"/>
        <w:spacing w:before="0"/>
        <w:ind w:left="720" w:hanging="720"/>
        <w:rPr>
          <w:rFonts w:cs="Arial"/>
          <w:szCs w:val="24"/>
        </w:rPr>
      </w:pPr>
      <w:bookmarkStart w:id="840" w:name="_Toc163230501"/>
      <w:r w:rsidRPr="00701055">
        <w:rPr>
          <w:rFonts w:cs="Arial"/>
          <w:szCs w:val="24"/>
        </w:rPr>
        <w:t>MODEL THEORY AND ASSUMPTIONS</w:t>
      </w:r>
      <w:bookmarkEnd w:id="840"/>
      <w:r w:rsidR="00E5180D" w:rsidRPr="00701055">
        <w:rPr>
          <w:rFonts w:cs="Arial"/>
          <w:szCs w:val="24"/>
        </w:rPr>
        <w:t xml:space="preserve"> </w:t>
      </w:r>
    </w:p>
    <w:bookmarkEnd w:id="834"/>
    <w:p w14:paraId="41C359FC" w14:textId="4F14C333" w:rsidR="00C86BD7" w:rsidRPr="00314EFA" w:rsidRDefault="00C86BD7" w:rsidP="006A692F">
      <w:pPr>
        <w:rPr>
          <w:rFonts w:ascii="Arial Narrow" w:hAnsi="Arial Narrow"/>
          <w:color w:val="0070C0"/>
        </w:rPr>
      </w:pPr>
    </w:p>
    <w:p w14:paraId="24E02ED3" w14:textId="77777777" w:rsidR="002C57A9" w:rsidRDefault="002C57A9" w:rsidP="00701055">
      <w:pPr>
        <w:rPr>
          <w:rFonts w:ascii="Arial" w:eastAsia="SimSun" w:hAnsi="Arial" w:cs="Arial"/>
          <w:b/>
          <w:bCs/>
          <w:color w:val="0070C0"/>
        </w:rPr>
      </w:pPr>
      <w:r w:rsidRPr="00701055">
        <w:rPr>
          <w:rFonts w:ascii="Arial" w:eastAsia="SimSun" w:hAnsi="Arial" w:cs="Arial"/>
          <w:b/>
          <w:bCs/>
          <w:color w:val="0070C0"/>
        </w:rPr>
        <w:t>Reference Document List</w:t>
      </w:r>
    </w:p>
    <w:p w14:paraId="57659F3E" w14:textId="60DDF451" w:rsidR="002C57A9" w:rsidRDefault="002C57A9" w:rsidP="002C57A9">
      <w:pPr>
        <w:rPr>
          <w:rStyle w:val="SubtleEmphasis"/>
        </w:rPr>
      </w:pPr>
      <w:r w:rsidRPr="00701055">
        <w:rPr>
          <w:rStyle w:val="SubtleEmphasis"/>
        </w:rPr>
        <w:t>Please list all the documents referred to in this section.</w:t>
      </w:r>
    </w:p>
    <w:p w14:paraId="709B0149" w14:textId="77777777" w:rsidR="002C57A9" w:rsidRDefault="002C57A9" w:rsidP="002C57A9">
      <w:pPr>
        <w:rPr>
          <w:rFonts w:ascii="Arial Narrow" w:hAnsi="Arial Narrow"/>
          <w:color w:val="00B0F0"/>
        </w:rPr>
      </w:pPr>
    </w:p>
    <w:tbl>
      <w:tblPr>
        <w:tblStyle w:val="TableGrid"/>
        <w:tblW w:w="0" w:type="auto"/>
        <w:tblLook w:val="04A0" w:firstRow="1" w:lastRow="0" w:firstColumn="1" w:lastColumn="0" w:noHBand="0" w:noVBand="1"/>
      </w:tblPr>
      <w:tblGrid>
        <w:gridCol w:w="721"/>
        <w:gridCol w:w="5531"/>
        <w:gridCol w:w="3818"/>
      </w:tblGrid>
      <w:tr w:rsidR="002C57A9" w14:paraId="2964B24C" w14:textId="77777777" w:rsidTr="00BC4DB8">
        <w:tc>
          <w:tcPr>
            <w:tcW w:w="721"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058D3FB7" w14:textId="77777777" w:rsidR="002C57A9" w:rsidRDefault="002C57A9">
            <w:pPr>
              <w:rPr>
                <w:rFonts w:ascii="Aptos Narrow" w:hAnsi="Aptos Narrow"/>
                <w:b/>
                <w:bCs/>
              </w:rPr>
            </w:pPr>
            <w:r>
              <w:rPr>
                <w:rFonts w:ascii="Aptos Narrow" w:hAnsi="Aptos Narrow"/>
                <w:b/>
                <w:bCs/>
              </w:rPr>
              <w:t>#</w:t>
            </w:r>
          </w:p>
        </w:tc>
        <w:tc>
          <w:tcPr>
            <w:tcW w:w="5531"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16D1FC11" w14:textId="77777777" w:rsidR="002C57A9" w:rsidRDefault="002C57A9">
            <w:pPr>
              <w:rPr>
                <w:rFonts w:ascii="Aptos Narrow" w:hAnsi="Aptos Narrow"/>
                <w:b/>
                <w:bCs/>
              </w:rPr>
            </w:pPr>
            <w:r>
              <w:rPr>
                <w:rFonts w:ascii="Aptos Narrow" w:hAnsi="Aptos Narrow"/>
                <w:b/>
                <w:bCs/>
              </w:rPr>
              <w:t>Reference Document Name</w:t>
            </w:r>
          </w:p>
        </w:tc>
        <w:tc>
          <w:tcPr>
            <w:tcW w:w="3818"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10BFCE94" w14:textId="77777777" w:rsidR="002C57A9" w:rsidRDefault="002C57A9">
            <w:pPr>
              <w:rPr>
                <w:rFonts w:ascii="Aptos Narrow" w:hAnsi="Aptos Narrow"/>
                <w:b/>
                <w:bCs/>
              </w:rPr>
            </w:pPr>
            <w:r>
              <w:rPr>
                <w:rFonts w:ascii="Aptos Narrow" w:hAnsi="Aptos Narrow"/>
                <w:b/>
                <w:bCs/>
              </w:rPr>
              <w:t>High Level Description and purpose of the Document</w:t>
            </w:r>
          </w:p>
        </w:tc>
      </w:tr>
      <w:tr w:rsidR="00B97B8C" w14:paraId="129053F7" w14:textId="77777777" w:rsidTr="00BC4DB8">
        <w:tc>
          <w:tcPr>
            <w:tcW w:w="721" w:type="dxa"/>
            <w:tcBorders>
              <w:top w:val="single" w:sz="4" w:space="0" w:color="auto"/>
              <w:left w:val="single" w:sz="4" w:space="0" w:color="auto"/>
              <w:bottom w:val="single" w:sz="4" w:space="0" w:color="auto"/>
              <w:right w:val="single" w:sz="4" w:space="0" w:color="auto"/>
            </w:tcBorders>
            <w:vAlign w:val="center"/>
            <w:hideMark/>
          </w:tcPr>
          <w:p w14:paraId="1718DFBC" w14:textId="4FCB2B8A" w:rsidR="00B97B8C" w:rsidRPr="005F108F" w:rsidRDefault="00B97B8C" w:rsidP="00B97B8C">
            <w:pPr>
              <w:pStyle w:val="BodyText22"/>
              <w:tabs>
                <w:tab w:val="left" w:pos="7650"/>
              </w:tabs>
              <w:spacing w:line="276" w:lineRule="auto"/>
              <w:ind w:firstLine="0"/>
              <w:jc w:val="left"/>
              <w:rPr>
                <w:rFonts w:ascii="Aptos Narrow" w:hAnsi="Aptos Narrow"/>
                <w:iCs/>
                <w:sz w:val="20"/>
              </w:rPr>
            </w:pPr>
            <w:r w:rsidRPr="0016673F">
              <w:rPr>
                <w:rFonts w:ascii="Aptos Narrow" w:hAnsi="Aptos Narrow"/>
                <w:iCs/>
                <w:sz w:val="20"/>
              </w:rPr>
              <w:t>1</w:t>
            </w:r>
          </w:p>
        </w:tc>
        <w:tc>
          <w:tcPr>
            <w:tcW w:w="5531" w:type="dxa"/>
            <w:tcBorders>
              <w:top w:val="single" w:sz="4" w:space="0" w:color="auto"/>
              <w:left w:val="single" w:sz="4" w:space="0" w:color="auto"/>
              <w:bottom w:val="single" w:sz="4" w:space="0" w:color="auto"/>
              <w:right w:val="single" w:sz="4" w:space="0" w:color="auto"/>
            </w:tcBorders>
            <w:vAlign w:val="center"/>
          </w:tcPr>
          <w:p w14:paraId="304BE5C5" w14:textId="571CA5DD" w:rsidR="00B97B8C" w:rsidRPr="005F108F" w:rsidRDefault="00B97B8C" w:rsidP="00B97B8C">
            <w:pPr>
              <w:pStyle w:val="BodyText22"/>
              <w:tabs>
                <w:tab w:val="left" w:pos="7650"/>
              </w:tabs>
              <w:spacing w:line="276" w:lineRule="auto"/>
              <w:ind w:firstLine="0"/>
              <w:jc w:val="left"/>
              <w:rPr>
                <w:rFonts w:ascii="Aptos Narrow" w:hAnsi="Aptos Narrow"/>
                <w:iCs/>
                <w:sz w:val="20"/>
              </w:rPr>
            </w:pPr>
            <w:r w:rsidRPr="005F108F">
              <w:rPr>
                <w:rFonts w:ascii="Aptos Narrow" w:hAnsi="Aptos Narrow"/>
                <w:iCs/>
                <w:sz w:val="20"/>
              </w:rPr>
              <w:t>FraudIntelligence_1.0_BankcardModel_ReferenceGuide.pdf</w:t>
            </w:r>
          </w:p>
        </w:tc>
        <w:tc>
          <w:tcPr>
            <w:tcW w:w="3818" w:type="dxa"/>
            <w:tcBorders>
              <w:top w:val="single" w:sz="4" w:space="0" w:color="auto"/>
              <w:left w:val="single" w:sz="4" w:space="0" w:color="auto"/>
              <w:bottom w:val="single" w:sz="4" w:space="0" w:color="auto"/>
              <w:right w:val="single" w:sz="4" w:space="0" w:color="auto"/>
            </w:tcBorders>
            <w:vAlign w:val="center"/>
          </w:tcPr>
          <w:p w14:paraId="6ABA926D" w14:textId="011404B4" w:rsidR="00B97B8C" w:rsidRPr="005F108F" w:rsidRDefault="00B97B8C" w:rsidP="00B97B8C">
            <w:pPr>
              <w:pStyle w:val="BodyText22"/>
              <w:tabs>
                <w:tab w:val="left" w:pos="7650"/>
              </w:tabs>
              <w:spacing w:line="276" w:lineRule="auto"/>
              <w:ind w:firstLine="0"/>
              <w:jc w:val="left"/>
              <w:rPr>
                <w:rFonts w:ascii="Aptos Narrow" w:hAnsi="Aptos Narrow"/>
                <w:iCs/>
                <w:sz w:val="20"/>
              </w:rPr>
            </w:pPr>
            <w:r w:rsidRPr="005F108F">
              <w:rPr>
                <w:rFonts w:ascii="Aptos Narrow" w:hAnsi="Aptos Narrow"/>
                <w:iCs/>
                <w:sz w:val="20"/>
              </w:rPr>
              <w:t>It is the model reference guide.</w:t>
            </w:r>
          </w:p>
        </w:tc>
      </w:tr>
      <w:tr w:rsidR="00B97B8C" w14:paraId="10DCD709" w14:textId="77777777" w:rsidTr="00BC4DB8">
        <w:tc>
          <w:tcPr>
            <w:tcW w:w="721" w:type="dxa"/>
            <w:tcBorders>
              <w:top w:val="single" w:sz="4" w:space="0" w:color="auto"/>
              <w:left w:val="single" w:sz="4" w:space="0" w:color="auto"/>
              <w:bottom w:val="single" w:sz="4" w:space="0" w:color="auto"/>
              <w:right w:val="single" w:sz="4" w:space="0" w:color="auto"/>
            </w:tcBorders>
            <w:vAlign w:val="center"/>
            <w:hideMark/>
          </w:tcPr>
          <w:p w14:paraId="0E9DA651" w14:textId="2BDEA26C" w:rsidR="00B97B8C" w:rsidRPr="005F108F" w:rsidRDefault="00B97B8C" w:rsidP="00B97B8C">
            <w:pPr>
              <w:pStyle w:val="BodyText22"/>
              <w:tabs>
                <w:tab w:val="left" w:pos="7650"/>
              </w:tabs>
              <w:spacing w:line="276" w:lineRule="auto"/>
              <w:ind w:firstLine="0"/>
              <w:jc w:val="left"/>
              <w:rPr>
                <w:rFonts w:ascii="Aptos Narrow" w:hAnsi="Aptos Narrow"/>
                <w:iCs/>
                <w:sz w:val="20"/>
              </w:rPr>
            </w:pPr>
            <w:r>
              <w:rPr>
                <w:rFonts w:ascii="Aptos Narrow" w:hAnsi="Aptos Narrow"/>
                <w:iCs/>
                <w:sz w:val="20"/>
              </w:rPr>
              <w:t>2</w:t>
            </w:r>
          </w:p>
        </w:tc>
        <w:tc>
          <w:tcPr>
            <w:tcW w:w="5531" w:type="dxa"/>
            <w:tcBorders>
              <w:top w:val="single" w:sz="4" w:space="0" w:color="auto"/>
              <w:left w:val="single" w:sz="4" w:space="0" w:color="auto"/>
              <w:bottom w:val="single" w:sz="4" w:space="0" w:color="auto"/>
              <w:right w:val="single" w:sz="4" w:space="0" w:color="auto"/>
            </w:tcBorders>
            <w:vAlign w:val="center"/>
          </w:tcPr>
          <w:p w14:paraId="51022EA4" w14:textId="4CC51F75" w:rsidR="00B97B8C" w:rsidRPr="005F108F" w:rsidRDefault="00B97B8C" w:rsidP="00B97B8C">
            <w:pPr>
              <w:pStyle w:val="BodyText22"/>
              <w:tabs>
                <w:tab w:val="left" w:pos="7650"/>
              </w:tabs>
              <w:spacing w:line="276" w:lineRule="auto"/>
              <w:ind w:firstLine="0"/>
              <w:jc w:val="left"/>
              <w:rPr>
                <w:rFonts w:ascii="Aptos Narrow" w:hAnsi="Aptos Narrow"/>
                <w:iCs/>
                <w:sz w:val="20"/>
              </w:rPr>
            </w:pPr>
            <w:r w:rsidRPr="005F108F">
              <w:rPr>
                <w:rFonts w:ascii="Aptos Narrow" w:hAnsi="Aptos Narrow"/>
                <w:iCs/>
                <w:sz w:val="20"/>
              </w:rPr>
              <w:t xml:space="preserve">MRM-CONTROL01 - </w:t>
            </w:r>
            <w:proofErr w:type="spellStart"/>
            <w:r w:rsidRPr="005F108F">
              <w:rPr>
                <w:rFonts w:ascii="Aptos Narrow" w:hAnsi="Aptos Narrow"/>
                <w:iCs/>
                <w:sz w:val="20"/>
              </w:rPr>
              <w:t>y&amp;n</w:t>
            </w:r>
            <w:proofErr w:type="spellEnd"/>
            <w:r w:rsidRPr="005F108F">
              <w:rPr>
                <w:rFonts w:ascii="Aptos Narrow" w:hAnsi="Aptos Narrow"/>
                <w:iCs/>
                <w:sz w:val="20"/>
              </w:rPr>
              <w:t xml:space="preserve"> Model </w:t>
            </w:r>
            <w:proofErr w:type="spellStart"/>
            <w:r w:rsidRPr="005F108F">
              <w:rPr>
                <w:rFonts w:ascii="Aptos Narrow" w:hAnsi="Aptos Narrow"/>
                <w:iCs/>
                <w:sz w:val="20"/>
              </w:rPr>
              <w:t>Assmt</w:t>
            </w:r>
            <w:proofErr w:type="spellEnd"/>
            <w:r w:rsidRPr="005F108F">
              <w:rPr>
                <w:rFonts w:ascii="Aptos Narrow" w:hAnsi="Aptos Narrow"/>
                <w:iCs/>
                <w:sz w:val="20"/>
              </w:rPr>
              <w:t xml:space="preserve"> 048 - Albert </w:t>
            </w:r>
            <w:proofErr w:type="spellStart"/>
            <w:r w:rsidRPr="005F108F">
              <w:rPr>
                <w:rFonts w:ascii="Aptos Narrow" w:hAnsi="Aptos Narrow"/>
                <w:iCs/>
                <w:sz w:val="20"/>
              </w:rPr>
              <w:t>YesM</w:t>
            </w:r>
            <w:proofErr w:type="spellEnd"/>
            <w:r w:rsidRPr="005F108F">
              <w:rPr>
                <w:rFonts w:ascii="Aptos Narrow" w:hAnsi="Aptos Narrow"/>
                <w:iCs/>
                <w:sz w:val="20"/>
              </w:rPr>
              <w:t xml:space="preserve"> - LexisNexis LNFI.docx</w:t>
            </w:r>
          </w:p>
        </w:tc>
        <w:tc>
          <w:tcPr>
            <w:tcW w:w="3818" w:type="dxa"/>
            <w:tcBorders>
              <w:top w:val="single" w:sz="4" w:space="0" w:color="auto"/>
              <w:left w:val="single" w:sz="4" w:space="0" w:color="auto"/>
              <w:bottom w:val="single" w:sz="4" w:space="0" w:color="auto"/>
              <w:right w:val="single" w:sz="4" w:space="0" w:color="auto"/>
            </w:tcBorders>
            <w:vAlign w:val="center"/>
          </w:tcPr>
          <w:p w14:paraId="5BC432C7" w14:textId="4154A5A5" w:rsidR="00B97B8C" w:rsidRPr="005F108F" w:rsidRDefault="00B97B8C" w:rsidP="00B97B8C">
            <w:pPr>
              <w:pStyle w:val="BodyText22"/>
              <w:tabs>
                <w:tab w:val="left" w:pos="7650"/>
              </w:tabs>
              <w:spacing w:line="276" w:lineRule="auto"/>
              <w:ind w:firstLine="0"/>
              <w:jc w:val="left"/>
              <w:rPr>
                <w:rFonts w:ascii="Aptos Narrow" w:hAnsi="Aptos Narrow"/>
                <w:iCs/>
                <w:sz w:val="20"/>
              </w:rPr>
            </w:pPr>
            <w:r w:rsidRPr="005F108F">
              <w:rPr>
                <w:rFonts w:ascii="Aptos Narrow" w:hAnsi="Aptos Narrow"/>
                <w:iCs/>
                <w:sz w:val="20"/>
              </w:rPr>
              <w:t>Enterprise risk management and Model risk classification procedures.</w:t>
            </w:r>
          </w:p>
        </w:tc>
      </w:tr>
      <w:tr w:rsidR="00B97B8C" w14:paraId="3A3EDAD3" w14:textId="77777777" w:rsidTr="00BC4DB8">
        <w:tc>
          <w:tcPr>
            <w:tcW w:w="721" w:type="dxa"/>
            <w:tcBorders>
              <w:top w:val="single" w:sz="4" w:space="0" w:color="auto"/>
              <w:left w:val="single" w:sz="4" w:space="0" w:color="auto"/>
              <w:bottom w:val="single" w:sz="4" w:space="0" w:color="auto"/>
              <w:right w:val="single" w:sz="4" w:space="0" w:color="auto"/>
            </w:tcBorders>
            <w:vAlign w:val="center"/>
          </w:tcPr>
          <w:p w14:paraId="215CB52E" w14:textId="6F0EBBF4" w:rsidR="00B97B8C" w:rsidRPr="005F108F" w:rsidRDefault="00B97B8C" w:rsidP="00B97B8C">
            <w:pPr>
              <w:pStyle w:val="BodyText22"/>
              <w:tabs>
                <w:tab w:val="left" w:pos="7650"/>
              </w:tabs>
              <w:spacing w:line="276" w:lineRule="auto"/>
              <w:ind w:firstLine="0"/>
              <w:jc w:val="left"/>
              <w:rPr>
                <w:rFonts w:ascii="Aptos Narrow" w:hAnsi="Aptos Narrow"/>
                <w:iCs/>
                <w:sz w:val="20"/>
              </w:rPr>
            </w:pPr>
            <w:r>
              <w:rPr>
                <w:rFonts w:ascii="Aptos Narrow" w:hAnsi="Aptos Narrow"/>
                <w:iCs/>
                <w:sz w:val="20"/>
              </w:rPr>
              <w:t>3</w:t>
            </w:r>
          </w:p>
        </w:tc>
        <w:tc>
          <w:tcPr>
            <w:tcW w:w="5531" w:type="dxa"/>
            <w:tcBorders>
              <w:top w:val="single" w:sz="4" w:space="0" w:color="auto"/>
              <w:left w:val="single" w:sz="4" w:space="0" w:color="auto"/>
              <w:bottom w:val="single" w:sz="4" w:space="0" w:color="auto"/>
              <w:right w:val="single" w:sz="4" w:space="0" w:color="auto"/>
            </w:tcBorders>
            <w:vAlign w:val="center"/>
          </w:tcPr>
          <w:p w14:paraId="7C9F73C8" w14:textId="6763721F" w:rsidR="00B97B8C" w:rsidRPr="005F108F" w:rsidRDefault="00B97B8C" w:rsidP="00B97B8C">
            <w:pPr>
              <w:pStyle w:val="BodyText22"/>
              <w:tabs>
                <w:tab w:val="left" w:pos="7650"/>
              </w:tabs>
              <w:spacing w:line="276" w:lineRule="auto"/>
              <w:ind w:firstLine="0"/>
              <w:jc w:val="left"/>
              <w:rPr>
                <w:rFonts w:ascii="Aptos Narrow" w:hAnsi="Aptos Narrow"/>
                <w:iCs/>
                <w:sz w:val="20"/>
              </w:rPr>
            </w:pPr>
            <w:r w:rsidRPr="005F108F">
              <w:rPr>
                <w:rFonts w:ascii="Aptos Narrow" w:hAnsi="Aptos Narrow"/>
                <w:iCs/>
                <w:sz w:val="20"/>
              </w:rPr>
              <w:t xml:space="preserve">MRM-CONTROL02 - Model-IRR </w:t>
            </w:r>
            <w:proofErr w:type="spellStart"/>
            <w:r w:rsidRPr="005F108F">
              <w:rPr>
                <w:rFonts w:ascii="Aptos Narrow" w:hAnsi="Aptos Narrow"/>
                <w:iCs/>
                <w:sz w:val="20"/>
              </w:rPr>
              <w:t>Assmt</w:t>
            </w:r>
            <w:proofErr w:type="spellEnd"/>
            <w:r w:rsidRPr="005F108F">
              <w:rPr>
                <w:rFonts w:ascii="Aptos Narrow" w:hAnsi="Aptos Narrow"/>
                <w:iCs/>
                <w:sz w:val="20"/>
              </w:rPr>
              <w:t xml:space="preserve"> 048 -L- Albert LNFI_FINAL.docx</w:t>
            </w:r>
          </w:p>
        </w:tc>
        <w:tc>
          <w:tcPr>
            <w:tcW w:w="3818" w:type="dxa"/>
            <w:tcBorders>
              <w:top w:val="single" w:sz="4" w:space="0" w:color="auto"/>
              <w:left w:val="single" w:sz="4" w:space="0" w:color="auto"/>
              <w:bottom w:val="single" w:sz="4" w:space="0" w:color="auto"/>
              <w:right w:val="single" w:sz="4" w:space="0" w:color="auto"/>
            </w:tcBorders>
            <w:vAlign w:val="center"/>
          </w:tcPr>
          <w:p w14:paraId="0C29CA34" w14:textId="6D1DFE87" w:rsidR="00B97B8C" w:rsidRPr="005F108F" w:rsidRDefault="00B97B8C" w:rsidP="00B97B8C">
            <w:pPr>
              <w:pStyle w:val="BodyText22"/>
              <w:tabs>
                <w:tab w:val="left" w:pos="7650"/>
              </w:tabs>
              <w:spacing w:line="276" w:lineRule="auto"/>
              <w:ind w:firstLine="0"/>
              <w:jc w:val="left"/>
              <w:rPr>
                <w:rFonts w:ascii="Aptos Narrow" w:hAnsi="Aptos Narrow"/>
                <w:iCs/>
                <w:sz w:val="20"/>
              </w:rPr>
            </w:pPr>
            <w:r w:rsidRPr="005F108F">
              <w:rPr>
                <w:rFonts w:ascii="Aptos Narrow" w:hAnsi="Aptos Narrow"/>
                <w:iCs/>
                <w:sz w:val="20"/>
              </w:rPr>
              <w:t>Model inherent risk rating assessment form.</w:t>
            </w:r>
          </w:p>
        </w:tc>
      </w:tr>
      <w:tr w:rsidR="00B97B8C" w14:paraId="2C784653" w14:textId="77777777" w:rsidTr="00BC4DB8">
        <w:tc>
          <w:tcPr>
            <w:tcW w:w="721" w:type="dxa"/>
            <w:tcBorders>
              <w:top w:val="single" w:sz="4" w:space="0" w:color="auto"/>
              <w:left w:val="single" w:sz="4" w:space="0" w:color="auto"/>
              <w:bottom w:val="single" w:sz="4" w:space="0" w:color="auto"/>
              <w:right w:val="single" w:sz="4" w:space="0" w:color="auto"/>
            </w:tcBorders>
            <w:vAlign w:val="center"/>
          </w:tcPr>
          <w:p w14:paraId="7C9E4F1B" w14:textId="6E9E99AE" w:rsidR="00B97B8C" w:rsidRPr="005F108F" w:rsidRDefault="00B97B8C" w:rsidP="00B97B8C">
            <w:pPr>
              <w:pStyle w:val="BodyText22"/>
              <w:tabs>
                <w:tab w:val="left" w:pos="7650"/>
              </w:tabs>
              <w:spacing w:line="276" w:lineRule="auto"/>
              <w:ind w:firstLine="0"/>
              <w:jc w:val="left"/>
              <w:rPr>
                <w:rFonts w:ascii="Aptos Narrow" w:hAnsi="Aptos Narrow"/>
                <w:iCs/>
                <w:sz w:val="20"/>
              </w:rPr>
            </w:pPr>
            <w:r>
              <w:rPr>
                <w:rFonts w:ascii="Aptos Narrow" w:hAnsi="Aptos Narrow"/>
                <w:iCs/>
                <w:sz w:val="20"/>
              </w:rPr>
              <w:lastRenderedPageBreak/>
              <w:t>4</w:t>
            </w:r>
          </w:p>
        </w:tc>
        <w:tc>
          <w:tcPr>
            <w:tcW w:w="5531" w:type="dxa"/>
            <w:tcBorders>
              <w:top w:val="single" w:sz="4" w:space="0" w:color="auto"/>
              <w:left w:val="single" w:sz="4" w:space="0" w:color="auto"/>
              <w:bottom w:val="single" w:sz="4" w:space="0" w:color="auto"/>
              <w:right w:val="single" w:sz="4" w:space="0" w:color="auto"/>
            </w:tcBorders>
            <w:vAlign w:val="center"/>
          </w:tcPr>
          <w:p w14:paraId="604DB1BF" w14:textId="4663C66D" w:rsidR="00B97B8C" w:rsidRPr="005F108F" w:rsidRDefault="00B97B8C" w:rsidP="00B97B8C">
            <w:pPr>
              <w:pStyle w:val="BodyText22"/>
              <w:tabs>
                <w:tab w:val="left" w:pos="7650"/>
              </w:tabs>
              <w:spacing w:line="276" w:lineRule="auto"/>
              <w:ind w:firstLine="0"/>
              <w:jc w:val="left"/>
              <w:rPr>
                <w:rFonts w:ascii="Aptos Narrow" w:hAnsi="Aptos Narrow"/>
                <w:iCs/>
                <w:sz w:val="20"/>
              </w:rPr>
            </w:pPr>
            <w:r w:rsidRPr="005F108F">
              <w:rPr>
                <w:rFonts w:ascii="Aptos Narrow" w:hAnsi="Aptos Narrow"/>
                <w:iCs/>
                <w:sz w:val="20"/>
              </w:rPr>
              <w:t>2023_LNRS_BCOverview_Tech_Resilience_IT.pdf</w:t>
            </w:r>
          </w:p>
        </w:tc>
        <w:tc>
          <w:tcPr>
            <w:tcW w:w="3818" w:type="dxa"/>
            <w:tcBorders>
              <w:top w:val="single" w:sz="4" w:space="0" w:color="auto"/>
              <w:left w:val="single" w:sz="4" w:space="0" w:color="auto"/>
              <w:bottom w:val="single" w:sz="4" w:space="0" w:color="auto"/>
              <w:right w:val="single" w:sz="4" w:space="0" w:color="auto"/>
            </w:tcBorders>
            <w:vAlign w:val="center"/>
          </w:tcPr>
          <w:p w14:paraId="1FA8DECE" w14:textId="7CC02C45" w:rsidR="00B97B8C" w:rsidRPr="005F108F" w:rsidRDefault="00B97B8C" w:rsidP="00B97B8C">
            <w:pPr>
              <w:pStyle w:val="BodyText22"/>
              <w:tabs>
                <w:tab w:val="left" w:pos="7650"/>
              </w:tabs>
              <w:spacing w:line="276" w:lineRule="auto"/>
              <w:ind w:firstLine="0"/>
              <w:jc w:val="left"/>
              <w:rPr>
                <w:rFonts w:ascii="Aptos Narrow" w:hAnsi="Aptos Narrow"/>
                <w:iCs/>
                <w:sz w:val="20"/>
              </w:rPr>
            </w:pPr>
            <w:r w:rsidRPr="005F108F">
              <w:rPr>
                <w:rFonts w:ascii="Aptos Narrow" w:hAnsi="Aptos Narrow"/>
                <w:iCs/>
                <w:sz w:val="20"/>
              </w:rPr>
              <w:t>It is the overview of business continuity technical resilience - IT</w:t>
            </w:r>
          </w:p>
        </w:tc>
      </w:tr>
      <w:tr w:rsidR="00B97B8C" w14:paraId="649C397B" w14:textId="77777777" w:rsidTr="00BC4DB8">
        <w:tc>
          <w:tcPr>
            <w:tcW w:w="721" w:type="dxa"/>
            <w:tcBorders>
              <w:top w:val="single" w:sz="4" w:space="0" w:color="auto"/>
              <w:left w:val="single" w:sz="4" w:space="0" w:color="auto"/>
              <w:bottom w:val="single" w:sz="4" w:space="0" w:color="auto"/>
              <w:right w:val="single" w:sz="4" w:space="0" w:color="auto"/>
            </w:tcBorders>
            <w:vAlign w:val="center"/>
          </w:tcPr>
          <w:p w14:paraId="6E7CDA8D" w14:textId="5AF83A92" w:rsidR="00B97B8C" w:rsidRPr="005F108F" w:rsidRDefault="00B97B8C" w:rsidP="00B97B8C">
            <w:pPr>
              <w:pStyle w:val="BodyText22"/>
              <w:tabs>
                <w:tab w:val="left" w:pos="7650"/>
              </w:tabs>
              <w:spacing w:line="276" w:lineRule="auto"/>
              <w:ind w:firstLine="0"/>
              <w:jc w:val="left"/>
              <w:rPr>
                <w:rFonts w:ascii="Aptos Narrow" w:hAnsi="Aptos Narrow"/>
                <w:iCs/>
                <w:sz w:val="20"/>
              </w:rPr>
            </w:pPr>
            <w:r>
              <w:rPr>
                <w:rFonts w:ascii="Aptos Narrow" w:hAnsi="Aptos Narrow"/>
                <w:iCs/>
                <w:sz w:val="20"/>
              </w:rPr>
              <w:t>5</w:t>
            </w:r>
          </w:p>
        </w:tc>
        <w:tc>
          <w:tcPr>
            <w:tcW w:w="5531" w:type="dxa"/>
            <w:tcBorders>
              <w:top w:val="single" w:sz="4" w:space="0" w:color="auto"/>
              <w:left w:val="single" w:sz="4" w:space="0" w:color="auto"/>
              <w:bottom w:val="single" w:sz="4" w:space="0" w:color="auto"/>
              <w:right w:val="single" w:sz="4" w:space="0" w:color="auto"/>
            </w:tcBorders>
            <w:vAlign w:val="center"/>
          </w:tcPr>
          <w:p w14:paraId="0F6D402A" w14:textId="77777777" w:rsidR="00B97B8C" w:rsidRPr="005F108F" w:rsidRDefault="00B97B8C" w:rsidP="00B97B8C">
            <w:pPr>
              <w:pStyle w:val="BodyText22"/>
              <w:tabs>
                <w:tab w:val="left" w:pos="7650"/>
              </w:tabs>
              <w:spacing w:line="276" w:lineRule="auto"/>
              <w:ind w:firstLine="0"/>
              <w:jc w:val="left"/>
              <w:rPr>
                <w:rFonts w:ascii="Aptos Narrow" w:hAnsi="Aptos Narrow"/>
                <w:iCs/>
                <w:sz w:val="20"/>
              </w:rPr>
            </w:pPr>
            <w:proofErr w:type="spellStart"/>
            <w:r w:rsidRPr="005F108F">
              <w:rPr>
                <w:rFonts w:ascii="Aptos Narrow" w:hAnsi="Aptos Narrow"/>
                <w:iCs/>
                <w:sz w:val="20"/>
              </w:rPr>
              <w:t>LexisNexis_Business_Continuity_Disaster_Recovery</w:t>
            </w:r>
            <w:proofErr w:type="spellEnd"/>
            <w:r w:rsidRPr="005F108F">
              <w:rPr>
                <w:rFonts w:ascii="Aptos Narrow" w:hAnsi="Aptos Narrow"/>
                <w:iCs/>
                <w:sz w:val="20"/>
              </w:rPr>
              <w:t>_</w:t>
            </w:r>
          </w:p>
          <w:p w14:paraId="46D939E0" w14:textId="6D435702" w:rsidR="00B97B8C" w:rsidRPr="005F108F" w:rsidRDefault="00B97B8C" w:rsidP="00B97B8C">
            <w:pPr>
              <w:pStyle w:val="BodyText22"/>
              <w:tabs>
                <w:tab w:val="left" w:pos="7650"/>
              </w:tabs>
              <w:spacing w:line="276" w:lineRule="auto"/>
              <w:ind w:firstLine="0"/>
              <w:jc w:val="left"/>
              <w:rPr>
                <w:rFonts w:ascii="Aptos Narrow" w:hAnsi="Aptos Narrow"/>
                <w:iCs/>
                <w:sz w:val="20"/>
              </w:rPr>
            </w:pPr>
            <w:r w:rsidRPr="005F108F">
              <w:rPr>
                <w:rFonts w:ascii="Aptos Narrow" w:hAnsi="Aptos Narrow"/>
                <w:iCs/>
                <w:sz w:val="20"/>
              </w:rPr>
              <w:t>Assessment_Dec_18_2023_13_23 (1).pdf</w:t>
            </w:r>
            <w:r w:rsidRPr="005F108F">
              <w:rPr>
                <w:rFonts w:ascii="Aptos Narrow" w:hAnsi="Aptos Narrow"/>
                <w:iCs/>
                <w:sz w:val="20"/>
              </w:rPr>
              <w:tab/>
            </w:r>
          </w:p>
        </w:tc>
        <w:tc>
          <w:tcPr>
            <w:tcW w:w="3818" w:type="dxa"/>
            <w:tcBorders>
              <w:top w:val="single" w:sz="4" w:space="0" w:color="auto"/>
              <w:left w:val="single" w:sz="4" w:space="0" w:color="auto"/>
              <w:bottom w:val="single" w:sz="4" w:space="0" w:color="auto"/>
              <w:right w:val="single" w:sz="4" w:space="0" w:color="auto"/>
            </w:tcBorders>
            <w:vAlign w:val="center"/>
          </w:tcPr>
          <w:p w14:paraId="168E1A86" w14:textId="4B6DDA11" w:rsidR="00B97B8C" w:rsidRPr="005F108F" w:rsidRDefault="00B97B8C" w:rsidP="00B97B8C">
            <w:pPr>
              <w:pStyle w:val="BodyText22"/>
              <w:tabs>
                <w:tab w:val="left" w:pos="7650"/>
              </w:tabs>
              <w:spacing w:line="276" w:lineRule="auto"/>
              <w:ind w:firstLine="0"/>
              <w:jc w:val="left"/>
              <w:rPr>
                <w:rFonts w:ascii="Aptos Narrow" w:hAnsi="Aptos Narrow"/>
                <w:iCs/>
                <w:sz w:val="20"/>
              </w:rPr>
            </w:pPr>
            <w:r w:rsidRPr="005F108F">
              <w:rPr>
                <w:rFonts w:ascii="Aptos Narrow" w:hAnsi="Aptos Narrow"/>
                <w:iCs/>
                <w:sz w:val="20"/>
              </w:rPr>
              <w:t>It is the LexisNexis Business Continuity/Disaster Recovery Assessment Report.</w:t>
            </w:r>
          </w:p>
        </w:tc>
      </w:tr>
    </w:tbl>
    <w:p w14:paraId="53E7ECB2" w14:textId="3FB6DC8E" w:rsidR="00461AC4" w:rsidRDefault="00461AC4" w:rsidP="006A692F">
      <w:pPr>
        <w:pStyle w:val="BodyText22"/>
        <w:tabs>
          <w:tab w:val="left" w:pos="7650"/>
        </w:tabs>
        <w:spacing w:line="276" w:lineRule="auto"/>
        <w:ind w:firstLine="0"/>
        <w:jc w:val="left"/>
        <w:rPr>
          <w:rFonts w:ascii="Arial Narrow" w:hAnsi="Arial Narrow"/>
          <w:iCs/>
          <w:sz w:val="20"/>
        </w:rPr>
      </w:pPr>
    </w:p>
    <w:p w14:paraId="6EDC4735" w14:textId="77777777" w:rsidR="00D26AF6" w:rsidRPr="00314EFA" w:rsidRDefault="00D26AF6" w:rsidP="006A692F">
      <w:pPr>
        <w:pStyle w:val="BodyText22"/>
        <w:tabs>
          <w:tab w:val="left" w:pos="7650"/>
        </w:tabs>
        <w:spacing w:line="276" w:lineRule="auto"/>
        <w:ind w:firstLine="0"/>
        <w:jc w:val="left"/>
        <w:rPr>
          <w:rFonts w:ascii="Arial Narrow" w:hAnsi="Arial Narrow"/>
          <w:iCs/>
          <w:sz w:val="20"/>
        </w:rPr>
      </w:pPr>
    </w:p>
    <w:p w14:paraId="518C04B7" w14:textId="08179956" w:rsidR="00515193" w:rsidRPr="00701055" w:rsidRDefault="00515193" w:rsidP="00701055">
      <w:pPr>
        <w:rPr>
          <w:rFonts w:ascii="Arial" w:hAnsi="Arial" w:cs="Arial"/>
          <w:b/>
          <w:bCs/>
          <w:color w:val="0070C0"/>
        </w:rPr>
      </w:pPr>
      <w:r w:rsidRPr="00701055">
        <w:rPr>
          <w:rFonts w:ascii="Arial" w:hAnsi="Arial" w:cs="Arial"/>
          <w:b/>
          <w:bCs/>
          <w:color w:val="0070C0"/>
        </w:rPr>
        <w:t xml:space="preserve">Model Assumption Summary </w:t>
      </w:r>
    </w:p>
    <w:p w14:paraId="57CA8D63" w14:textId="2224F24A" w:rsidR="00515193" w:rsidRPr="00701055" w:rsidRDefault="00515193" w:rsidP="00515193">
      <w:pPr>
        <w:rPr>
          <w:rStyle w:val="SubtleEmphasis"/>
        </w:rPr>
      </w:pPr>
      <w:r w:rsidRPr="00701055">
        <w:rPr>
          <w:rStyle w:val="SubtleEmphasis"/>
        </w:rPr>
        <w:t>Please list out model methodology assumptions applied in the model development and model production process, such as missing value treatment, outlier treatment, etc.</w:t>
      </w:r>
    </w:p>
    <w:p w14:paraId="109EF625" w14:textId="77777777" w:rsidR="00515193" w:rsidRDefault="00515193" w:rsidP="00515193">
      <w:pPr>
        <w:rPr>
          <w:rFonts w:ascii="Arial Narrow" w:hAnsi="Arial Narrow"/>
          <w:i/>
          <w:iCs/>
          <w:color w:val="0070C0"/>
        </w:rPr>
      </w:pPr>
    </w:p>
    <w:tbl>
      <w:tblPr>
        <w:tblStyle w:val="TableGrid"/>
        <w:tblW w:w="10075" w:type="dxa"/>
        <w:tblLook w:val="04A0" w:firstRow="1" w:lastRow="0" w:firstColumn="1" w:lastColumn="0" w:noHBand="0" w:noVBand="1"/>
      </w:tblPr>
      <w:tblGrid>
        <w:gridCol w:w="335"/>
        <w:gridCol w:w="1460"/>
        <w:gridCol w:w="3600"/>
        <w:gridCol w:w="1980"/>
        <w:gridCol w:w="2700"/>
      </w:tblGrid>
      <w:tr w:rsidR="001A3772" w:rsidRPr="002C57A9" w14:paraId="0764D6C7" w14:textId="77777777" w:rsidTr="00C51DB1">
        <w:tc>
          <w:tcPr>
            <w:tcW w:w="335"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3D55A17D" w14:textId="77777777" w:rsidR="00B735CB" w:rsidRPr="002C57A9" w:rsidRDefault="00B735CB">
            <w:pPr>
              <w:pStyle w:val="BodyText22"/>
              <w:tabs>
                <w:tab w:val="left" w:pos="7650"/>
              </w:tabs>
              <w:spacing w:line="276" w:lineRule="auto"/>
              <w:ind w:firstLine="0"/>
              <w:jc w:val="left"/>
              <w:rPr>
                <w:rFonts w:ascii="Aptos Narrow" w:hAnsi="Aptos Narrow"/>
                <w:b/>
                <w:bCs/>
                <w:iCs/>
                <w:sz w:val="20"/>
              </w:rPr>
            </w:pPr>
            <w:bookmarkStart w:id="841" w:name="_Hlk161413695"/>
            <w:r w:rsidRPr="002C57A9">
              <w:rPr>
                <w:rFonts w:ascii="Aptos Narrow" w:hAnsi="Aptos Narrow"/>
                <w:b/>
                <w:bCs/>
                <w:iCs/>
                <w:sz w:val="20"/>
              </w:rPr>
              <w:t>#</w:t>
            </w:r>
          </w:p>
        </w:tc>
        <w:tc>
          <w:tcPr>
            <w:tcW w:w="1460"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19210D28" w14:textId="77777777" w:rsidR="00B735CB" w:rsidRPr="002C57A9" w:rsidRDefault="00B735CB">
            <w:pPr>
              <w:pStyle w:val="BodyText22"/>
              <w:tabs>
                <w:tab w:val="left" w:pos="7650"/>
              </w:tabs>
              <w:spacing w:line="276" w:lineRule="auto"/>
              <w:ind w:firstLine="0"/>
              <w:jc w:val="left"/>
              <w:rPr>
                <w:rFonts w:ascii="Aptos Narrow" w:hAnsi="Aptos Narrow"/>
                <w:b/>
                <w:bCs/>
                <w:iCs/>
                <w:sz w:val="20"/>
              </w:rPr>
            </w:pPr>
            <w:r w:rsidRPr="002C57A9">
              <w:rPr>
                <w:rFonts w:ascii="Aptos Narrow" w:hAnsi="Aptos Narrow"/>
                <w:b/>
                <w:bCs/>
                <w:iCs/>
                <w:sz w:val="20"/>
              </w:rPr>
              <w:t>Assumption Name</w:t>
            </w:r>
          </w:p>
        </w:tc>
        <w:tc>
          <w:tcPr>
            <w:tcW w:w="3600"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548F4910" w14:textId="77777777" w:rsidR="00B735CB" w:rsidRPr="002C57A9" w:rsidRDefault="00B735CB">
            <w:pPr>
              <w:pStyle w:val="BodyText22"/>
              <w:tabs>
                <w:tab w:val="left" w:pos="7650"/>
              </w:tabs>
              <w:spacing w:line="276" w:lineRule="auto"/>
              <w:ind w:firstLine="0"/>
              <w:jc w:val="left"/>
              <w:rPr>
                <w:rFonts w:ascii="Aptos Narrow" w:hAnsi="Aptos Narrow"/>
                <w:b/>
                <w:bCs/>
                <w:iCs/>
                <w:sz w:val="20"/>
              </w:rPr>
            </w:pPr>
            <w:r w:rsidRPr="002C57A9">
              <w:rPr>
                <w:rFonts w:ascii="Aptos Narrow" w:hAnsi="Aptos Narrow"/>
                <w:b/>
                <w:bCs/>
                <w:iCs/>
                <w:sz w:val="20"/>
              </w:rPr>
              <w:t>Assumption Description</w:t>
            </w:r>
          </w:p>
        </w:tc>
        <w:tc>
          <w:tcPr>
            <w:tcW w:w="1980"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17F2BFDC" w14:textId="77777777" w:rsidR="00B735CB" w:rsidRPr="002C57A9" w:rsidRDefault="00B735CB">
            <w:pPr>
              <w:pStyle w:val="BodyText22"/>
              <w:tabs>
                <w:tab w:val="left" w:pos="7650"/>
              </w:tabs>
              <w:spacing w:line="276" w:lineRule="auto"/>
              <w:ind w:firstLine="0"/>
              <w:jc w:val="left"/>
              <w:rPr>
                <w:rFonts w:ascii="Aptos Narrow" w:hAnsi="Aptos Narrow"/>
                <w:b/>
                <w:bCs/>
                <w:iCs/>
                <w:sz w:val="20"/>
              </w:rPr>
            </w:pPr>
            <w:r w:rsidRPr="002C57A9">
              <w:rPr>
                <w:rFonts w:ascii="Aptos Narrow" w:hAnsi="Aptos Narrow"/>
                <w:b/>
                <w:bCs/>
                <w:iCs/>
                <w:sz w:val="20"/>
              </w:rPr>
              <w:t>Materiality of Assumption</w:t>
            </w:r>
          </w:p>
        </w:tc>
        <w:tc>
          <w:tcPr>
            <w:tcW w:w="2700"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56B7149E" w14:textId="77777777" w:rsidR="00B735CB" w:rsidRPr="002C57A9" w:rsidRDefault="00B735CB">
            <w:pPr>
              <w:pStyle w:val="BodyText22"/>
              <w:tabs>
                <w:tab w:val="left" w:pos="7650"/>
              </w:tabs>
              <w:spacing w:line="276" w:lineRule="auto"/>
              <w:ind w:firstLine="0"/>
              <w:jc w:val="left"/>
              <w:rPr>
                <w:rFonts w:ascii="Aptos Narrow" w:hAnsi="Aptos Narrow"/>
                <w:b/>
                <w:bCs/>
                <w:iCs/>
                <w:sz w:val="20"/>
              </w:rPr>
            </w:pPr>
            <w:r w:rsidRPr="002C57A9">
              <w:rPr>
                <w:rFonts w:ascii="Aptos Narrow" w:hAnsi="Aptos Narrow"/>
                <w:b/>
                <w:bCs/>
                <w:iCs/>
                <w:sz w:val="20"/>
              </w:rPr>
              <w:t>Rationales for this Assumption</w:t>
            </w:r>
          </w:p>
          <w:p w14:paraId="489EC5FE" w14:textId="77777777" w:rsidR="00B735CB" w:rsidRPr="002C57A9" w:rsidRDefault="00B735CB">
            <w:pPr>
              <w:pStyle w:val="BodyText22"/>
              <w:tabs>
                <w:tab w:val="left" w:pos="7650"/>
              </w:tabs>
              <w:spacing w:line="276" w:lineRule="auto"/>
              <w:ind w:firstLine="0"/>
              <w:jc w:val="left"/>
              <w:rPr>
                <w:rFonts w:ascii="Aptos Narrow" w:hAnsi="Aptos Narrow"/>
                <w:iCs/>
                <w:sz w:val="20"/>
              </w:rPr>
            </w:pPr>
            <w:r w:rsidRPr="002C57A9">
              <w:rPr>
                <w:rFonts w:ascii="Aptos Narrow" w:hAnsi="Aptos Narrow"/>
                <w:iCs/>
                <w:sz w:val="20"/>
              </w:rPr>
              <w:t>(Business driven or quantitative methodology driven)</w:t>
            </w:r>
          </w:p>
          <w:p w14:paraId="0E1E7DE3" w14:textId="77777777" w:rsidR="00B735CB" w:rsidRPr="002C57A9" w:rsidRDefault="00B735CB">
            <w:pPr>
              <w:rPr>
                <w:rFonts w:ascii="Aptos Narrow" w:hAnsi="Aptos Narrow" w:cs="Times New Roman"/>
              </w:rPr>
            </w:pPr>
          </w:p>
        </w:tc>
      </w:tr>
      <w:tr w:rsidR="00C51DB1" w:rsidRPr="002C57A9" w14:paraId="1325DC6F" w14:textId="77777777" w:rsidTr="00C51DB1">
        <w:tc>
          <w:tcPr>
            <w:tcW w:w="335" w:type="dxa"/>
            <w:tcBorders>
              <w:top w:val="single" w:sz="4" w:space="0" w:color="auto"/>
              <w:left w:val="single" w:sz="4" w:space="0" w:color="auto"/>
              <w:bottom w:val="single" w:sz="4" w:space="0" w:color="auto"/>
              <w:right w:val="single" w:sz="4" w:space="0" w:color="auto"/>
            </w:tcBorders>
            <w:vAlign w:val="center"/>
            <w:hideMark/>
          </w:tcPr>
          <w:p w14:paraId="4877ED99" w14:textId="77777777" w:rsidR="00C51DB1" w:rsidRPr="002C57A9" w:rsidRDefault="00C51DB1" w:rsidP="00C51DB1">
            <w:pPr>
              <w:pStyle w:val="BodyText22"/>
              <w:tabs>
                <w:tab w:val="left" w:pos="7650"/>
              </w:tabs>
              <w:spacing w:line="276" w:lineRule="auto"/>
              <w:ind w:firstLine="0"/>
              <w:jc w:val="left"/>
              <w:rPr>
                <w:rFonts w:ascii="Aptos Narrow" w:hAnsi="Aptos Narrow"/>
                <w:iCs/>
                <w:sz w:val="20"/>
              </w:rPr>
            </w:pPr>
            <w:r w:rsidRPr="002C57A9">
              <w:rPr>
                <w:rFonts w:ascii="Aptos Narrow" w:hAnsi="Aptos Narrow"/>
                <w:iCs/>
                <w:sz w:val="20"/>
              </w:rPr>
              <w:t>1</w:t>
            </w:r>
          </w:p>
        </w:tc>
        <w:tc>
          <w:tcPr>
            <w:tcW w:w="1460" w:type="dxa"/>
            <w:tcBorders>
              <w:top w:val="single" w:sz="4" w:space="0" w:color="auto"/>
              <w:left w:val="single" w:sz="4" w:space="0" w:color="auto"/>
              <w:bottom w:val="single" w:sz="4" w:space="0" w:color="auto"/>
              <w:right w:val="single" w:sz="4" w:space="0" w:color="auto"/>
            </w:tcBorders>
          </w:tcPr>
          <w:p w14:paraId="3C33CA10" w14:textId="77777777" w:rsidR="00C51DB1" w:rsidRPr="00A651C0" w:rsidRDefault="00C51DB1" w:rsidP="00C51DB1">
            <w:pPr>
              <w:pStyle w:val="BodyText22"/>
              <w:tabs>
                <w:tab w:val="left" w:pos="7650"/>
              </w:tabs>
              <w:spacing w:line="276" w:lineRule="auto"/>
              <w:ind w:firstLine="0"/>
              <w:jc w:val="left"/>
              <w:rPr>
                <w:rFonts w:ascii="Aptos Narrow" w:hAnsi="Aptos Narrow"/>
                <w:b/>
                <w:bCs/>
                <w:iCs/>
                <w:sz w:val="20"/>
              </w:rPr>
            </w:pPr>
          </w:p>
          <w:p w14:paraId="6620C004" w14:textId="77777777" w:rsidR="00C51DB1" w:rsidRPr="00A651C0" w:rsidRDefault="00C51DB1" w:rsidP="00C51DB1">
            <w:pPr>
              <w:pStyle w:val="BodyText22"/>
              <w:tabs>
                <w:tab w:val="left" w:pos="7650"/>
              </w:tabs>
              <w:spacing w:line="276" w:lineRule="auto"/>
              <w:ind w:firstLine="0"/>
              <w:jc w:val="left"/>
              <w:rPr>
                <w:rFonts w:ascii="Aptos Narrow" w:hAnsi="Aptos Narrow"/>
                <w:b/>
                <w:bCs/>
                <w:iCs/>
                <w:sz w:val="20"/>
              </w:rPr>
            </w:pPr>
          </w:p>
          <w:p w14:paraId="0E0778F4" w14:textId="77777777" w:rsidR="00C51DB1" w:rsidRPr="00A651C0" w:rsidRDefault="00C51DB1" w:rsidP="00C51DB1">
            <w:pPr>
              <w:pStyle w:val="BodyText22"/>
              <w:tabs>
                <w:tab w:val="left" w:pos="7650"/>
              </w:tabs>
              <w:spacing w:line="276" w:lineRule="auto"/>
              <w:ind w:firstLine="0"/>
              <w:jc w:val="left"/>
              <w:rPr>
                <w:rFonts w:ascii="Aptos Narrow" w:hAnsi="Aptos Narrow"/>
                <w:b/>
                <w:bCs/>
                <w:iCs/>
                <w:sz w:val="20"/>
              </w:rPr>
            </w:pPr>
          </w:p>
          <w:p w14:paraId="5B17017C" w14:textId="77777777" w:rsidR="00C51DB1" w:rsidRPr="00A651C0" w:rsidRDefault="00C51DB1" w:rsidP="00C51DB1">
            <w:pPr>
              <w:pStyle w:val="BodyText22"/>
              <w:tabs>
                <w:tab w:val="left" w:pos="7650"/>
              </w:tabs>
              <w:spacing w:line="276" w:lineRule="auto"/>
              <w:ind w:firstLine="0"/>
              <w:jc w:val="left"/>
              <w:rPr>
                <w:rFonts w:ascii="Aptos Narrow" w:hAnsi="Aptos Narrow"/>
                <w:b/>
                <w:bCs/>
                <w:iCs/>
                <w:sz w:val="20"/>
              </w:rPr>
            </w:pPr>
          </w:p>
          <w:p w14:paraId="3BE2E2AB" w14:textId="4FB7D945" w:rsidR="00C51DB1" w:rsidRPr="00A651C0" w:rsidRDefault="00C51DB1" w:rsidP="00C51DB1">
            <w:pPr>
              <w:pStyle w:val="BodyText22"/>
              <w:tabs>
                <w:tab w:val="left" w:pos="7650"/>
              </w:tabs>
              <w:spacing w:line="276" w:lineRule="auto"/>
              <w:ind w:firstLine="0"/>
              <w:jc w:val="left"/>
              <w:rPr>
                <w:rFonts w:ascii="Aptos Narrow" w:hAnsi="Aptos Narrow"/>
                <w:b/>
                <w:bCs/>
                <w:iCs/>
                <w:sz w:val="20"/>
              </w:rPr>
            </w:pPr>
            <w:r w:rsidRPr="00A651C0">
              <w:rPr>
                <w:rFonts w:ascii="Aptos Narrow" w:hAnsi="Aptos Narrow"/>
                <w:b/>
                <w:bCs/>
                <w:iCs/>
                <w:sz w:val="20"/>
              </w:rPr>
              <w:t>Data Stability</w:t>
            </w:r>
          </w:p>
        </w:tc>
        <w:tc>
          <w:tcPr>
            <w:tcW w:w="3600" w:type="dxa"/>
            <w:tcBorders>
              <w:top w:val="single" w:sz="4" w:space="0" w:color="auto"/>
              <w:left w:val="single" w:sz="4" w:space="0" w:color="auto"/>
              <w:bottom w:val="single" w:sz="4" w:space="0" w:color="auto"/>
              <w:right w:val="single" w:sz="4" w:space="0" w:color="auto"/>
            </w:tcBorders>
          </w:tcPr>
          <w:p w14:paraId="537AE664" w14:textId="55E066A2" w:rsidR="00C51DB1" w:rsidRPr="002C57A9" w:rsidRDefault="00C51DB1" w:rsidP="00C51DB1">
            <w:pPr>
              <w:pStyle w:val="BodyText22"/>
              <w:tabs>
                <w:tab w:val="left" w:pos="7650"/>
              </w:tabs>
              <w:spacing w:line="276" w:lineRule="auto"/>
              <w:ind w:firstLine="0"/>
              <w:jc w:val="left"/>
              <w:rPr>
                <w:rFonts w:ascii="Aptos Narrow" w:hAnsi="Aptos Narrow"/>
                <w:iCs/>
                <w:sz w:val="20"/>
              </w:rPr>
            </w:pPr>
            <w:r w:rsidRPr="00C51DB1">
              <w:rPr>
                <w:rFonts w:ascii="Aptos Narrow" w:hAnsi="Aptos Narrow"/>
                <w:iCs/>
                <w:sz w:val="20"/>
              </w:rPr>
              <w:t>The model assumes that historical patterns and relationships between features and the target variable will remain stable over time. Model performance depends on the consistency of data reporting and consumer behavior patterns. Significant changes in data quality or consumer behavior may impact stability.</w:t>
            </w:r>
          </w:p>
        </w:tc>
        <w:tc>
          <w:tcPr>
            <w:tcW w:w="1980" w:type="dxa"/>
            <w:tcBorders>
              <w:top w:val="single" w:sz="4" w:space="0" w:color="auto"/>
              <w:left w:val="single" w:sz="4" w:space="0" w:color="auto"/>
              <w:bottom w:val="single" w:sz="4" w:space="0" w:color="auto"/>
              <w:right w:val="single" w:sz="4" w:space="0" w:color="auto"/>
            </w:tcBorders>
          </w:tcPr>
          <w:p w14:paraId="2CE563CB" w14:textId="1CCE3762" w:rsidR="00C51DB1" w:rsidRPr="002C57A9" w:rsidRDefault="00C51DB1" w:rsidP="00C51DB1">
            <w:pPr>
              <w:pStyle w:val="BodyText22"/>
              <w:tabs>
                <w:tab w:val="left" w:pos="7650"/>
              </w:tabs>
              <w:spacing w:line="276" w:lineRule="auto"/>
              <w:ind w:firstLine="0"/>
              <w:jc w:val="left"/>
              <w:rPr>
                <w:rFonts w:ascii="Aptos Narrow" w:hAnsi="Aptos Narrow"/>
                <w:iCs/>
                <w:sz w:val="20"/>
              </w:rPr>
            </w:pPr>
            <w:r w:rsidRPr="00C51DB1">
              <w:rPr>
                <w:rFonts w:ascii="Aptos Narrow" w:hAnsi="Aptos Narrow"/>
                <w:iCs/>
                <w:sz w:val="20"/>
              </w:rPr>
              <w:t>High: Extreme shifts in consumer behavior or reporting could lead to degraded model performance.</w:t>
            </w:r>
          </w:p>
        </w:tc>
        <w:tc>
          <w:tcPr>
            <w:tcW w:w="2700" w:type="dxa"/>
            <w:tcBorders>
              <w:top w:val="single" w:sz="4" w:space="0" w:color="auto"/>
              <w:left w:val="single" w:sz="4" w:space="0" w:color="auto"/>
              <w:bottom w:val="single" w:sz="4" w:space="0" w:color="auto"/>
              <w:right w:val="single" w:sz="4" w:space="0" w:color="auto"/>
            </w:tcBorders>
          </w:tcPr>
          <w:p w14:paraId="5C98E02E" w14:textId="2E2F7EF9" w:rsidR="00C51DB1" w:rsidRPr="00C51DB1" w:rsidRDefault="00C51DB1" w:rsidP="00C51DB1">
            <w:pPr>
              <w:rPr>
                <w:rFonts w:ascii="Aptos Narrow" w:eastAsia="Times New Roman" w:hAnsi="Aptos Narrow" w:cs="Times New Roman"/>
                <w:iCs/>
                <w:sz w:val="20"/>
                <w:szCs w:val="20"/>
                <w:lang w:eastAsia="en-US"/>
              </w:rPr>
            </w:pPr>
            <w:r w:rsidRPr="00C51DB1">
              <w:rPr>
                <w:rFonts w:ascii="Aptos Narrow" w:eastAsia="Times New Roman" w:hAnsi="Aptos Narrow" w:cs="Times New Roman"/>
                <w:iCs/>
                <w:sz w:val="20"/>
                <w:szCs w:val="20"/>
                <w:lang w:eastAsia="en-US"/>
              </w:rPr>
              <w:t>Quantitative methodology-driven: Ensures alignment with historical trends observed in training data.</w:t>
            </w:r>
          </w:p>
        </w:tc>
      </w:tr>
      <w:tr w:rsidR="00C51DB1" w:rsidRPr="002C57A9" w14:paraId="64D2CD20" w14:textId="77777777" w:rsidTr="00C51DB1">
        <w:tc>
          <w:tcPr>
            <w:tcW w:w="335" w:type="dxa"/>
            <w:tcBorders>
              <w:top w:val="single" w:sz="4" w:space="0" w:color="auto"/>
              <w:left w:val="single" w:sz="4" w:space="0" w:color="auto"/>
              <w:bottom w:val="single" w:sz="4" w:space="0" w:color="auto"/>
              <w:right w:val="single" w:sz="4" w:space="0" w:color="auto"/>
            </w:tcBorders>
            <w:vAlign w:val="center"/>
            <w:hideMark/>
          </w:tcPr>
          <w:p w14:paraId="14A42DF6" w14:textId="77777777" w:rsidR="00C51DB1" w:rsidRPr="002C57A9" w:rsidRDefault="00C51DB1" w:rsidP="00C51DB1">
            <w:pPr>
              <w:pStyle w:val="BodyText22"/>
              <w:tabs>
                <w:tab w:val="left" w:pos="7650"/>
              </w:tabs>
              <w:spacing w:line="276" w:lineRule="auto"/>
              <w:ind w:firstLine="0"/>
              <w:jc w:val="left"/>
              <w:rPr>
                <w:rFonts w:ascii="Aptos Narrow" w:hAnsi="Aptos Narrow"/>
                <w:iCs/>
                <w:sz w:val="20"/>
              </w:rPr>
            </w:pPr>
            <w:r w:rsidRPr="002C57A9">
              <w:rPr>
                <w:rFonts w:ascii="Aptos Narrow" w:hAnsi="Aptos Narrow"/>
                <w:iCs/>
                <w:sz w:val="20"/>
              </w:rPr>
              <w:t>2</w:t>
            </w:r>
          </w:p>
        </w:tc>
        <w:tc>
          <w:tcPr>
            <w:tcW w:w="1460" w:type="dxa"/>
            <w:tcBorders>
              <w:top w:val="single" w:sz="4" w:space="0" w:color="auto"/>
              <w:left w:val="single" w:sz="4" w:space="0" w:color="auto"/>
              <w:bottom w:val="single" w:sz="4" w:space="0" w:color="auto"/>
              <w:right w:val="single" w:sz="4" w:space="0" w:color="auto"/>
            </w:tcBorders>
          </w:tcPr>
          <w:p w14:paraId="6022107B" w14:textId="77777777" w:rsidR="00C51DB1" w:rsidRPr="00A651C0" w:rsidRDefault="00C51DB1" w:rsidP="00C51DB1">
            <w:pPr>
              <w:pStyle w:val="BodyText22"/>
              <w:tabs>
                <w:tab w:val="left" w:pos="7650"/>
              </w:tabs>
              <w:spacing w:line="276" w:lineRule="auto"/>
              <w:ind w:firstLine="0"/>
              <w:jc w:val="left"/>
              <w:rPr>
                <w:rFonts w:ascii="Aptos Narrow" w:hAnsi="Aptos Narrow"/>
                <w:b/>
                <w:bCs/>
                <w:iCs/>
                <w:sz w:val="20"/>
              </w:rPr>
            </w:pPr>
          </w:p>
          <w:p w14:paraId="2B6ED656" w14:textId="77777777" w:rsidR="00C51DB1" w:rsidRPr="00A651C0" w:rsidRDefault="00C51DB1" w:rsidP="00C51DB1">
            <w:pPr>
              <w:pStyle w:val="BodyText22"/>
              <w:tabs>
                <w:tab w:val="left" w:pos="7650"/>
              </w:tabs>
              <w:spacing w:line="276" w:lineRule="auto"/>
              <w:ind w:firstLine="0"/>
              <w:jc w:val="left"/>
              <w:rPr>
                <w:rFonts w:ascii="Aptos Narrow" w:hAnsi="Aptos Narrow"/>
                <w:b/>
                <w:bCs/>
                <w:iCs/>
                <w:sz w:val="20"/>
              </w:rPr>
            </w:pPr>
          </w:p>
          <w:p w14:paraId="2CC04543" w14:textId="77777777" w:rsidR="00C51DB1" w:rsidRPr="00A651C0" w:rsidRDefault="00C51DB1" w:rsidP="00C51DB1">
            <w:pPr>
              <w:pStyle w:val="BodyText22"/>
              <w:tabs>
                <w:tab w:val="left" w:pos="7650"/>
              </w:tabs>
              <w:spacing w:line="276" w:lineRule="auto"/>
              <w:ind w:firstLine="0"/>
              <w:jc w:val="left"/>
              <w:rPr>
                <w:rFonts w:ascii="Aptos Narrow" w:hAnsi="Aptos Narrow"/>
                <w:b/>
                <w:bCs/>
                <w:iCs/>
                <w:sz w:val="20"/>
              </w:rPr>
            </w:pPr>
          </w:p>
          <w:p w14:paraId="7983F66D" w14:textId="3D0966F9" w:rsidR="00C51DB1" w:rsidRPr="00A651C0" w:rsidRDefault="00C51DB1" w:rsidP="00C51DB1">
            <w:pPr>
              <w:pStyle w:val="BodyText22"/>
              <w:tabs>
                <w:tab w:val="left" w:pos="7650"/>
              </w:tabs>
              <w:spacing w:line="276" w:lineRule="auto"/>
              <w:ind w:firstLine="0"/>
              <w:jc w:val="left"/>
              <w:rPr>
                <w:rFonts w:ascii="Aptos Narrow" w:hAnsi="Aptos Narrow"/>
                <w:b/>
                <w:bCs/>
                <w:iCs/>
                <w:sz w:val="20"/>
              </w:rPr>
            </w:pPr>
            <w:r w:rsidRPr="00A651C0">
              <w:rPr>
                <w:rFonts w:ascii="Aptos Narrow" w:hAnsi="Aptos Narrow"/>
                <w:b/>
                <w:bCs/>
                <w:iCs/>
                <w:sz w:val="20"/>
              </w:rPr>
              <w:t>Score Application</w:t>
            </w:r>
          </w:p>
        </w:tc>
        <w:tc>
          <w:tcPr>
            <w:tcW w:w="3600" w:type="dxa"/>
            <w:tcBorders>
              <w:top w:val="single" w:sz="4" w:space="0" w:color="auto"/>
              <w:left w:val="single" w:sz="4" w:space="0" w:color="auto"/>
              <w:bottom w:val="single" w:sz="4" w:space="0" w:color="auto"/>
              <w:right w:val="single" w:sz="4" w:space="0" w:color="auto"/>
            </w:tcBorders>
          </w:tcPr>
          <w:p w14:paraId="30691D40" w14:textId="4125C494" w:rsidR="00C51DB1" w:rsidRPr="002C57A9" w:rsidRDefault="00C51DB1" w:rsidP="00C51DB1">
            <w:pPr>
              <w:pStyle w:val="BodyText22"/>
              <w:tabs>
                <w:tab w:val="left" w:pos="7650"/>
              </w:tabs>
              <w:spacing w:line="276" w:lineRule="auto"/>
              <w:ind w:firstLine="0"/>
              <w:jc w:val="left"/>
              <w:rPr>
                <w:rFonts w:ascii="Aptos Narrow" w:hAnsi="Aptos Narrow"/>
                <w:iCs/>
                <w:sz w:val="20"/>
              </w:rPr>
            </w:pPr>
            <w:r w:rsidRPr="00C51DB1">
              <w:rPr>
                <w:rFonts w:ascii="Aptos Narrow" w:hAnsi="Aptos Narrow"/>
                <w:iCs/>
                <w:sz w:val="20"/>
              </w:rPr>
              <w:t>The score ranks individuals based on the probability of the target outcome occurring, not as an exact probability estimate. Model performance depends on the live population matching the development population and the stability of feature-target correlations over time.</w:t>
            </w:r>
          </w:p>
        </w:tc>
        <w:tc>
          <w:tcPr>
            <w:tcW w:w="1980" w:type="dxa"/>
            <w:tcBorders>
              <w:top w:val="single" w:sz="4" w:space="0" w:color="auto"/>
              <w:left w:val="single" w:sz="4" w:space="0" w:color="auto"/>
              <w:bottom w:val="single" w:sz="4" w:space="0" w:color="auto"/>
              <w:right w:val="single" w:sz="4" w:space="0" w:color="auto"/>
            </w:tcBorders>
          </w:tcPr>
          <w:p w14:paraId="4B93EEA0" w14:textId="60F33B01" w:rsidR="00C51DB1" w:rsidRPr="002C57A9" w:rsidRDefault="00C51DB1" w:rsidP="00C51DB1">
            <w:pPr>
              <w:pStyle w:val="BodyText22"/>
              <w:tabs>
                <w:tab w:val="left" w:pos="7650"/>
              </w:tabs>
              <w:spacing w:line="276" w:lineRule="auto"/>
              <w:ind w:firstLine="0"/>
              <w:jc w:val="left"/>
              <w:rPr>
                <w:rFonts w:ascii="Aptos Narrow" w:hAnsi="Aptos Narrow"/>
                <w:iCs/>
                <w:sz w:val="20"/>
              </w:rPr>
            </w:pPr>
            <w:r w:rsidRPr="00C51DB1">
              <w:rPr>
                <w:rFonts w:ascii="Aptos Narrow" w:hAnsi="Aptos Narrow"/>
                <w:iCs/>
                <w:sz w:val="20"/>
              </w:rPr>
              <w:t>High: Variations between the development and live populations can reduce model effectiveness.</w:t>
            </w:r>
          </w:p>
        </w:tc>
        <w:tc>
          <w:tcPr>
            <w:tcW w:w="2700" w:type="dxa"/>
            <w:tcBorders>
              <w:top w:val="single" w:sz="4" w:space="0" w:color="auto"/>
              <w:left w:val="single" w:sz="4" w:space="0" w:color="auto"/>
              <w:bottom w:val="single" w:sz="4" w:space="0" w:color="auto"/>
              <w:right w:val="single" w:sz="4" w:space="0" w:color="auto"/>
            </w:tcBorders>
          </w:tcPr>
          <w:p w14:paraId="0EBA9AAA" w14:textId="6E2B7C03" w:rsidR="00C51DB1" w:rsidRPr="00C51DB1" w:rsidRDefault="00C51DB1" w:rsidP="00C51DB1">
            <w:pPr>
              <w:rPr>
                <w:rFonts w:ascii="Aptos Narrow" w:eastAsia="Times New Roman" w:hAnsi="Aptos Narrow" w:cs="Times New Roman"/>
                <w:iCs/>
                <w:sz w:val="20"/>
                <w:szCs w:val="20"/>
                <w:lang w:eastAsia="en-US"/>
              </w:rPr>
            </w:pPr>
            <w:r w:rsidRPr="00C51DB1">
              <w:rPr>
                <w:rFonts w:ascii="Aptos Narrow" w:eastAsia="Times New Roman" w:hAnsi="Aptos Narrow" w:cs="Times New Roman"/>
                <w:iCs/>
                <w:sz w:val="20"/>
                <w:szCs w:val="20"/>
                <w:lang w:eastAsia="en-US"/>
              </w:rPr>
              <w:t>Business-driven: Ensures the score maintains its purpose of ranking risk appropriately.</w:t>
            </w:r>
          </w:p>
        </w:tc>
      </w:tr>
      <w:bookmarkEnd w:id="841"/>
    </w:tbl>
    <w:p w14:paraId="5E020504" w14:textId="77777777" w:rsidR="00515193" w:rsidRDefault="00515193" w:rsidP="00515193">
      <w:pPr>
        <w:rPr>
          <w:rFonts w:ascii="Arial Narrow" w:hAnsi="Arial Narrow"/>
          <w:i/>
          <w:iCs/>
          <w:color w:val="0070C0"/>
        </w:rPr>
      </w:pPr>
    </w:p>
    <w:p w14:paraId="6CE1ED50" w14:textId="77777777" w:rsidR="00D26AF6" w:rsidRDefault="00D26AF6" w:rsidP="00515193">
      <w:pPr>
        <w:rPr>
          <w:rFonts w:ascii="Arial Narrow" w:hAnsi="Arial Narrow"/>
          <w:i/>
          <w:iCs/>
          <w:color w:val="0070C0"/>
        </w:rPr>
      </w:pPr>
    </w:p>
    <w:p w14:paraId="0E87639E" w14:textId="3D014A29" w:rsidR="00515193" w:rsidRPr="00701055" w:rsidRDefault="00515193" w:rsidP="00701055">
      <w:pPr>
        <w:rPr>
          <w:rFonts w:ascii="Arial" w:hAnsi="Arial" w:cs="Arial"/>
          <w:b/>
          <w:bCs/>
          <w:color w:val="0070C0"/>
        </w:rPr>
      </w:pPr>
      <w:r w:rsidRPr="00701055">
        <w:rPr>
          <w:rFonts w:ascii="Arial" w:hAnsi="Arial" w:cs="Arial"/>
          <w:b/>
          <w:bCs/>
          <w:color w:val="0070C0"/>
        </w:rPr>
        <w:t>Model Limitation Summary</w:t>
      </w:r>
    </w:p>
    <w:p w14:paraId="15627110" w14:textId="7EC20574" w:rsidR="00515193" w:rsidRPr="00701055" w:rsidRDefault="00515193" w:rsidP="00515193">
      <w:pPr>
        <w:rPr>
          <w:rStyle w:val="SubtleEmphasis"/>
        </w:rPr>
      </w:pPr>
      <w:r w:rsidRPr="00701055">
        <w:rPr>
          <w:rStyle w:val="SubtleEmphasis"/>
        </w:rPr>
        <w:t xml:space="preserve">Please list </w:t>
      </w:r>
      <w:r w:rsidR="00B735CB" w:rsidRPr="00701055">
        <w:rPr>
          <w:rStyle w:val="SubtleEmphasis"/>
        </w:rPr>
        <w:t>out</w:t>
      </w:r>
      <w:r w:rsidRPr="00701055">
        <w:rPr>
          <w:rStyle w:val="SubtleEmphasis"/>
        </w:rPr>
        <w:t xml:space="preserve"> model methodology related limitations, their impact of business use, and ongoing monitoring program to appropriately manage </w:t>
      </w:r>
      <w:r w:rsidR="00B735CB" w:rsidRPr="00701055">
        <w:rPr>
          <w:rStyle w:val="SubtleEmphasis"/>
        </w:rPr>
        <w:t>the associated</w:t>
      </w:r>
      <w:r w:rsidRPr="00701055">
        <w:rPr>
          <w:rStyle w:val="SubtleEmphasis"/>
        </w:rPr>
        <w:t xml:space="preserve"> risk.</w:t>
      </w:r>
    </w:p>
    <w:p w14:paraId="7C981DE5" w14:textId="77777777" w:rsidR="00515193" w:rsidRDefault="00515193" w:rsidP="00515193">
      <w:pPr>
        <w:rPr>
          <w:rFonts w:ascii="Arial Narrow" w:hAnsi="Arial Narrow"/>
          <w:i/>
          <w:iCs/>
          <w:color w:val="0070C0"/>
        </w:rPr>
      </w:pPr>
    </w:p>
    <w:tbl>
      <w:tblPr>
        <w:tblStyle w:val="TableGrid"/>
        <w:tblW w:w="10075" w:type="dxa"/>
        <w:tblLook w:val="04A0" w:firstRow="1" w:lastRow="0" w:firstColumn="1" w:lastColumn="0" w:noHBand="0" w:noVBand="1"/>
      </w:tblPr>
      <w:tblGrid>
        <w:gridCol w:w="324"/>
        <w:gridCol w:w="1471"/>
        <w:gridCol w:w="3420"/>
        <w:gridCol w:w="1980"/>
        <w:gridCol w:w="2880"/>
      </w:tblGrid>
      <w:tr w:rsidR="001A3772" w:rsidRPr="002C57A9" w14:paraId="09F9B0A9" w14:textId="77777777" w:rsidTr="00A651C0">
        <w:tc>
          <w:tcPr>
            <w:tcW w:w="324"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72BFC509" w14:textId="77777777" w:rsidR="00B735CB" w:rsidRPr="002C57A9" w:rsidRDefault="00B735CB">
            <w:pPr>
              <w:pStyle w:val="BodyText22"/>
              <w:tabs>
                <w:tab w:val="left" w:pos="7650"/>
              </w:tabs>
              <w:spacing w:line="276" w:lineRule="auto"/>
              <w:ind w:firstLine="0"/>
              <w:jc w:val="left"/>
              <w:rPr>
                <w:rFonts w:ascii="Aptos Narrow" w:hAnsi="Aptos Narrow"/>
                <w:b/>
                <w:bCs/>
                <w:iCs/>
                <w:sz w:val="20"/>
              </w:rPr>
            </w:pPr>
            <w:bookmarkStart w:id="842" w:name="OLE_LINK11"/>
            <w:r w:rsidRPr="002C57A9">
              <w:rPr>
                <w:rFonts w:ascii="Aptos Narrow" w:hAnsi="Aptos Narrow"/>
                <w:b/>
                <w:bCs/>
                <w:iCs/>
                <w:sz w:val="20"/>
              </w:rPr>
              <w:t>#</w:t>
            </w:r>
          </w:p>
        </w:tc>
        <w:tc>
          <w:tcPr>
            <w:tcW w:w="1471"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41F6EB5F" w14:textId="77777777" w:rsidR="00B735CB" w:rsidRPr="002C57A9" w:rsidRDefault="00B735CB">
            <w:pPr>
              <w:pStyle w:val="BodyText22"/>
              <w:tabs>
                <w:tab w:val="left" w:pos="7650"/>
              </w:tabs>
              <w:spacing w:line="276" w:lineRule="auto"/>
              <w:ind w:firstLine="0"/>
              <w:jc w:val="left"/>
              <w:rPr>
                <w:rFonts w:ascii="Aptos Narrow" w:hAnsi="Aptos Narrow"/>
                <w:b/>
                <w:bCs/>
                <w:iCs/>
                <w:sz w:val="20"/>
              </w:rPr>
            </w:pPr>
            <w:r w:rsidRPr="002C57A9">
              <w:rPr>
                <w:rFonts w:ascii="Aptos Narrow" w:hAnsi="Aptos Narrow"/>
                <w:b/>
                <w:bCs/>
                <w:iCs/>
                <w:sz w:val="20"/>
              </w:rPr>
              <w:t>Limitation Name</w:t>
            </w:r>
          </w:p>
        </w:tc>
        <w:tc>
          <w:tcPr>
            <w:tcW w:w="3420"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0AC3844A" w14:textId="77777777" w:rsidR="00B735CB" w:rsidRPr="002C57A9" w:rsidRDefault="00B735CB">
            <w:pPr>
              <w:pStyle w:val="BodyText22"/>
              <w:tabs>
                <w:tab w:val="left" w:pos="7650"/>
              </w:tabs>
              <w:spacing w:line="276" w:lineRule="auto"/>
              <w:ind w:firstLine="0"/>
              <w:jc w:val="left"/>
              <w:rPr>
                <w:rFonts w:ascii="Aptos Narrow" w:hAnsi="Aptos Narrow"/>
                <w:b/>
                <w:bCs/>
                <w:iCs/>
                <w:sz w:val="20"/>
              </w:rPr>
            </w:pPr>
            <w:r w:rsidRPr="002C57A9">
              <w:rPr>
                <w:rFonts w:ascii="Aptos Narrow" w:hAnsi="Aptos Narrow"/>
                <w:b/>
                <w:bCs/>
                <w:iCs/>
                <w:sz w:val="20"/>
              </w:rPr>
              <w:t>Limitation Description</w:t>
            </w:r>
          </w:p>
        </w:tc>
        <w:tc>
          <w:tcPr>
            <w:tcW w:w="1980"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09B6D31E" w14:textId="77777777" w:rsidR="00B735CB" w:rsidRPr="002C57A9" w:rsidRDefault="00B735CB">
            <w:pPr>
              <w:pStyle w:val="BodyText22"/>
              <w:tabs>
                <w:tab w:val="left" w:pos="7650"/>
              </w:tabs>
              <w:spacing w:line="276" w:lineRule="auto"/>
              <w:ind w:firstLine="0"/>
              <w:jc w:val="left"/>
              <w:rPr>
                <w:rFonts w:ascii="Aptos Narrow" w:hAnsi="Aptos Narrow"/>
                <w:b/>
                <w:bCs/>
                <w:iCs/>
                <w:sz w:val="20"/>
              </w:rPr>
            </w:pPr>
            <w:r w:rsidRPr="002C57A9">
              <w:rPr>
                <w:rFonts w:ascii="Aptos Narrow" w:hAnsi="Aptos Narrow"/>
                <w:b/>
                <w:bCs/>
                <w:iCs/>
                <w:sz w:val="20"/>
              </w:rPr>
              <w:t>Impact on Business Use</w:t>
            </w:r>
          </w:p>
        </w:tc>
        <w:tc>
          <w:tcPr>
            <w:tcW w:w="2880" w:type="dxa"/>
            <w:tcBorders>
              <w:top w:val="single" w:sz="4" w:space="0" w:color="auto"/>
              <w:left w:val="single" w:sz="4" w:space="0" w:color="auto"/>
              <w:bottom w:val="single" w:sz="4" w:space="0" w:color="auto"/>
              <w:right w:val="single" w:sz="4" w:space="0" w:color="auto"/>
            </w:tcBorders>
            <w:shd w:val="clear" w:color="auto" w:fill="C00000"/>
            <w:hideMark/>
          </w:tcPr>
          <w:p w14:paraId="45CDDD45" w14:textId="77777777" w:rsidR="00B735CB" w:rsidRPr="002C57A9" w:rsidRDefault="00B735CB">
            <w:pPr>
              <w:pStyle w:val="BodyText22"/>
              <w:tabs>
                <w:tab w:val="left" w:pos="7650"/>
              </w:tabs>
              <w:spacing w:line="276" w:lineRule="auto"/>
              <w:ind w:firstLine="0"/>
              <w:jc w:val="left"/>
              <w:rPr>
                <w:rFonts w:ascii="Aptos Narrow" w:hAnsi="Aptos Narrow"/>
                <w:b/>
                <w:bCs/>
                <w:iCs/>
                <w:sz w:val="20"/>
              </w:rPr>
            </w:pPr>
            <w:r w:rsidRPr="002C57A9">
              <w:rPr>
                <w:rFonts w:ascii="Aptos Narrow" w:hAnsi="Aptos Narrow"/>
                <w:b/>
                <w:bCs/>
                <w:iCs/>
                <w:sz w:val="20"/>
              </w:rPr>
              <w:t>Monitoring Description &amp; Frequency</w:t>
            </w:r>
          </w:p>
          <w:p w14:paraId="05AE82D3" w14:textId="77777777" w:rsidR="00B735CB" w:rsidRPr="002C57A9" w:rsidRDefault="00B735CB">
            <w:pPr>
              <w:rPr>
                <w:rFonts w:ascii="Aptos Narrow" w:hAnsi="Aptos Narrow" w:cs="Times New Roman"/>
              </w:rPr>
            </w:pPr>
          </w:p>
        </w:tc>
      </w:tr>
      <w:tr w:rsidR="00A651C0" w:rsidRPr="002C57A9" w14:paraId="74E23FBF" w14:textId="77777777" w:rsidTr="00A651C0">
        <w:tc>
          <w:tcPr>
            <w:tcW w:w="324" w:type="dxa"/>
            <w:tcBorders>
              <w:top w:val="single" w:sz="4" w:space="0" w:color="auto"/>
              <w:left w:val="single" w:sz="4" w:space="0" w:color="auto"/>
              <w:bottom w:val="single" w:sz="4" w:space="0" w:color="auto"/>
              <w:right w:val="single" w:sz="4" w:space="0" w:color="auto"/>
            </w:tcBorders>
            <w:vAlign w:val="center"/>
            <w:hideMark/>
          </w:tcPr>
          <w:p w14:paraId="5AA5C505" w14:textId="77777777" w:rsidR="00A651C0" w:rsidRPr="002C57A9" w:rsidRDefault="00A651C0" w:rsidP="00A651C0">
            <w:pPr>
              <w:pStyle w:val="BodyText22"/>
              <w:tabs>
                <w:tab w:val="left" w:pos="7650"/>
              </w:tabs>
              <w:spacing w:line="276" w:lineRule="auto"/>
              <w:ind w:firstLine="0"/>
              <w:jc w:val="left"/>
              <w:rPr>
                <w:rFonts w:ascii="Aptos Narrow" w:hAnsi="Aptos Narrow"/>
                <w:iCs/>
                <w:sz w:val="20"/>
              </w:rPr>
            </w:pPr>
            <w:r w:rsidRPr="002C57A9">
              <w:rPr>
                <w:rFonts w:ascii="Aptos Narrow" w:hAnsi="Aptos Narrow"/>
                <w:iCs/>
                <w:sz w:val="20"/>
              </w:rPr>
              <w:t>1</w:t>
            </w:r>
          </w:p>
        </w:tc>
        <w:tc>
          <w:tcPr>
            <w:tcW w:w="1471" w:type="dxa"/>
            <w:tcBorders>
              <w:top w:val="single" w:sz="4" w:space="0" w:color="auto"/>
              <w:left w:val="single" w:sz="4" w:space="0" w:color="auto"/>
              <w:bottom w:val="single" w:sz="4" w:space="0" w:color="auto"/>
              <w:right w:val="single" w:sz="4" w:space="0" w:color="auto"/>
            </w:tcBorders>
            <w:vAlign w:val="center"/>
          </w:tcPr>
          <w:p w14:paraId="24842543" w14:textId="5DA2F19F" w:rsidR="00A651C0" w:rsidRPr="00A651C0" w:rsidRDefault="00A651C0" w:rsidP="00A651C0">
            <w:pPr>
              <w:pStyle w:val="BodyText22"/>
              <w:tabs>
                <w:tab w:val="left" w:pos="7650"/>
              </w:tabs>
              <w:spacing w:line="276" w:lineRule="auto"/>
              <w:ind w:firstLine="0"/>
              <w:jc w:val="left"/>
              <w:rPr>
                <w:rFonts w:ascii="Aptos Narrow" w:hAnsi="Aptos Narrow"/>
                <w:b/>
                <w:bCs/>
                <w:iCs/>
                <w:sz w:val="20"/>
              </w:rPr>
            </w:pPr>
            <w:r w:rsidRPr="00A651C0">
              <w:rPr>
                <w:rFonts w:ascii="Aptos Narrow" w:hAnsi="Aptos Narrow"/>
                <w:b/>
                <w:bCs/>
                <w:iCs/>
                <w:sz w:val="20"/>
              </w:rPr>
              <w:t>External Factors</w:t>
            </w:r>
          </w:p>
        </w:tc>
        <w:tc>
          <w:tcPr>
            <w:tcW w:w="3420" w:type="dxa"/>
            <w:tcBorders>
              <w:top w:val="single" w:sz="4" w:space="0" w:color="auto"/>
              <w:left w:val="single" w:sz="4" w:space="0" w:color="auto"/>
              <w:bottom w:val="single" w:sz="4" w:space="0" w:color="auto"/>
              <w:right w:val="single" w:sz="4" w:space="0" w:color="auto"/>
            </w:tcBorders>
            <w:vAlign w:val="center"/>
          </w:tcPr>
          <w:p w14:paraId="2CA24AA7" w14:textId="3AB44CFE" w:rsidR="00A651C0" w:rsidRPr="00A651C0" w:rsidRDefault="00A651C0" w:rsidP="00A651C0">
            <w:pPr>
              <w:pStyle w:val="BodyText22"/>
              <w:tabs>
                <w:tab w:val="left" w:pos="7650"/>
              </w:tabs>
              <w:spacing w:line="276" w:lineRule="auto"/>
              <w:ind w:firstLine="0"/>
              <w:jc w:val="left"/>
              <w:rPr>
                <w:rFonts w:ascii="Aptos Narrow" w:hAnsi="Aptos Narrow"/>
                <w:iCs/>
                <w:sz w:val="20"/>
              </w:rPr>
            </w:pPr>
            <w:r w:rsidRPr="00A651C0">
              <w:rPr>
                <w:rFonts w:ascii="Aptos Narrow" w:hAnsi="Aptos Narrow"/>
                <w:iCs/>
                <w:sz w:val="20"/>
              </w:rPr>
              <w:t xml:space="preserve">Model performance relies on external factors such as macroeconomic conditions, customers' business policies, decision-making processes, and portfolio management </w:t>
            </w:r>
            <w:r w:rsidR="00B00341" w:rsidRPr="00A651C0">
              <w:rPr>
                <w:rFonts w:ascii="Aptos Narrow" w:hAnsi="Aptos Narrow"/>
                <w:iCs/>
                <w:sz w:val="20"/>
              </w:rPr>
              <w:t>remain</w:t>
            </w:r>
            <w:r w:rsidRPr="00A651C0">
              <w:rPr>
                <w:rFonts w:ascii="Aptos Narrow" w:hAnsi="Aptos Narrow"/>
                <w:iCs/>
                <w:sz w:val="20"/>
              </w:rPr>
              <w:t xml:space="preserve"> </w:t>
            </w:r>
            <w:r w:rsidRPr="00A651C0">
              <w:rPr>
                <w:rFonts w:ascii="Aptos Narrow" w:hAnsi="Aptos Narrow"/>
                <w:iCs/>
                <w:sz w:val="20"/>
              </w:rPr>
              <w:lastRenderedPageBreak/>
              <w:t>stable over time. Any significant change in these factors could degrade model performance.</w:t>
            </w:r>
          </w:p>
        </w:tc>
        <w:tc>
          <w:tcPr>
            <w:tcW w:w="1980" w:type="dxa"/>
            <w:tcBorders>
              <w:top w:val="single" w:sz="4" w:space="0" w:color="auto"/>
              <w:left w:val="single" w:sz="4" w:space="0" w:color="auto"/>
              <w:bottom w:val="single" w:sz="4" w:space="0" w:color="auto"/>
              <w:right w:val="single" w:sz="4" w:space="0" w:color="auto"/>
            </w:tcBorders>
            <w:vAlign w:val="center"/>
          </w:tcPr>
          <w:p w14:paraId="6916C25B" w14:textId="0AF800FD" w:rsidR="00A651C0" w:rsidRPr="00A651C0" w:rsidRDefault="00A651C0" w:rsidP="00A651C0">
            <w:pPr>
              <w:pStyle w:val="BodyText22"/>
              <w:tabs>
                <w:tab w:val="left" w:pos="7650"/>
              </w:tabs>
              <w:spacing w:line="276" w:lineRule="auto"/>
              <w:ind w:firstLine="0"/>
              <w:jc w:val="left"/>
              <w:rPr>
                <w:rFonts w:ascii="Aptos Narrow" w:hAnsi="Aptos Narrow"/>
                <w:iCs/>
                <w:sz w:val="20"/>
              </w:rPr>
            </w:pPr>
            <w:r w:rsidRPr="00A651C0">
              <w:rPr>
                <w:rFonts w:ascii="Aptos Narrow" w:hAnsi="Aptos Narrow"/>
                <w:iCs/>
                <w:sz w:val="20"/>
              </w:rPr>
              <w:lastRenderedPageBreak/>
              <w:t xml:space="preserve">The model's predictive power may decrease if external factors diverge significantly </w:t>
            </w:r>
            <w:r w:rsidRPr="00A651C0">
              <w:rPr>
                <w:rFonts w:ascii="Aptos Narrow" w:hAnsi="Aptos Narrow"/>
                <w:iCs/>
                <w:sz w:val="20"/>
              </w:rPr>
              <w:lastRenderedPageBreak/>
              <w:t>from those present during model development.</w:t>
            </w:r>
          </w:p>
        </w:tc>
        <w:tc>
          <w:tcPr>
            <w:tcW w:w="2880" w:type="dxa"/>
            <w:tcBorders>
              <w:top w:val="single" w:sz="4" w:space="0" w:color="auto"/>
              <w:left w:val="single" w:sz="4" w:space="0" w:color="auto"/>
              <w:bottom w:val="single" w:sz="4" w:space="0" w:color="auto"/>
              <w:right w:val="single" w:sz="4" w:space="0" w:color="auto"/>
            </w:tcBorders>
            <w:vAlign w:val="center"/>
          </w:tcPr>
          <w:p w14:paraId="72BE6B29" w14:textId="2521EF38" w:rsidR="00A651C0" w:rsidRPr="00A651C0" w:rsidRDefault="00E001C9" w:rsidP="00A651C0">
            <w:pPr>
              <w:rPr>
                <w:rFonts w:ascii="Aptos Narrow" w:eastAsia="Times New Roman" w:hAnsi="Aptos Narrow" w:cs="Times New Roman"/>
                <w:iCs/>
                <w:sz w:val="20"/>
                <w:szCs w:val="20"/>
                <w:lang w:eastAsia="en-US"/>
              </w:rPr>
            </w:pPr>
            <w:r>
              <w:rPr>
                <w:rFonts w:ascii="Aptos Narrow" w:eastAsia="Times New Roman" w:hAnsi="Aptos Narrow" w:cs="Times New Roman"/>
                <w:iCs/>
                <w:sz w:val="20"/>
                <w:szCs w:val="20"/>
                <w:lang w:eastAsia="en-US"/>
              </w:rPr>
              <w:lastRenderedPageBreak/>
              <w:t>The vendor stated that a</w:t>
            </w:r>
            <w:r w:rsidRPr="00E001C9">
              <w:rPr>
                <w:rFonts w:ascii="Aptos Narrow" w:eastAsia="Times New Roman" w:hAnsi="Aptos Narrow" w:cs="Times New Roman"/>
                <w:iCs/>
                <w:sz w:val="20"/>
                <w:szCs w:val="20"/>
                <w:lang w:eastAsia="en-US"/>
              </w:rPr>
              <w:t xml:space="preserve">s part of data monitoring process, attribute and score monitoring are conducted to evaluate day-to-day changes. In addition, ad-hoc monitoring is conducted on </w:t>
            </w:r>
            <w:r w:rsidRPr="00E001C9">
              <w:rPr>
                <w:rFonts w:ascii="Aptos Narrow" w:eastAsia="Times New Roman" w:hAnsi="Aptos Narrow" w:cs="Times New Roman"/>
                <w:iCs/>
                <w:sz w:val="20"/>
                <w:szCs w:val="20"/>
                <w:lang w:eastAsia="en-US"/>
              </w:rPr>
              <w:lastRenderedPageBreak/>
              <w:t>a weekly and monthly time-lag basis</w:t>
            </w:r>
            <w:r>
              <w:rPr>
                <w:rFonts w:ascii="Aptos Narrow" w:eastAsia="Times New Roman" w:hAnsi="Aptos Narrow" w:cs="Times New Roman"/>
                <w:iCs/>
                <w:sz w:val="20"/>
                <w:szCs w:val="20"/>
                <w:lang w:eastAsia="en-US"/>
              </w:rPr>
              <w:t>.</w:t>
            </w:r>
          </w:p>
        </w:tc>
      </w:tr>
      <w:tr w:rsidR="00A651C0" w:rsidRPr="002C57A9" w14:paraId="7ED64087" w14:textId="77777777" w:rsidTr="00A651C0">
        <w:tc>
          <w:tcPr>
            <w:tcW w:w="324" w:type="dxa"/>
            <w:tcBorders>
              <w:top w:val="single" w:sz="4" w:space="0" w:color="auto"/>
              <w:left w:val="single" w:sz="4" w:space="0" w:color="auto"/>
              <w:bottom w:val="single" w:sz="4" w:space="0" w:color="auto"/>
              <w:right w:val="single" w:sz="4" w:space="0" w:color="auto"/>
            </w:tcBorders>
            <w:vAlign w:val="center"/>
            <w:hideMark/>
          </w:tcPr>
          <w:p w14:paraId="4829BA3E" w14:textId="77777777" w:rsidR="00A651C0" w:rsidRPr="002C57A9" w:rsidRDefault="00A651C0" w:rsidP="00A651C0">
            <w:pPr>
              <w:pStyle w:val="BodyText22"/>
              <w:tabs>
                <w:tab w:val="left" w:pos="7650"/>
              </w:tabs>
              <w:spacing w:line="276" w:lineRule="auto"/>
              <w:ind w:firstLine="0"/>
              <w:jc w:val="left"/>
              <w:rPr>
                <w:rFonts w:ascii="Aptos Narrow" w:hAnsi="Aptos Narrow"/>
                <w:iCs/>
                <w:sz w:val="20"/>
              </w:rPr>
            </w:pPr>
            <w:r w:rsidRPr="002C57A9">
              <w:rPr>
                <w:rFonts w:ascii="Aptos Narrow" w:hAnsi="Aptos Narrow"/>
                <w:iCs/>
                <w:sz w:val="20"/>
              </w:rPr>
              <w:lastRenderedPageBreak/>
              <w:t>2</w:t>
            </w:r>
          </w:p>
        </w:tc>
        <w:tc>
          <w:tcPr>
            <w:tcW w:w="1471" w:type="dxa"/>
            <w:tcBorders>
              <w:top w:val="single" w:sz="4" w:space="0" w:color="auto"/>
              <w:left w:val="single" w:sz="4" w:space="0" w:color="auto"/>
              <w:bottom w:val="single" w:sz="4" w:space="0" w:color="auto"/>
              <w:right w:val="single" w:sz="4" w:space="0" w:color="auto"/>
            </w:tcBorders>
            <w:vAlign w:val="center"/>
          </w:tcPr>
          <w:p w14:paraId="03DAB94A" w14:textId="359B8418" w:rsidR="00A651C0" w:rsidRPr="00A651C0" w:rsidRDefault="00A651C0" w:rsidP="00A651C0">
            <w:pPr>
              <w:pStyle w:val="BodyText22"/>
              <w:tabs>
                <w:tab w:val="left" w:pos="7650"/>
              </w:tabs>
              <w:spacing w:line="276" w:lineRule="auto"/>
              <w:ind w:firstLine="0"/>
              <w:jc w:val="left"/>
              <w:rPr>
                <w:rFonts w:ascii="Aptos Narrow" w:hAnsi="Aptos Narrow"/>
                <w:b/>
                <w:bCs/>
                <w:iCs/>
                <w:sz w:val="20"/>
              </w:rPr>
            </w:pPr>
            <w:r w:rsidRPr="00A651C0">
              <w:rPr>
                <w:rFonts w:ascii="Aptos Narrow" w:hAnsi="Aptos Narrow"/>
                <w:b/>
                <w:bCs/>
                <w:iCs/>
                <w:sz w:val="20"/>
              </w:rPr>
              <w:t>Target Population Alignment</w:t>
            </w:r>
          </w:p>
        </w:tc>
        <w:tc>
          <w:tcPr>
            <w:tcW w:w="3420" w:type="dxa"/>
            <w:tcBorders>
              <w:top w:val="single" w:sz="4" w:space="0" w:color="auto"/>
              <w:left w:val="single" w:sz="4" w:space="0" w:color="auto"/>
              <w:bottom w:val="single" w:sz="4" w:space="0" w:color="auto"/>
              <w:right w:val="single" w:sz="4" w:space="0" w:color="auto"/>
            </w:tcBorders>
            <w:vAlign w:val="center"/>
          </w:tcPr>
          <w:p w14:paraId="024D86A2" w14:textId="2A275600" w:rsidR="00A651C0" w:rsidRPr="00A651C0" w:rsidRDefault="00A651C0" w:rsidP="00A651C0">
            <w:pPr>
              <w:pStyle w:val="BodyText22"/>
              <w:tabs>
                <w:tab w:val="left" w:pos="7650"/>
              </w:tabs>
              <w:spacing w:line="276" w:lineRule="auto"/>
              <w:ind w:firstLine="0"/>
              <w:jc w:val="left"/>
              <w:rPr>
                <w:rFonts w:ascii="Aptos Narrow" w:hAnsi="Aptos Narrow"/>
                <w:iCs/>
                <w:sz w:val="20"/>
              </w:rPr>
            </w:pPr>
            <w:r w:rsidRPr="00A651C0">
              <w:rPr>
                <w:rFonts w:ascii="Aptos Narrow" w:hAnsi="Aptos Narrow"/>
                <w:iCs/>
                <w:sz w:val="20"/>
              </w:rPr>
              <w:t>The model was developed using pre-book and post-book U.S. bankcard applicant data sourced from internal LexisNexis samples. Differences between live population characteristics and the development population may impact performance.</w:t>
            </w:r>
          </w:p>
        </w:tc>
        <w:tc>
          <w:tcPr>
            <w:tcW w:w="1980" w:type="dxa"/>
            <w:tcBorders>
              <w:top w:val="single" w:sz="4" w:space="0" w:color="auto"/>
              <w:left w:val="single" w:sz="4" w:space="0" w:color="auto"/>
              <w:bottom w:val="single" w:sz="4" w:space="0" w:color="auto"/>
              <w:right w:val="single" w:sz="4" w:space="0" w:color="auto"/>
            </w:tcBorders>
            <w:vAlign w:val="center"/>
          </w:tcPr>
          <w:p w14:paraId="7332AB52" w14:textId="421B0A34" w:rsidR="00A651C0" w:rsidRPr="00A651C0" w:rsidRDefault="00A651C0" w:rsidP="00A651C0">
            <w:pPr>
              <w:pStyle w:val="BodyText22"/>
              <w:tabs>
                <w:tab w:val="left" w:pos="7650"/>
              </w:tabs>
              <w:spacing w:line="276" w:lineRule="auto"/>
              <w:ind w:firstLine="0"/>
              <w:jc w:val="left"/>
              <w:rPr>
                <w:rFonts w:ascii="Aptos Narrow" w:hAnsi="Aptos Narrow"/>
                <w:iCs/>
                <w:sz w:val="20"/>
              </w:rPr>
            </w:pPr>
            <w:r w:rsidRPr="00A651C0">
              <w:rPr>
                <w:rFonts w:ascii="Aptos Narrow" w:hAnsi="Aptos Narrow"/>
                <w:iCs/>
                <w:sz w:val="20"/>
              </w:rPr>
              <w:t>If the live population differs significantly, the model may fail to accurately identify fraud risk.</w:t>
            </w:r>
          </w:p>
        </w:tc>
        <w:tc>
          <w:tcPr>
            <w:tcW w:w="2880" w:type="dxa"/>
            <w:tcBorders>
              <w:top w:val="single" w:sz="4" w:space="0" w:color="auto"/>
              <w:left w:val="single" w:sz="4" w:space="0" w:color="auto"/>
              <w:bottom w:val="single" w:sz="4" w:space="0" w:color="auto"/>
              <w:right w:val="single" w:sz="4" w:space="0" w:color="auto"/>
            </w:tcBorders>
            <w:vAlign w:val="center"/>
          </w:tcPr>
          <w:p w14:paraId="248D5D89" w14:textId="21E2F78F" w:rsidR="00A651C0" w:rsidRPr="00A651C0" w:rsidRDefault="00E001C9" w:rsidP="00A651C0">
            <w:pPr>
              <w:rPr>
                <w:rFonts w:ascii="Aptos Narrow" w:eastAsia="Times New Roman" w:hAnsi="Aptos Narrow" w:cs="Times New Roman"/>
                <w:iCs/>
                <w:sz w:val="20"/>
                <w:szCs w:val="20"/>
                <w:lang w:eastAsia="en-US"/>
              </w:rPr>
            </w:pPr>
            <w:r>
              <w:rPr>
                <w:rFonts w:ascii="Aptos Narrow" w:eastAsia="Times New Roman" w:hAnsi="Aptos Narrow" w:cs="Times New Roman"/>
                <w:iCs/>
                <w:sz w:val="20"/>
                <w:szCs w:val="20"/>
                <w:lang w:eastAsia="en-US"/>
              </w:rPr>
              <w:t>The vendor stated that a</w:t>
            </w:r>
            <w:r w:rsidRPr="00E001C9">
              <w:rPr>
                <w:rFonts w:ascii="Aptos Narrow" w:eastAsia="Times New Roman" w:hAnsi="Aptos Narrow" w:cs="Times New Roman"/>
                <w:iCs/>
                <w:sz w:val="20"/>
                <w:szCs w:val="20"/>
                <w:lang w:eastAsia="en-US"/>
              </w:rPr>
              <w:t>s part of data monitoring process, attribute and score monitoring are conducted to evaluate day-to-day changes. In addition, ad-hoc monitoring is conducted on a weekly and monthly time-lag basis</w:t>
            </w:r>
            <w:r>
              <w:rPr>
                <w:rFonts w:ascii="Aptos Narrow" w:eastAsia="Times New Roman" w:hAnsi="Aptos Narrow" w:cs="Times New Roman"/>
                <w:iCs/>
                <w:sz w:val="20"/>
                <w:szCs w:val="20"/>
                <w:lang w:eastAsia="en-US"/>
              </w:rPr>
              <w:t>.</w:t>
            </w:r>
          </w:p>
        </w:tc>
      </w:tr>
      <w:tr w:rsidR="00A651C0" w:rsidRPr="002C57A9" w14:paraId="43E96BA4" w14:textId="77777777" w:rsidTr="00A651C0">
        <w:tc>
          <w:tcPr>
            <w:tcW w:w="324" w:type="dxa"/>
            <w:tcBorders>
              <w:top w:val="single" w:sz="4" w:space="0" w:color="auto"/>
              <w:left w:val="single" w:sz="4" w:space="0" w:color="auto"/>
              <w:bottom w:val="single" w:sz="4" w:space="0" w:color="auto"/>
              <w:right w:val="single" w:sz="4" w:space="0" w:color="auto"/>
            </w:tcBorders>
            <w:vAlign w:val="center"/>
          </w:tcPr>
          <w:p w14:paraId="3F96B606" w14:textId="10B21B9B" w:rsidR="00A651C0" w:rsidRPr="002C57A9" w:rsidRDefault="00A651C0" w:rsidP="00A651C0">
            <w:pPr>
              <w:pStyle w:val="BodyText22"/>
              <w:tabs>
                <w:tab w:val="left" w:pos="7650"/>
              </w:tabs>
              <w:spacing w:line="276" w:lineRule="auto"/>
              <w:ind w:firstLine="0"/>
              <w:jc w:val="left"/>
              <w:rPr>
                <w:rFonts w:ascii="Aptos Narrow" w:hAnsi="Aptos Narrow"/>
                <w:iCs/>
                <w:sz w:val="20"/>
              </w:rPr>
            </w:pPr>
            <w:r>
              <w:rPr>
                <w:rFonts w:ascii="Aptos Narrow" w:hAnsi="Aptos Narrow"/>
                <w:iCs/>
                <w:sz w:val="20"/>
              </w:rPr>
              <w:t>3</w:t>
            </w:r>
          </w:p>
        </w:tc>
        <w:tc>
          <w:tcPr>
            <w:tcW w:w="1471" w:type="dxa"/>
            <w:tcBorders>
              <w:top w:val="single" w:sz="4" w:space="0" w:color="auto"/>
              <w:left w:val="single" w:sz="4" w:space="0" w:color="auto"/>
              <w:bottom w:val="single" w:sz="4" w:space="0" w:color="auto"/>
              <w:right w:val="single" w:sz="4" w:space="0" w:color="auto"/>
            </w:tcBorders>
            <w:vAlign w:val="center"/>
          </w:tcPr>
          <w:p w14:paraId="13D1E78A" w14:textId="6D6267F5" w:rsidR="00A651C0" w:rsidRPr="00A651C0" w:rsidRDefault="00A651C0" w:rsidP="00A651C0">
            <w:pPr>
              <w:pStyle w:val="BodyText22"/>
              <w:tabs>
                <w:tab w:val="left" w:pos="7650"/>
              </w:tabs>
              <w:spacing w:line="276" w:lineRule="auto"/>
              <w:ind w:firstLine="0"/>
              <w:jc w:val="left"/>
              <w:rPr>
                <w:rFonts w:ascii="Aptos Narrow" w:hAnsi="Aptos Narrow"/>
                <w:b/>
                <w:bCs/>
                <w:iCs/>
                <w:sz w:val="20"/>
              </w:rPr>
            </w:pPr>
            <w:r w:rsidRPr="00A651C0">
              <w:rPr>
                <w:rFonts w:ascii="Aptos Narrow" w:hAnsi="Aptos Narrow"/>
                <w:b/>
                <w:bCs/>
                <w:iCs/>
                <w:sz w:val="20"/>
              </w:rPr>
              <w:t>Fraud Tag Consistency</w:t>
            </w:r>
          </w:p>
        </w:tc>
        <w:tc>
          <w:tcPr>
            <w:tcW w:w="3420" w:type="dxa"/>
            <w:tcBorders>
              <w:top w:val="single" w:sz="4" w:space="0" w:color="auto"/>
              <w:left w:val="single" w:sz="4" w:space="0" w:color="auto"/>
              <w:bottom w:val="single" w:sz="4" w:space="0" w:color="auto"/>
              <w:right w:val="single" w:sz="4" w:space="0" w:color="auto"/>
            </w:tcBorders>
            <w:vAlign w:val="center"/>
          </w:tcPr>
          <w:p w14:paraId="76AC4710" w14:textId="733B1790" w:rsidR="00A651C0" w:rsidRPr="00A651C0" w:rsidRDefault="00A651C0" w:rsidP="00A651C0">
            <w:pPr>
              <w:pStyle w:val="BodyText22"/>
              <w:tabs>
                <w:tab w:val="left" w:pos="7650"/>
              </w:tabs>
              <w:spacing w:line="276" w:lineRule="auto"/>
              <w:ind w:firstLine="0"/>
              <w:jc w:val="left"/>
              <w:rPr>
                <w:rFonts w:ascii="Aptos Narrow" w:hAnsi="Aptos Narrow"/>
                <w:iCs/>
                <w:sz w:val="20"/>
              </w:rPr>
            </w:pPr>
            <w:r w:rsidRPr="00A651C0">
              <w:rPr>
                <w:rFonts w:ascii="Aptos Narrow" w:hAnsi="Aptos Narrow"/>
                <w:iCs/>
                <w:sz w:val="20"/>
              </w:rPr>
              <w:t>The "confirmed fraud" post-book fraud tag used in model development corresponds to financial loss. However, suspect fraud cases not corresponding to financial loss are treated as pre-book fraud tags, leading to potential differences in live use.</w:t>
            </w:r>
          </w:p>
        </w:tc>
        <w:tc>
          <w:tcPr>
            <w:tcW w:w="1980" w:type="dxa"/>
            <w:tcBorders>
              <w:top w:val="single" w:sz="4" w:space="0" w:color="auto"/>
              <w:left w:val="single" w:sz="4" w:space="0" w:color="auto"/>
              <w:bottom w:val="single" w:sz="4" w:space="0" w:color="auto"/>
              <w:right w:val="single" w:sz="4" w:space="0" w:color="auto"/>
            </w:tcBorders>
            <w:vAlign w:val="center"/>
          </w:tcPr>
          <w:p w14:paraId="4A2F17EA" w14:textId="120B73B6" w:rsidR="00A651C0" w:rsidRPr="00A651C0" w:rsidRDefault="00A651C0" w:rsidP="00A651C0">
            <w:pPr>
              <w:pStyle w:val="BodyText22"/>
              <w:tabs>
                <w:tab w:val="left" w:pos="7650"/>
              </w:tabs>
              <w:spacing w:line="276" w:lineRule="auto"/>
              <w:ind w:firstLine="0"/>
              <w:jc w:val="left"/>
              <w:rPr>
                <w:rFonts w:ascii="Aptos Narrow" w:hAnsi="Aptos Narrow"/>
                <w:iCs/>
                <w:sz w:val="20"/>
              </w:rPr>
            </w:pPr>
            <w:r w:rsidRPr="00A651C0">
              <w:rPr>
                <w:rFonts w:ascii="Aptos Narrow" w:hAnsi="Aptos Narrow"/>
                <w:iCs/>
                <w:sz w:val="20"/>
              </w:rPr>
              <w:t>Misalignment of fraud tagging between</w:t>
            </w:r>
            <w:r w:rsidR="00E001C9">
              <w:rPr>
                <w:rFonts w:ascii="Aptos Narrow" w:hAnsi="Aptos Narrow"/>
                <w:iCs/>
                <w:sz w:val="20"/>
              </w:rPr>
              <w:t xml:space="preserve"> d</w:t>
            </w:r>
            <w:r w:rsidRPr="00A651C0">
              <w:rPr>
                <w:rFonts w:ascii="Aptos Narrow" w:hAnsi="Aptos Narrow"/>
                <w:iCs/>
                <w:sz w:val="20"/>
              </w:rPr>
              <w:t>evelopment and live use could impact model predictions and business decisions.</w:t>
            </w:r>
          </w:p>
        </w:tc>
        <w:tc>
          <w:tcPr>
            <w:tcW w:w="2880" w:type="dxa"/>
            <w:tcBorders>
              <w:top w:val="single" w:sz="4" w:space="0" w:color="auto"/>
              <w:left w:val="single" w:sz="4" w:space="0" w:color="auto"/>
              <w:bottom w:val="single" w:sz="4" w:space="0" w:color="auto"/>
              <w:right w:val="single" w:sz="4" w:space="0" w:color="auto"/>
            </w:tcBorders>
            <w:vAlign w:val="center"/>
          </w:tcPr>
          <w:p w14:paraId="0BB54374" w14:textId="1B3FF5FA" w:rsidR="00A651C0" w:rsidRPr="00A651C0" w:rsidRDefault="00E001C9" w:rsidP="00A651C0">
            <w:pPr>
              <w:rPr>
                <w:rFonts w:ascii="Aptos Narrow" w:eastAsia="Times New Roman" w:hAnsi="Aptos Narrow" w:cs="Times New Roman"/>
                <w:iCs/>
                <w:sz w:val="20"/>
                <w:szCs w:val="20"/>
                <w:lang w:eastAsia="en-US"/>
              </w:rPr>
            </w:pPr>
            <w:r>
              <w:rPr>
                <w:rFonts w:ascii="Aptos Narrow" w:eastAsia="Times New Roman" w:hAnsi="Aptos Narrow" w:cs="Times New Roman"/>
                <w:iCs/>
                <w:sz w:val="20"/>
                <w:szCs w:val="20"/>
                <w:lang w:eastAsia="en-US"/>
              </w:rPr>
              <w:t>The vendor stated that a</w:t>
            </w:r>
            <w:r w:rsidRPr="00E001C9">
              <w:rPr>
                <w:rFonts w:ascii="Aptos Narrow" w:eastAsia="Times New Roman" w:hAnsi="Aptos Narrow" w:cs="Times New Roman"/>
                <w:iCs/>
                <w:sz w:val="20"/>
                <w:szCs w:val="20"/>
                <w:lang w:eastAsia="en-US"/>
              </w:rPr>
              <w:t>s part of data monitoring process, attribute and score monitoring are conducted to evaluate day-to-day changes. In addition, ad-hoc monitoring is conducted on a weekly and monthly time-lag basis</w:t>
            </w:r>
            <w:r>
              <w:rPr>
                <w:rFonts w:ascii="Aptos Narrow" w:eastAsia="Times New Roman" w:hAnsi="Aptos Narrow" w:cs="Times New Roman"/>
                <w:iCs/>
                <w:sz w:val="20"/>
                <w:szCs w:val="20"/>
                <w:lang w:eastAsia="en-US"/>
              </w:rPr>
              <w:t>.</w:t>
            </w:r>
          </w:p>
        </w:tc>
      </w:tr>
      <w:bookmarkEnd w:id="842"/>
    </w:tbl>
    <w:p w14:paraId="7A47679A" w14:textId="77777777" w:rsidR="00090FB1" w:rsidRDefault="00090FB1" w:rsidP="00701055"/>
    <w:p w14:paraId="2111EEFD" w14:textId="305E8DC2" w:rsidR="00090FB1" w:rsidRDefault="002E1F64" w:rsidP="00836691">
      <w:pPr>
        <w:pStyle w:val="Heading3"/>
      </w:pPr>
      <w:bookmarkStart w:id="843" w:name="_Toc163230502"/>
      <w:r w:rsidRPr="002E1F64">
        <w:t>Model</w:t>
      </w:r>
      <w:r>
        <w:t xml:space="preserve"> Theory and Methodology</w:t>
      </w:r>
      <w:bookmarkEnd w:id="843"/>
    </w:p>
    <w:p w14:paraId="5777EE3B" w14:textId="77777777" w:rsidR="00090FB1" w:rsidRDefault="00090FB1" w:rsidP="00090FB1"/>
    <w:p w14:paraId="019A5E0F" w14:textId="77777777" w:rsidR="00090FB1" w:rsidRPr="00701055" w:rsidRDefault="00090FB1" w:rsidP="00A53660">
      <w:pPr>
        <w:pStyle w:val="Heading4"/>
        <w:numPr>
          <w:ilvl w:val="3"/>
          <w:numId w:val="1"/>
        </w:numPr>
        <w:rPr>
          <w:rFonts w:eastAsia="Times New Roman" w:cs="Times New Roman"/>
          <w:szCs w:val="20"/>
          <w:lang w:eastAsia="en-US"/>
        </w:rPr>
      </w:pPr>
      <w:r>
        <w:t>Modeling Approach</w:t>
      </w:r>
    </w:p>
    <w:p w14:paraId="2C3FC03E" w14:textId="5441867B" w:rsidR="00090FB1" w:rsidRDefault="00090FB1" w:rsidP="00090FB1">
      <w:pPr>
        <w:rPr>
          <w:rStyle w:val="SubtleEmphasis"/>
        </w:rPr>
      </w:pPr>
      <w:r>
        <w:rPr>
          <w:rStyle w:val="SubtleEmphasis"/>
        </w:rPr>
        <w:t>Provide a description of the modeling approach you have selected, including the statistical estimation approach</w:t>
      </w:r>
      <w:r w:rsidR="009A149D">
        <w:rPr>
          <w:rStyle w:val="SubtleEmphasis"/>
        </w:rPr>
        <w:t xml:space="preserve"> or machine learning technique</w:t>
      </w:r>
      <w:r>
        <w:rPr>
          <w:rStyle w:val="SubtleEmphasis"/>
        </w:rPr>
        <w:t xml:space="preserve">, if applicable (with further details of the model construction/estimation process to be provided in </w:t>
      </w:r>
      <w:r w:rsidR="004F39CA">
        <w:rPr>
          <w:rStyle w:val="SubtleEmphasis"/>
        </w:rPr>
        <w:t>S</w:t>
      </w:r>
      <w:r>
        <w:rPr>
          <w:rStyle w:val="SubtleEmphasis"/>
        </w:rPr>
        <w:t xml:space="preserve">ection </w:t>
      </w:r>
      <w:r w:rsidR="004F39CA">
        <w:rPr>
          <w:rStyle w:val="SubtleEmphasis"/>
        </w:rPr>
        <w:t>3</w:t>
      </w:r>
      <w:r>
        <w:rPr>
          <w:rStyle w:val="SubtleEmphasis"/>
        </w:rPr>
        <w:t>.</w:t>
      </w:r>
      <w:r w:rsidR="00097C41">
        <w:rPr>
          <w:rStyle w:val="SubtleEmphasis"/>
        </w:rPr>
        <w:t xml:space="preserve">2 </w:t>
      </w:r>
      <w:r w:rsidR="004F39CA">
        <w:rPr>
          <w:rStyle w:val="SubtleEmphasis"/>
        </w:rPr>
        <w:t xml:space="preserve">Model </w:t>
      </w:r>
      <w:r w:rsidR="00097C41">
        <w:rPr>
          <w:rStyle w:val="SubtleEmphasis"/>
        </w:rPr>
        <w:t>Estimation/Training and Selection</w:t>
      </w:r>
      <w:r>
        <w:rPr>
          <w:rStyle w:val="SubtleEmphasis"/>
        </w:rPr>
        <w:t>).</w:t>
      </w:r>
    </w:p>
    <w:p w14:paraId="09463881" w14:textId="77777777" w:rsidR="00090FB1" w:rsidRDefault="00090FB1" w:rsidP="00090FB1">
      <w:pPr>
        <w:rPr>
          <w:rStyle w:val="SubtleEmphasis"/>
          <w:i w:val="0"/>
          <w:iCs w:val="0"/>
        </w:rPr>
      </w:pPr>
    </w:p>
    <w:p w14:paraId="0C8FB70B" w14:textId="1C183E25" w:rsidR="009528FC" w:rsidRDefault="009528FC" w:rsidP="00090FB1">
      <w:pPr>
        <w:rPr>
          <w:rStyle w:val="SubtleEmphasis"/>
        </w:rPr>
      </w:pPr>
      <w:r w:rsidRPr="00505585">
        <w:rPr>
          <w:rStyle w:val="SubtleEmphasis"/>
          <w:u w:val="single"/>
        </w:rPr>
        <w:t>For advanced M</w:t>
      </w:r>
      <w:r w:rsidR="00505585" w:rsidRPr="00505585">
        <w:rPr>
          <w:rStyle w:val="SubtleEmphasis"/>
          <w:u w:val="single"/>
        </w:rPr>
        <w:t xml:space="preserve">achine </w:t>
      </w:r>
      <w:r w:rsidRPr="00505585">
        <w:rPr>
          <w:rStyle w:val="SubtleEmphasis"/>
          <w:u w:val="single"/>
        </w:rPr>
        <w:t>L</w:t>
      </w:r>
      <w:r w:rsidR="00505585" w:rsidRPr="00505585">
        <w:rPr>
          <w:rStyle w:val="SubtleEmphasis"/>
          <w:u w:val="single"/>
        </w:rPr>
        <w:t>earning (ML)</w:t>
      </w:r>
      <w:r w:rsidRPr="00505585">
        <w:rPr>
          <w:rStyle w:val="SubtleEmphasis"/>
          <w:u w:val="single"/>
        </w:rPr>
        <w:t xml:space="preserve"> models</w:t>
      </w:r>
      <w:r>
        <w:rPr>
          <w:rStyle w:val="SubtleEmphasis"/>
        </w:rPr>
        <w:t>, discuss briefly whether a self-explanatory or less complex model (e.g., logistic regression, linear regression) is viable in solving the same business problem. If not, explain why not. Detailed information on this topic should be provided in Section 3.</w:t>
      </w:r>
      <w:r w:rsidR="00097C41">
        <w:rPr>
          <w:rStyle w:val="SubtleEmphasis"/>
        </w:rPr>
        <w:t>1</w:t>
      </w:r>
      <w:r>
        <w:rPr>
          <w:rStyle w:val="SubtleEmphasis"/>
        </w:rPr>
        <w:t>.1.</w:t>
      </w:r>
      <w:r w:rsidR="00097C41">
        <w:rPr>
          <w:rStyle w:val="SubtleEmphasis"/>
        </w:rPr>
        <w:t>3</w:t>
      </w:r>
      <w:r>
        <w:rPr>
          <w:rStyle w:val="SubtleEmphasis"/>
        </w:rPr>
        <w:t>.</w:t>
      </w:r>
      <w:r w:rsidR="00097C41">
        <w:rPr>
          <w:rStyle w:val="SubtleEmphasis"/>
        </w:rPr>
        <w:t xml:space="preserve"> Alternative Approaches Explored</w:t>
      </w:r>
    </w:p>
    <w:p w14:paraId="69BC17F5" w14:textId="77777777" w:rsidR="009528FC" w:rsidRPr="00090FB1" w:rsidRDefault="009528FC" w:rsidP="00090FB1">
      <w:pPr>
        <w:rPr>
          <w:rStyle w:val="SubtleEmphasis"/>
          <w:i w:val="0"/>
          <w:iCs w:val="0"/>
        </w:rPr>
      </w:pPr>
    </w:p>
    <w:p w14:paraId="59424323" w14:textId="77777777" w:rsidR="00737A94" w:rsidRDefault="00737A94" w:rsidP="00737A94">
      <w:pPr>
        <w:shd w:val="clear" w:color="auto" w:fill="DAEEF3" w:themeFill="accent5" w:themeFillTint="33"/>
        <w:jc w:val="both"/>
        <w:rPr>
          <w:rFonts w:ascii="Aptos Narrow" w:hAnsi="Aptos Narrow"/>
        </w:rPr>
      </w:pPr>
      <w:bookmarkStart w:id="844" w:name="OLE_LINK33"/>
      <w:r>
        <w:rPr>
          <w:rFonts w:ascii="Aptos Narrow" w:hAnsi="Aptos Narrow"/>
        </w:rPr>
        <w:t>Model Owner:</w:t>
      </w:r>
    </w:p>
    <w:p w14:paraId="03FB7CB2" w14:textId="77777777" w:rsidR="00620A37" w:rsidRPr="00D70135" w:rsidRDefault="00620A37" w:rsidP="00142194">
      <w:pPr>
        <w:shd w:val="clear" w:color="auto" w:fill="DAEEF3" w:themeFill="accent5" w:themeFillTint="33"/>
        <w:jc w:val="both"/>
        <w:rPr>
          <w:rFonts w:ascii="Aptos Narrow" w:hAnsi="Aptos Narrow"/>
        </w:rPr>
      </w:pPr>
      <w:r w:rsidRPr="00D70135">
        <w:rPr>
          <w:rFonts w:ascii="Aptos Narrow" w:hAnsi="Aptos Narrow"/>
        </w:rPr>
        <w:t>The Fraud Intelligence model is designed to provide predictive insights about the identity fraud risk that</w:t>
      </w:r>
    </w:p>
    <w:p w14:paraId="61EB59C8" w14:textId="77777777" w:rsidR="00620A37" w:rsidRPr="00D70135" w:rsidRDefault="00620A37" w:rsidP="00142194">
      <w:pPr>
        <w:shd w:val="clear" w:color="auto" w:fill="DAEEF3" w:themeFill="accent5" w:themeFillTint="33"/>
        <w:jc w:val="both"/>
        <w:rPr>
          <w:rFonts w:ascii="Aptos Narrow" w:hAnsi="Aptos Narrow"/>
        </w:rPr>
      </w:pPr>
      <w:r w:rsidRPr="00D70135">
        <w:rPr>
          <w:rFonts w:ascii="Aptos Narrow" w:hAnsi="Aptos Narrow"/>
        </w:rPr>
        <w:t>is associated with new applications for products or services.</w:t>
      </w:r>
    </w:p>
    <w:p w14:paraId="1CE03270" w14:textId="77777777" w:rsidR="00620A37" w:rsidRDefault="00620A37" w:rsidP="00142194">
      <w:pPr>
        <w:shd w:val="clear" w:color="auto" w:fill="DAEEF3" w:themeFill="accent5" w:themeFillTint="33"/>
        <w:jc w:val="both"/>
        <w:rPr>
          <w:rFonts w:ascii="Aptos Narrow" w:hAnsi="Aptos Narrow"/>
        </w:rPr>
      </w:pPr>
      <w:r w:rsidRPr="00D70135">
        <w:rPr>
          <w:rFonts w:ascii="Aptos Narrow" w:hAnsi="Aptos Narrow"/>
        </w:rPr>
        <w:t>The model was developed and validated using industry-standard principles and methodologies</w:t>
      </w:r>
      <w:r>
        <w:rPr>
          <w:rFonts w:ascii="Aptos Narrow" w:hAnsi="Aptos Narrow"/>
        </w:rPr>
        <w:t>.</w:t>
      </w:r>
    </w:p>
    <w:p w14:paraId="5FFBB1ED" w14:textId="77777777" w:rsidR="00620A37" w:rsidRDefault="00620A37" w:rsidP="00142194">
      <w:pPr>
        <w:shd w:val="clear" w:color="auto" w:fill="DAEEF3" w:themeFill="accent5" w:themeFillTint="33"/>
        <w:jc w:val="both"/>
        <w:rPr>
          <w:rFonts w:ascii="Aptos Narrow" w:hAnsi="Aptos Narrow"/>
        </w:rPr>
      </w:pPr>
    </w:p>
    <w:p w14:paraId="55E5B6A0" w14:textId="77777777" w:rsidR="00620A37" w:rsidRPr="00D70135" w:rsidRDefault="00620A37" w:rsidP="00142194">
      <w:pPr>
        <w:shd w:val="clear" w:color="auto" w:fill="DAEEF3" w:themeFill="accent5" w:themeFillTint="33"/>
        <w:jc w:val="both"/>
        <w:rPr>
          <w:rFonts w:ascii="Aptos Narrow" w:hAnsi="Aptos Narrow"/>
        </w:rPr>
      </w:pPr>
      <w:r w:rsidRPr="00D70135">
        <w:rPr>
          <w:rFonts w:ascii="Aptos Narrow" w:hAnsi="Aptos Narrow"/>
        </w:rPr>
        <w:t>The modeling framework is chosen to balance two primary concerns: interpretability and predictiveness.</w:t>
      </w:r>
    </w:p>
    <w:p w14:paraId="689BF6AF" w14:textId="77777777" w:rsidR="00620A37" w:rsidRPr="00D70135" w:rsidRDefault="00620A37" w:rsidP="00142194">
      <w:pPr>
        <w:shd w:val="clear" w:color="auto" w:fill="DAEEF3" w:themeFill="accent5" w:themeFillTint="33"/>
        <w:jc w:val="both"/>
        <w:rPr>
          <w:rFonts w:ascii="Aptos Narrow" w:hAnsi="Aptos Narrow"/>
        </w:rPr>
      </w:pPr>
      <w:r w:rsidRPr="00D70135">
        <w:rPr>
          <w:rFonts w:ascii="Aptos Narrow" w:hAnsi="Aptos Narrow"/>
        </w:rPr>
        <w:t>The model use case often dictates which algorithms may be employed. In this case, the model is not</w:t>
      </w:r>
    </w:p>
    <w:p w14:paraId="42537A41" w14:textId="77777777" w:rsidR="00620A37" w:rsidRDefault="00620A37" w:rsidP="00142194">
      <w:pPr>
        <w:shd w:val="clear" w:color="auto" w:fill="DAEEF3" w:themeFill="accent5" w:themeFillTint="33"/>
        <w:jc w:val="both"/>
        <w:rPr>
          <w:rFonts w:ascii="Aptos Narrow" w:hAnsi="Aptos Narrow"/>
        </w:rPr>
      </w:pPr>
      <w:r w:rsidRPr="00D70135">
        <w:rPr>
          <w:rFonts w:ascii="Aptos Narrow" w:hAnsi="Aptos Narrow"/>
        </w:rPr>
        <w:t>used for adverse action and uses boosted ensembles of decision trees.</w:t>
      </w:r>
      <w:r w:rsidRPr="00D70135">
        <w:rPr>
          <w:rFonts w:ascii="Aptos Narrow" w:hAnsi="Aptos Narrow"/>
        </w:rPr>
        <w:cr/>
      </w:r>
    </w:p>
    <w:p w14:paraId="1785F1EC" w14:textId="77777777" w:rsidR="00620A37" w:rsidRDefault="00620A37" w:rsidP="00142194">
      <w:pPr>
        <w:shd w:val="clear" w:color="auto" w:fill="DAEEF3" w:themeFill="accent5" w:themeFillTint="33"/>
        <w:jc w:val="both"/>
        <w:rPr>
          <w:rFonts w:ascii="Aptos Narrow" w:hAnsi="Aptos Narrow"/>
        </w:rPr>
      </w:pPr>
      <w:r w:rsidRPr="00D70135">
        <w:rPr>
          <w:rFonts w:ascii="Aptos Narrow" w:hAnsi="Aptos Narrow"/>
        </w:rPr>
        <w:t>The boosted tree modeling technique produces a robust</w:t>
      </w:r>
      <w:r>
        <w:rPr>
          <w:rFonts w:ascii="Aptos Narrow" w:hAnsi="Aptos Narrow"/>
        </w:rPr>
        <w:t xml:space="preserve"> </w:t>
      </w:r>
      <w:r w:rsidRPr="00D70135">
        <w:rPr>
          <w:rFonts w:ascii="Aptos Narrow" w:hAnsi="Aptos Narrow"/>
        </w:rPr>
        <w:t>non-linear model. The training population is</w:t>
      </w:r>
      <w:r>
        <w:rPr>
          <w:rFonts w:ascii="Aptos Narrow" w:hAnsi="Aptos Narrow"/>
        </w:rPr>
        <w:t xml:space="preserve"> </w:t>
      </w:r>
      <w:r w:rsidRPr="00D70135">
        <w:rPr>
          <w:rFonts w:ascii="Aptos Narrow" w:hAnsi="Aptos Narrow"/>
        </w:rPr>
        <w:t>representative of identity fraud behavior as reported by</w:t>
      </w:r>
      <w:r>
        <w:rPr>
          <w:rFonts w:ascii="Aptos Narrow" w:hAnsi="Aptos Narrow"/>
        </w:rPr>
        <w:t xml:space="preserve"> </w:t>
      </w:r>
      <w:r w:rsidRPr="00D70135">
        <w:rPr>
          <w:rFonts w:ascii="Aptos Narrow" w:hAnsi="Aptos Narrow"/>
        </w:rPr>
        <w:t>bankcard consortium members, and the model generalizes well to all populations</w:t>
      </w:r>
      <w:r>
        <w:rPr>
          <w:rFonts w:ascii="Aptos Narrow" w:hAnsi="Aptos Narrow"/>
        </w:rPr>
        <w:t>.</w:t>
      </w:r>
    </w:p>
    <w:p w14:paraId="089EAA34" w14:textId="77777777" w:rsidR="00620A37" w:rsidRDefault="00620A37" w:rsidP="00142194">
      <w:pPr>
        <w:shd w:val="clear" w:color="auto" w:fill="DAEEF3" w:themeFill="accent5" w:themeFillTint="33"/>
        <w:jc w:val="both"/>
        <w:rPr>
          <w:rFonts w:ascii="Aptos Narrow" w:hAnsi="Aptos Narrow"/>
        </w:rPr>
      </w:pPr>
    </w:p>
    <w:p w14:paraId="486D54F3" w14:textId="0BFE7EFE" w:rsidR="00620A37" w:rsidRPr="00D70135" w:rsidRDefault="00620A37" w:rsidP="00142194">
      <w:pPr>
        <w:shd w:val="clear" w:color="auto" w:fill="DAEEF3" w:themeFill="accent5" w:themeFillTint="33"/>
        <w:jc w:val="both"/>
        <w:rPr>
          <w:rFonts w:ascii="Aptos Narrow" w:hAnsi="Aptos Narrow"/>
        </w:rPr>
      </w:pPr>
      <w:r w:rsidRPr="00D70135">
        <w:rPr>
          <w:rFonts w:ascii="Aptos Narrow" w:hAnsi="Aptos Narrow"/>
        </w:rPr>
        <w:lastRenderedPageBreak/>
        <w:t>Standard analytic modeling techniques were used to build the model. This process included the use of</w:t>
      </w:r>
      <w:r w:rsidR="00615B55">
        <w:rPr>
          <w:rFonts w:ascii="Aptos Narrow" w:hAnsi="Aptos Narrow"/>
        </w:rPr>
        <w:t xml:space="preserve"> </w:t>
      </w:r>
      <w:r w:rsidRPr="00D70135">
        <w:rPr>
          <w:rFonts w:ascii="Aptos Narrow" w:hAnsi="Aptos Narrow"/>
        </w:rPr>
        <w:t>testing and validation datasets that are separate from a training dataset.</w:t>
      </w:r>
      <w:r w:rsidR="00074808">
        <w:rPr>
          <w:rFonts w:ascii="Aptos Narrow" w:hAnsi="Aptos Narrow"/>
        </w:rPr>
        <w:t xml:space="preserve"> </w:t>
      </w:r>
      <w:r w:rsidRPr="00D70135">
        <w:rPr>
          <w:rFonts w:ascii="Aptos Narrow" w:hAnsi="Aptos Narrow"/>
        </w:rPr>
        <w:t>The training data is sampled for</w:t>
      </w:r>
      <w:r w:rsidR="00074808">
        <w:rPr>
          <w:rFonts w:ascii="Aptos Narrow" w:hAnsi="Aptos Narrow"/>
        </w:rPr>
        <w:t xml:space="preserve"> t</w:t>
      </w:r>
      <w:r w:rsidR="00074808" w:rsidRPr="00D70135">
        <w:rPr>
          <w:rFonts w:ascii="Aptos Narrow" w:hAnsi="Aptos Narrow"/>
        </w:rPr>
        <w:t>he</w:t>
      </w:r>
      <w:r w:rsidRPr="00D70135">
        <w:rPr>
          <w:rFonts w:ascii="Aptos Narrow" w:hAnsi="Aptos Narrow"/>
        </w:rPr>
        <w:t xml:space="preserve"> </w:t>
      </w:r>
      <w:r w:rsidR="00074808" w:rsidRPr="00D70135">
        <w:rPr>
          <w:rFonts w:ascii="Aptos Narrow" w:hAnsi="Aptos Narrow"/>
        </w:rPr>
        <w:t>purpose</w:t>
      </w:r>
      <w:r w:rsidRPr="00D70135">
        <w:rPr>
          <w:rFonts w:ascii="Aptos Narrow" w:hAnsi="Aptos Narrow"/>
        </w:rPr>
        <w:t xml:space="preserve"> of training to effectively differentiate the two populations using an empirical comparison</w:t>
      </w:r>
      <w:r w:rsidR="00074808">
        <w:rPr>
          <w:rFonts w:ascii="Aptos Narrow" w:hAnsi="Aptos Narrow"/>
        </w:rPr>
        <w:t xml:space="preserve"> </w:t>
      </w:r>
      <w:r w:rsidRPr="00D70135">
        <w:rPr>
          <w:rFonts w:ascii="Aptos Narrow" w:hAnsi="Aptos Narrow"/>
        </w:rPr>
        <w:t>of the characteristics present in each population. Test-validation data is typically an out-of-time sample,</w:t>
      </w:r>
      <w:r w:rsidR="00074808">
        <w:rPr>
          <w:rFonts w:ascii="Aptos Narrow" w:hAnsi="Aptos Narrow"/>
        </w:rPr>
        <w:t xml:space="preserve"> </w:t>
      </w:r>
      <w:r w:rsidRPr="00D70135">
        <w:rPr>
          <w:rFonts w:ascii="Aptos Narrow" w:hAnsi="Aptos Narrow"/>
        </w:rPr>
        <w:t xml:space="preserve">which is constructed so that the data represents </w:t>
      </w:r>
      <w:r w:rsidR="000937A6" w:rsidRPr="00D70135">
        <w:rPr>
          <w:rFonts w:ascii="Aptos Narrow" w:hAnsi="Aptos Narrow"/>
        </w:rPr>
        <w:t>a period</w:t>
      </w:r>
      <w:r w:rsidRPr="00D70135">
        <w:rPr>
          <w:rFonts w:ascii="Aptos Narrow" w:hAnsi="Aptos Narrow"/>
        </w:rPr>
        <w:t xml:space="preserve"> in the future of the training data. Test</w:t>
      </w:r>
      <w:r w:rsidR="00074808">
        <w:rPr>
          <w:rFonts w:ascii="Aptos Narrow" w:hAnsi="Aptos Narrow"/>
        </w:rPr>
        <w:t xml:space="preserve"> </w:t>
      </w:r>
      <w:r w:rsidRPr="00D70135">
        <w:rPr>
          <w:rFonts w:ascii="Aptos Narrow" w:hAnsi="Aptos Narrow"/>
        </w:rPr>
        <w:t>data may also be an out-of-time sample that occurs in the future of the training data. The outcome</w:t>
      </w:r>
      <w:r w:rsidR="00074808">
        <w:rPr>
          <w:rFonts w:ascii="Aptos Narrow" w:hAnsi="Aptos Narrow"/>
        </w:rPr>
        <w:t xml:space="preserve"> </w:t>
      </w:r>
      <w:r w:rsidRPr="00D70135">
        <w:rPr>
          <w:rFonts w:ascii="Aptos Narrow" w:hAnsi="Aptos Narrow"/>
        </w:rPr>
        <w:t>data</w:t>
      </w:r>
      <w:r w:rsidR="00D476B2">
        <w:rPr>
          <w:rFonts w:ascii="Aptos Narrow" w:hAnsi="Aptos Narrow"/>
        </w:rPr>
        <w:t xml:space="preserve"> </w:t>
      </w:r>
      <w:r w:rsidRPr="00D70135">
        <w:rPr>
          <w:rFonts w:ascii="Aptos Narrow" w:hAnsi="Aptos Narrow"/>
        </w:rPr>
        <w:t>from the training data is used to adjust the model to optimize the prediction of fraud risk while</w:t>
      </w:r>
      <w:r w:rsidR="00D476B2">
        <w:rPr>
          <w:rFonts w:ascii="Aptos Narrow" w:hAnsi="Aptos Narrow"/>
        </w:rPr>
        <w:t xml:space="preserve"> </w:t>
      </w:r>
      <w:r w:rsidRPr="00D70135">
        <w:rPr>
          <w:rFonts w:ascii="Aptos Narrow" w:hAnsi="Aptos Narrow"/>
        </w:rPr>
        <w:t xml:space="preserve">minimizing </w:t>
      </w:r>
      <w:r w:rsidR="00074808" w:rsidRPr="00D70135">
        <w:rPr>
          <w:rFonts w:ascii="Aptos Narrow" w:hAnsi="Aptos Narrow"/>
        </w:rPr>
        <w:t>errors</w:t>
      </w:r>
      <w:r w:rsidRPr="00D70135">
        <w:rPr>
          <w:rFonts w:ascii="Aptos Narrow" w:hAnsi="Aptos Narrow"/>
        </w:rPr>
        <w:t>. The testing and validation data are used to validate the performance of the model by</w:t>
      </w:r>
      <w:r w:rsidR="00D476B2">
        <w:rPr>
          <w:rFonts w:ascii="Aptos Narrow" w:hAnsi="Aptos Narrow"/>
        </w:rPr>
        <w:t xml:space="preserve"> </w:t>
      </w:r>
      <w:r w:rsidRPr="00D70135">
        <w:rPr>
          <w:rFonts w:ascii="Aptos Narrow" w:hAnsi="Aptos Narrow"/>
        </w:rPr>
        <w:t>comparing the</w:t>
      </w:r>
      <w:r w:rsidR="00D476B2">
        <w:rPr>
          <w:rFonts w:ascii="Aptos Narrow" w:hAnsi="Aptos Narrow"/>
        </w:rPr>
        <w:t xml:space="preserve"> </w:t>
      </w:r>
      <w:r w:rsidRPr="00D70135">
        <w:rPr>
          <w:rFonts w:ascii="Aptos Narrow" w:hAnsi="Aptos Narrow"/>
        </w:rPr>
        <w:t>prediction made by the model with the known outcome on data that was never exposed</w:t>
      </w:r>
      <w:r w:rsidR="00D476B2">
        <w:rPr>
          <w:rFonts w:ascii="Aptos Narrow" w:hAnsi="Aptos Narrow"/>
        </w:rPr>
        <w:t xml:space="preserve"> </w:t>
      </w:r>
      <w:r w:rsidRPr="00D70135">
        <w:rPr>
          <w:rFonts w:ascii="Aptos Narrow" w:hAnsi="Aptos Narrow"/>
        </w:rPr>
        <w:t>to the model training process.</w:t>
      </w:r>
    </w:p>
    <w:p w14:paraId="2560C605" w14:textId="77777777" w:rsidR="00620A37" w:rsidRPr="00D70135" w:rsidRDefault="00620A37" w:rsidP="00142194">
      <w:pPr>
        <w:shd w:val="clear" w:color="auto" w:fill="DAEEF3" w:themeFill="accent5" w:themeFillTint="33"/>
        <w:jc w:val="both"/>
        <w:rPr>
          <w:rFonts w:ascii="Aptos Narrow" w:hAnsi="Aptos Narrow"/>
        </w:rPr>
      </w:pPr>
      <w:r w:rsidRPr="00D70135">
        <w:rPr>
          <w:rFonts w:ascii="Aptos Narrow" w:hAnsi="Aptos Narrow"/>
        </w:rPr>
        <w:t>The model is trained on a blended dataset that consists of applications from a variety of members within</w:t>
      </w:r>
    </w:p>
    <w:p w14:paraId="0C997C32" w14:textId="77777777" w:rsidR="00620A37" w:rsidRDefault="00620A37" w:rsidP="00142194">
      <w:pPr>
        <w:shd w:val="clear" w:color="auto" w:fill="DAEEF3" w:themeFill="accent5" w:themeFillTint="33"/>
        <w:jc w:val="both"/>
        <w:rPr>
          <w:rFonts w:ascii="Aptos Narrow" w:hAnsi="Aptos Narrow"/>
        </w:rPr>
      </w:pPr>
      <w:r w:rsidRPr="00D70135">
        <w:rPr>
          <w:rFonts w:ascii="Aptos Narrow" w:hAnsi="Aptos Narrow"/>
        </w:rPr>
        <w:t>the Inquiry Identity Network and historical bankcard applications.</w:t>
      </w:r>
    </w:p>
    <w:p w14:paraId="773E3D7D" w14:textId="77777777" w:rsidR="00620A37" w:rsidRDefault="00620A37" w:rsidP="00142194">
      <w:pPr>
        <w:shd w:val="clear" w:color="auto" w:fill="DAEEF3" w:themeFill="accent5" w:themeFillTint="33"/>
        <w:jc w:val="both"/>
        <w:rPr>
          <w:rFonts w:ascii="Aptos Narrow" w:hAnsi="Aptos Narrow"/>
        </w:rPr>
      </w:pPr>
    </w:p>
    <w:p w14:paraId="1CB389C7" w14:textId="158A5856" w:rsidR="00F478E4" w:rsidRDefault="00F478E4" w:rsidP="00142194">
      <w:pPr>
        <w:shd w:val="clear" w:color="auto" w:fill="DAEEF3" w:themeFill="accent5" w:themeFillTint="33"/>
        <w:jc w:val="both"/>
        <w:rPr>
          <w:rFonts w:ascii="Aptos Narrow" w:hAnsi="Aptos Narrow"/>
        </w:rPr>
      </w:pPr>
      <w:r w:rsidRPr="00C0713F">
        <w:rPr>
          <w:rFonts w:ascii="Aptos Narrow" w:hAnsi="Aptos Narrow"/>
          <w:b/>
          <w:bCs/>
        </w:rPr>
        <w:t>For more details kindly refer to “</w:t>
      </w:r>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
    <w:p w14:paraId="7DF6B311" w14:textId="511E478B" w:rsidR="004C726A" w:rsidRDefault="004C726A" w:rsidP="00142194">
      <w:pPr>
        <w:shd w:val="clear" w:color="auto" w:fill="DAEEF3" w:themeFill="accent5" w:themeFillTint="33"/>
        <w:jc w:val="both"/>
        <w:rPr>
          <w:rFonts w:ascii="Aptos Narrow" w:hAnsi="Aptos Narrow"/>
        </w:rPr>
      </w:pPr>
      <w:r>
        <w:rPr>
          <w:rFonts w:ascii="Aptos Narrow" w:hAnsi="Aptos Narrow"/>
        </w:rPr>
        <w:object w:dxaOrig="1538" w:dyaOrig="993" w14:anchorId="7C407D92">
          <v:shape id="_x0000_i1040" type="#_x0000_t75" style="width:77.25pt;height:49.5pt" o:ole="">
            <v:imagedata r:id="rId13" o:title=""/>
          </v:shape>
          <o:OLEObject Type="Embed" ProgID="AcroExch.Document.DC" ShapeID="_x0000_i1040" DrawAspect="Icon" ObjectID="_1795962247" r:id="rId37"/>
        </w:object>
      </w:r>
    </w:p>
    <w:p w14:paraId="08FD72C4" w14:textId="77777777" w:rsidR="00142194" w:rsidRDefault="00142194" w:rsidP="00142194">
      <w:pPr>
        <w:shd w:val="clear" w:color="auto" w:fill="DAEEF3" w:themeFill="accent5" w:themeFillTint="33"/>
        <w:jc w:val="both"/>
        <w:rPr>
          <w:rFonts w:ascii="Aptos Narrow" w:hAnsi="Aptos Narrow"/>
        </w:rPr>
      </w:pPr>
    </w:p>
    <w:bookmarkEnd w:id="844"/>
    <w:p w14:paraId="653802C8" w14:textId="6BD4206F" w:rsidR="00AB69A3" w:rsidRDefault="00AB69A3" w:rsidP="00090FB1"/>
    <w:p w14:paraId="5F57A4A6" w14:textId="77777777" w:rsidR="00837F41" w:rsidRDefault="00837F41" w:rsidP="00090FB1"/>
    <w:p w14:paraId="1B61539E" w14:textId="5DC0F6A3" w:rsidR="00090FB1" w:rsidRDefault="00090FB1" w:rsidP="00A53660">
      <w:pPr>
        <w:pStyle w:val="Heading4"/>
        <w:numPr>
          <w:ilvl w:val="3"/>
          <w:numId w:val="1"/>
        </w:numPr>
        <w:rPr>
          <w:lang w:eastAsia="en-US"/>
        </w:rPr>
      </w:pPr>
      <w:r>
        <w:rPr>
          <w:lang w:eastAsia="en-US"/>
        </w:rPr>
        <w:t>Model Structure/Formulae</w:t>
      </w:r>
    </w:p>
    <w:p w14:paraId="6A911FDF" w14:textId="6914E4FC" w:rsidR="00090FB1" w:rsidRDefault="00090FB1" w:rsidP="00090FB1">
      <w:pPr>
        <w:rPr>
          <w:rStyle w:val="SubtleEmphasis"/>
        </w:rPr>
      </w:pPr>
      <w:r>
        <w:rPr>
          <w:i/>
          <w:iCs/>
          <w:color w:val="595959" w:themeColor="text1" w:themeTint="A6"/>
        </w:rPr>
        <w:t>Detail all relevant mathematical equations applied in the model with a clear explanation of the notation</w:t>
      </w:r>
      <w:r>
        <w:rPr>
          <w:rStyle w:val="SubtleEmphasis"/>
        </w:rPr>
        <w:t xml:space="preserve">. Describe the model inputs and outputs if not already provided in </w:t>
      </w:r>
      <w:r w:rsidR="004F39CA">
        <w:rPr>
          <w:rStyle w:val="SubtleEmphasis"/>
        </w:rPr>
        <w:t>S</w:t>
      </w:r>
      <w:r>
        <w:rPr>
          <w:rStyle w:val="SubtleEmphasis"/>
        </w:rPr>
        <w:t xml:space="preserve">ection </w:t>
      </w:r>
      <w:r w:rsidR="003F6733">
        <w:rPr>
          <w:rStyle w:val="SubtleEmphasis"/>
        </w:rPr>
        <w:t>2</w:t>
      </w:r>
      <w:r>
        <w:rPr>
          <w:rStyle w:val="SubtleEmphasis"/>
        </w:rPr>
        <w:t>.1.3.5.</w:t>
      </w:r>
      <w:r w:rsidR="00097C41">
        <w:rPr>
          <w:rStyle w:val="SubtleEmphasis"/>
        </w:rPr>
        <w:t xml:space="preserve"> Variable Definitions</w:t>
      </w:r>
      <w:r>
        <w:rPr>
          <w:rStyle w:val="SubtleEmphasis"/>
        </w:rPr>
        <w:t xml:space="preserve"> </w:t>
      </w:r>
    </w:p>
    <w:p w14:paraId="4CE48D31" w14:textId="77777777" w:rsidR="003F6733" w:rsidRDefault="003F6733" w:rsidP="00090FB1">
      <w:pPr>
        <w:rPr>
          <w:rStyle w:val="SubtleEmphasis"/>
        </w:rPr>
      </w:pPr>
    </w:p>
    <w:p w14:paraId="67BA9FFF" w14:textId="546ED738" w:rsidR="00090FB1" w:rsidRDefault="00090FB1" w:rsidP="00090FB1">
      <w:pPr>
        <w:rPr>
          <w:rStyle w:val="SubtleEmphasis"/>
        </w:rPr>
      </w:pPr>
      <w:r>
        <w:rPr>
          <w:rStyle w:val="SubtleEmphasis"/>
        </w:rPr>
        <w:t xml:space="preserve">Note: This section applies to all models and should be especially detailed for models that were not developed through statistical </w:t>
      </w:r>
      <w:r w:rsidR="009528FC">
        <w:rPr>
          <w:rStyle w:val="SubtleEmphasis"/>
        </w:rPr>
        <w:t xml:space="preserve">or machine learning </w:t>
      </w:r>
      <w:r>
        <w:rPr>
          <w:rStyle w:val="SubtleEmphasis"/>
        </w:rPr>
        <w:t>analysis of empirical data (e.g., the market risk / trading models based on financial theory). For these models, the rationale for the particular choice of inputs (e.g., prices, interest rates, volatilities, variance/covariance matrices) should be provided.</w:t>
      </w:r>
    </w:p>
    <w:p w14:paraId="4BC30C2A" w14:textId="77777777" w:rsidR="00090FB1" w:rsidRDefault="00090FB1" w:rsidP="00090FB1">
      <w:pPr>
        <w:rPr>
          <w:rStyle w:val="SubtleEmphasis"/>
        </w:rPr>
      </w:pPr>
    </w:p>
    <w:p w14:paraId="708FD744" w14:textId="77777777" w:rsidR="00737A94" w:rsidRDefault="00737A94" w:rsidP="00737A94">
      <w:pPr>
        <w:shd w:val="clear" w:color="auto" w:fill="DAEEF3" w:themeFill="accent5" w:themeFillTint="33"/>
        <w:jc w:val="both"/>
        <w:rPr>
          <w:rFonts w:ascii="Aptos Narrow" w:hAnsi="Aptos Narrow"/>
        </w:rPr>
      </w:pPr>
      <w:bookmarkStart w:id="845" w:name="OLE_LINK35"/>
      <w:r>
        <w:rPr>
          <w:rFonts w:ascii="Aptos Narrow" w:hAnsi="Aptos Narrow"/>
        </w:rPr>
        <w:t>Model Owner:</w:t>
      </w:r>
    </w:p>
    <w:p w14:paraId="500F0E61" w14:textId="77777777" w:rsidR="00867433" w:rsidRPr="00D70135" w:rsidRDefault="00867433" w:rsidP="00142194">
      <w:pPr>
        <w:shd w:val="clear" w:color="auto" w:fill="DAEEF3" w:themeFill="accent5" w:themeFillTint="33"/>
        <w:jc w:val="both"/>
        <w:rPr>
          <w:rFonts w:ascii="Aptos Narrow" w:hAnsi="Aptos Narrow"/>
        </w:rPr>
      </w:pPr>
      <w:r w:rsidRPr="00D70135">
        <w:rPr>
          <w:rFonts w:ascii="Aptos Narrow" w:hAnsi="Aptos Narrow"/>
        </w:rPr>
        <w:t>The GBDT (gradient boosted decision trees) algorithm is a stage-wise ensemble learning technique that</w:t>
      </w:r>
      <w:r>
        <w:rPr>
          <w:rFonts w:ascii="Aptos Narrow" w:hAnsi="Aptos Narrow"/>
        </w:rPr>
        <w:t xml:space="preserve"> </w:t>
      </w:r>
      <w:r w:rsidRPr="00D70135">
        <w:rPr>
          <w:rFonts w:ascii="Aptos Narrow" w:hAnsi="Aptos Narrow"/>
        </w:rPr>
        <w:t>aims to produce a strong predictor from a successive series of weak learners.</w:t>
      </w:r>
    </w:p>
    <w:p w14:paraId="6CA76CB6" w14:textId="77777777" w:rsidR="00867433" w:rsidRDefault="00867433" w:rsidP="00142194">
      <w:pPr>
        <w:shd w:val="clear" w:color="auto" w:fill="DAEEF3" w:themeFill="accent5" w:themeFillTint="33"/>
        <w:jc w:val="both"/>
        <w:rPr>
          <w:rFonts w:ascii="Aptos Narrow" w:hAnsi="Aptos Narrow"/>
        </w:rPr>
      </w:pPr>
    </w:p>
    <w:p w14:paraId="6E027B46" w14:textId="77777777" w:rsidR="00867433" w:rsidRPr="00D70135" w:rsidRDefault="00867433" w:rsidP="00142194">
      <w:pPr>
        <w:shd w:val="clear" w:color="auto" w:fill="DAEEF3" w:themeFill="accent5" w:themeFillTint="33"/>
        <w:jc w:val="both"/>
        <w:rPr>
          <w:rFonts w:ascii="Aptos Narrow" w:hAnsi="Aptos Narrow"/>
        </w:rPr>
      </w:pPr>
      <w:r w:rsidRPr="00D70135">
        <w:rPr>
          <w:rFonts w:ascii="Aptos Narrow" w:hAnsi="Aptos Narrow"/>
        </w:rPr>
        <w:t>A weak learner is an estimator that produces a prediction better than a random guess. GBDT uses</w:t>
      </w:r>
      <w:r>
        <w:rPr>
          <w:rFonts w:ascii="Aptos Narrow" w:hAnsi="Aptos Narrow"/>
        </w:rPr>
        <w:t xml:space="preserve"> </w:t>
      </w:r>
      <w:r w:rsidRPr="00D70135">
        <w:rPr>
          <w:rFonts w:ascii="Aptos Narrow" w:hAnsi="Aptos Narrow"/>
        </w:rPr>
        <w:t>shallow decision trees as weak learners. At each stage of the algorithm, a shallow classification tree is</w:t>
      </w:r>
      <w:r>
        <w:rPr>
          <w:rFonts w:ascii="Aptos Narrow" w:hAnsi="Aptos Narrow"/>
        </w:rPr>
        <w:t xml:space="preserve"> </w:t>
      </w:r>
      <w:r w:rsidRPr="00D70135">
        <w:rPr>
          <w:rFonts w:ascii="Aptos Narrow" w:hAnsi="Aptos Narrow"/>
        </w:rPr>
        <w:t>built using the candidate feature set and outcome variable to predict the residuals of the entire prior</w:t>
      </w:r>
      <w:r>
        <w:rPr>
          <w:rFonts w:ascii="Aptos Narrow" w:hAnsi="Aptos Narrow"/>
        </w:rPr>
        <w:t xml:space="preserve"> </w:t>
      </w:r>
      <w:r w:rsidRPr="00D70135">
        <w:rPr>
          <w:rFonts w:ascii="Aptos Narrow" w:hAnsi="Aptos Narrow"/>
        </w:rPr>
        <w:t>ensemble. The final output of the model is the sum of all weak learner outputs in the ensemble.</w:t>
      </w:r>
    </w:p>
    <w:p w14:paraId="704021B1" w14:textId="77777777" w:rsidR="00867433" w:rsidRDefault="00867433" w:rsidP="00142194">
      <w:pPr>
        <w:shd w:val="clear" w:color="auto" w:fill="DAEEF3" w:themeFill="accent5" w:themeFillTint="33"/>
        <w:jc w:val="both"/>
        <w:rPr>
          <w:rFonts w:ascii="Aptos Narrow" w:hAnsi="Aptos Narrow"/>
        </w:rPr>
      </w:pPr>
    </w:p>
    <w:p w14:paraId="6BE3ADFA" w14:textId="77777777" w:rsidR="00867433" w:rsidRPr="00D70135" w:rsidRDefault="00867433" w:rsidP="00142194">
      <w:pPr>
        <w:shd w:val="clear" w:color="auto" w:fill="DAEEF3" w:themeFill="accent5" w:themeFillTint="33"/>
        <w:jc w:val="both"/>
        <w:rPr>
          <w:rFonts w:ascii="Aptos Narrow" w:hAnsi="Aptos Narrow"/>
        </w:rPr>
      </w:pPr>
      <w:r w:rsidRPr="00D70135">
        <w:rPr>
          <w:rFonts w:ascii="Aptos Narrow" w:hAnsi="Aptos Narrow"/>
        </w:rPr>
        <w:t>LexisNexis Risk Solutions used regression trees as the base learner and minimized the binomial deviance</w:t>
      </w:r>
    </w:p>
    <w:p w14:paraId="55C5D32D" w14:textId="535FF783" w:rsidR="00867433" w:rsidRDefault="00867433" w:rsidP="00142194">
      <w:pPr>
        <w:shd w:val="clear" w:color="auto" w:fill="DAEEF3" w:themeFill="accent5" w:themeFillTint="33"/>
        <w:jc w:val="both"/>
        <w:rPr>
          <w:rFonts w:ascii="Aptos Narrow" w:hAnsi="Aptos Narrow"/>
        </w:rPr>
      </w:pPr>
      <w:r w:rsidRPr="00D70135">
        <w:rPr>
          <w:rFonts w:ascii="Aptos Narrow" w:hAnsi="Aptos Narrow"/>
        </w:rPr>
        <w:t>using the additive boosting process. The specific implementation used was</w:t>
      </w:r>
      <w:r w:rsidR="002E21DE">
        <w:rPr>
          <w:rFonts w:ascii="Aptos Narrow" w:hAnsi="Aptos Narrow"/>
        </w:rPr>
        <w:t xml:space="preserve"> </w:t>
      </w:r>
      <w:r w:rsidR="00D476B2">
        <w:rPr>
          <w:rFonts w:ascii="Aptos Narrow" w:hAnsi="Aptos Narrow"/>
        </w:rPr>
        <w:t>XGBoost</w:t>
      </w:r>
      <w:r w:rsidRPr="00D70135">
        <w:rPr>
          <w:rFonts w:ascii="Aptos Narrow" w:hAnsi="Aptos Narrow"/>
        </w:rPr>
        <w:t>.</w:t>
      </w:r>
    </w:p>
    <w:p w14:paraId="21433E37" w14:textId="77777777" w:rsidR="00867433" w:rsidRPr="00D70135" w:rsidRDefault="00867433" w:rsidP="00142194">
      <w:pPr>
        <w:shd w:val="clear" w:color="auto" w:fill="DAEEF3" w:themeFill="accent5" w:themeFillTint="33"/>
        <w:jc w:val="both"/>
        <w:rPr>
          <w:rFonts w:ascii="Aptos Narrow" w:hAnsi="Aptos Narrow"/>
        </w:rPr>
      </w:pPr>
    </w:p>
    <w:p w14:paraId="2BB687CB" w14:textId="77777777" w:rsidR="00867433" w:rsidRPr="00D70135" w:rsidRDefault="00867433" w:rsidP="00142194">
      <w:pPr>
        <w:shd w:val="clear" w:color="auto" w:fill="DAEEF3" w:themeFill="accent5" w:themeFillTint="33"/>
        <w:jc w:val="both"/>
        <w:rPr>
          <w:rFonts w:ascii="Aptos Narrow" w:hAnsi="Aptos Narrow"/>
          <w:b/>
          <w:bCs/>
        </w:rPr>
      </w:pPr>
      <w:r w:rsidRPr="00D70135">
        <w:rPr>
          <w:rFonts w:ascii="Aptos Narrow" w:hAnsi="Aptos Narrow"/>
          <w:b/>
          <w:bCs/>
        </w:rPr>
        <w:t>Parameters</w:t>
      </w:r>
    </w:p>
    <w:p w14:paraId="148438FC" w14:textId="77777777" w:rsidR="00867433" w:rsidRPr="00D70135" w:rsidRDefault="00867433" w:rsidP="00142194">
      <w:pPr>
        <w:shd w:val="clear" w:color="auto" w:fill="DAEEF3" w:themeFill="accent5" w:themeFillTint="33"/>
        <w:jc w:val="both"/>
        <w:rPr>
          <w:rFonts w:ascii="Aptos Narrow" w:hAnsi="Aptos Narrow"/>
        </w:rPr>
      </w:pPr>
      <w:r w:rsidRPr="00D70135">
        <w:rPr>
          <w:rFonts w:ascii="Aptos Narrow" w:hAnsi="Aptos Narrow"/>
        </w:rPr>
        <w:lastRenderedPageBreak/>
        <w:t>GBDT algorithms have a set of parameters, called hyper-parameters, that control the learning process</w:t>
      </w:r>
      <w:r>
        <w:rPr>
          <w:rFonts w:ascii="Aptos Narrow" w:hAnsi="Aptos Narrow"/>
        </w:rPr>
        <w:t xml:space="preserve"> </w:t>
      </w:r>
      <w:r w:rsidRPr="00D70135">
        <w:rPr>
          <w:rFonts w:ascii="Aptos Narrow" w:hAnsi="Aptos Narrow"/>
        </w:rPr>
        <w:t>and must be tested through a process called hyper-parameter tuning.</w:t>
      </w:r>
    </w:p>
    <w:p w14:paraId="2F8AE4E7" w14:textId="77777777" w:rsidR="00867433" w:rsidRDefault="00867433" w:rsidP="00142194">
      <w:pPr>
        <w:shd w:val="clear" w:color="auto" w:fill="DAEEF3" w:themeFill="accent5" w:themeFillTint="33"/>
        <w:jc w:val="both"/>
        <w:rPr>
          <w:rFonts w:ascii="Aptos Narrow" w:hAnsi="Aptos Narrow"/>
        </w:rPr>
      </w:pPr>
      <w:r w:rsidRPr="00D70135">
        <w:rPr>
          <w:rFonts w:ascii="Aptos Narrow" w:hAnsi="Aptos Narrow"/>
        </w:rPr>
        <w:t>Hyper-parameters control how the machine learning algorithm behaves. Each shallow decision tree of</w:t>
      </w:r>
      <w:r>
        <w:rPr>
          <w:rFonts w:ascii="Aptos Narrow" w:hAnsi="Aptos Narrow"/>
        </w:rPr>
        <w:t xml:space="preserve"> </w:t>
      </w:r>
      <w:r w:rsidRPr="00D70135">
        <w:rPr>
          <w:rFonts w:ascii="Aptos Narrow" w:hAnsi="Aptos Narrow"/>
        </w:rPr>
        <w:t>the GBDT model introduces a split in the model that minimizes the cumulative error of the decision tree</w:t>
      </w:r>
      <w:r>
        <w:rPr>
          <w:rFonts w:ascii="Aptos Narrow" w:hAnsi="Aptos Narrow"/>
        </w:rPr>
        <w:t xml:space="preserve"> </w:t>
      </w:r>
      <w:r w:rsidRPr="00D70135">
        <w:rPr>
          <w:rFonts w:ascii="Aptos Narrow" w:hAnsi="Aptos Narrow"/>
        </w:rPr>
        <w:t>ensemble. The hyper-parameters are the scoring coefficients in the model.</w:t>
      </w:r>
    </w:p>
    <w:p w14:paraId="1605F9F1" w14:textId="77777777" w:rsidR="00AF6E75" w:rsidRDefault="00AF6E75" w:rsidP="00142194">
      <w:pPr>
        <w:shd w:val="clear" w:color="auto" w:fill="DAEEF3" w:themeFill="accent5" w:themeFillTint="33"/>
        <w:jc w:val="both"/>
        <w:rPr>
          <w:rFonts w:ascii="Aptos Narrow" w:hAnsi="Aptos Narrow"/>
        </w:rPr>
      </w:pPr>
    </w:p>
    <w:p w14:paraId="75AACADD" w14:textId="03838DAE" w:rsidR="00F478E4" w:rsidRDefault="00F478E4" w:rsidP="00142194">
      <w:pPr>
        <w:shd w:val="clear" w:color="auto" w:fill="DAEEF3" w:themeFill="accent5" w:themeFillTint="33"/>
        <w:jc w:val="both"/>
        <w:rPr>
          <w:rFonts w:ascii="Aptos Narrow" w:hAnsi="Aptos Narrow"/>
        </w:rPr>
      </w:pPr>
      <w:r w:rsidRPr="00C0713F">
        <w:rPr>
          <w:rFonts w:ascii="Aptos Narrow" w:hAnsi="Aptos Narrow"/>
          <w:b/>
          <w:bCs/>
        </w:rPr>
        <w:t>For more details kindly refer to “</w:t>
      </w:r>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
    <w:p w14:paraId="7BCA995B" w14:textId="555BE44F" w:rsidR="004C726A" w:rsidRDefault="004C726A" w:rsidP="00142194">
      <w:pPr>
        <w:shd w:val="clear" w:color="auto" w:fill="DAEEF3" w:themeFill="accent5" w:themeFillTint="33"/>
        <w:jc w:val="both"/>
        <w:rPr>
          <w:rFonts w:ascii="Aptos Narrow" w:hAnsi="Aptos Narrow"/>
        </w:rPr>
      </w:pPr>
      <w:r>
        <w:rPr>
          <w:rFonts w:ascii="Aptos Narrow" w:hAnsi="Aptos Narrow"/>
        </w:rPr>
        <w:object w:dxaOrig="1538" w:dyaOrig="993" w14:anchorId="266A4167">
          <v:shape id="_x0000_i1041" type="#_x0000_t75" style="width:77.25pt;height:49.5pt" o:ole="">
            <v:imagedata r:id="rId13" o:title=""/>
          </v:shape>
          <o:OLEObject Type="Embed" ProgID="AcroExch.Document.DC" ShapeID="_x0000_i1041" DrawAspect="Icon" ObjectID="_1795962248" r:id="rId38"/>
        </w:object>
      </w:r>
    </w:p>
    <w:p w14:paraId="39857BFA" w14:textId="77777777" w:rsidR="00AF6E75" w:rsidRDefault="00AF6E75" w:rsidP="00867433">
      <w:pPr>
        <w:shd w:val="clear" w:color="auto" w:fill="DAEEF3" w:themeFill="accent5" w:themeFillTint="33"/>
        <w:rPr>
          <w:rFonts w:ascii="Aptos Narrow" w:hAnsi="Aptos Narrow"/>
        </w:rPr>
      </w:pPr>
    </w:p>
    <w:bookmarkEnd w:id="845"/>
    <w:p w14:paraId="63C6CA60" w14:textId="77777777" w:rsidR="00090FB1" w:rsidRDefault="00090FB1" w:rsidP="00090FB1">
      <w:pPr>
        <w:rPr>
          <w:lang w:eastAsia="en-US"/>
        </w:rPr>
      </w:pPr>
    </w:p>
    <w:p w14:paraId="7EBC624C" w14:textId="77777777" w:rsidR="00837F41" w:rsidRDefault="00837F41" w:rsidP="00090FB1">
      <w:pPr>
        <w:rPr>
          <w:lang w:eastAsia="en-US"/>
        </w:rPr>
      </w:pPr>
    </w:p>
    <w:p w14:paraId="7168117C" w14:textId="43657D70" w:rsidR="003F6733" w:rsidRPr="003F6733" w:rsidRDefault="003F6733" w:rsidP="00A53660">
      <w:pPr>
        <w:pStyle w:val="Heading4"/>
        <w:numPr>
          <w:ilvl w:val="3"/>
          <w:numId w:val="1"/>
        </w:numPr>
        <w:rPr>
          <w:lang w:eastAsia="en-US"/>
        </w:rPr>
      </w:pPr>
      <w:r>
        <w:rPr>
          <w:lang w:eastAsia="en-US"/>
        </w:rPr>
        <w:t>Alternative Approaches Explored</w:t>
      </w:r>
    </w:p>
    <w:p w14:paraId="15E0CF21" w14:textId="77777777" w:rsidR="009528FC" w:rsidRPr="009528FC" w:rsidRDefault="009528FC" w:rsidP="009528FC">
      <w:pPr>
        <w:rPr>
          <w:rStyle w:val="SubtleEmphasis"/>
        </w:rPr>
      </w:pPr>
      <w:r w:rsidRPr="009528FC">
        <w:rPr>
          <w:rStyle w:val="SubtleEmphasis"/>
        </w:rPr>
        <w:t xml:space="preserve">Describe how the selected model theory/methodology (and estimation technique, if applicable) compares with industry practices for similar models and provide rigorous support for a selected approach that is non-standard or innovative. Provide references to industry and academic publications supporting the choice of this modeling methodology. </w:t>
      </w:r>
    </w:p>
    <w:p w14:paraId="6090212A" w14:textId="77777777" w:rsidR="009528FC" w:rsidRDefault="009528FC" w:rsidP="009528FC">
      <w:pPr>
        <w:rPr>
          <w:rStyle w:val="SubtleEmphasis"/>
        </w:rPr>
      </w:pPr>
    </w:p>
    <w:p w14:paraId="6C76DB29" w14:textId="1E027D5D" w:rsidR="009528FC" w:rsidRPr="009528FC" w:rsidRDefault="009528FC" w:rsidP="009528FC">
      <w:pPr>
        <w:rPr>
          <w:rStyle w:val="SubtleEmphasis"/>
        </w:rPr>
      </w:pPr>
      <w:r w:rsidRPr="009528FC">
        <w:rPr>
          <w:rStyle w:val="SubtleEmphasis"/>
        </w:rPr>
        <w:t>Describe alternative modeling approaches (including alternative estimation/numerical techniques, if applicable) that were considered and why they were not selected. Provide references to industry and academic publications discussing the alternative methodologies.</w:t>
      </w:r>
    </w:p>
    <w:p w14:paraId="23B60BFA" w14:textId="77777777" w:rsidR="009528FC" w:rsidRDefault="009528FC" w:rsidP="009528FC">
      <w:pPr>
        <w:rPr>
          <w:rStyle w:val="SubtleEmphasis"/>
        </w:rPr>
      </w:pPr>
    </w:p>
    <w:p w14:paraId="26C29A40" w14:textId="5C0A628A" w:rsidR="009528FC" w:rsidRPr="009528FC" w:rsidRDefault="009528FC" w:rsidP="009528FC">
      <w:pPr>
        <w:rPr>
          <w:rStyle w:val="SubtleEmphasis"/>
        </w:rPr>
      </w:pPr>
      <w:r w:rsidRPr="00430B2B">
        <w:rPr>
          <w:rStyle w:val="SubtleEmphasis"/>
          <w:u w:val="single"/>
        </w:rPr>
        <w:t xml:space="preserve">For machine learning </w:t>
      </w:r>
      <w:r w:rsidR="00430B2B">
        <w:rPr>
          <w:rStyle w:val="SubtleEmphasis"/>
          <w:u w:val="single"/>
        </w:rPr>
        <w:t xml:space="preserve">(ML) </w:t>
      </w:r>
      <w:r w:rsidRPr="00430B2B">
        <w:rPr>
          <w:rStyle w:val="SubtleEmphasis"/>
          <w:u w:val="single"/>
        </w:rPr>
        <w:t>models</w:t>
      </w:r>
      <w:r w:rsidRPr="009528FC">
        <w:rPr>
          <w:rStyle w:val="SubtleEmphasis"/>
        </w:rPr>
        <w:t xml:space="preserve">, provide performance comparison between the self-explanatory model and the selected ML model and a discussion on the trade-offs between model performance and transparency/interpretability. If a self-explanatory model is viable, also provide analysis/test/comparison results with related data/scripts/outputs if any to support the discussion. </w:t>
      </w:r>
    </w:p>
    <w:p w14:paraId="1607FE5A" w14:textId="77777777" w:rsidR="009528FC" w:rsidRDefault="009528FC" w:rsidP="009528FC">
      <w:pPr>
        <w:rPr>
          <w:rStyle w:val="SubtleEmphasis"/>
        </w:rPr>
      </w:pPr>
    </w:p>
    <w:p w14:paraId="1EE7CFEB" w14:textId="19F6397C" w:rsidR="003F6733" w:rsidRDefault="009528FC" w:rsidP="009528FC">
      <w:pPr>
        <w:rPr>
          <w:rStyle w:val="SubtleEmphasis"/>
        </w:rPr>
      </w:pPr>
      <w:r w:rsidRPr="009528FC">
        <w:rPr>
          <w:rStyle w:val="SubtleEmphasis"/>
        </w:rPr>
        <w:t>Provide a comparative narrative for the selected ML model vs. other comparable/state-of-the-art methodologies with a discussion on the advantages and disadvantages of the selected ML model vs. the alternatives.</w:t>
      </w:r>
    </w:p>
    <w:p w14:paraId="3E3856FE" w14:textId="77777777" w:rsidR="003F6733" w:rsidRDefault="003F6733" w:rsidP="003F6733">
      <w:pPr>
        <w:rPr>
          <w:rStyle w:val="SubtleEmphasis"/>
        </w:rPr>
      </w:pPr>
    </w:p>
    <w:p w14:paraId="3982F8CE" w14:textId="77777777" w:rsidR="00737A94" w:rsidRDefault="00737A94" w:rsidP="00737A94">
      <w:pPr>
        <w:shd w:val="clear" w:color="auto" w:fill="DAEEF3" w:themeFill="accent5" w:themeFillTint="33"/>
        <w:jc w:val="both"/>
        <w:rPr>
          <w:rFonts w:ascii="Aptos Narrow" w:hAnsi="Aptos Narrow"/>
        </w:rPr>
      </w:pPr>
      <w:bookmarkStart w:id="846" w:name="OLE_LINK39"/>
      <w:r>
        <w:rPr>
          <w:rFonts w:ascii="Aptos Narrow" w:hAnsi="Aptos Narrow"/>
        </w:rPr>
        <w:t>Model Owner:</w:t>
      </w:r>
    </w:p>
    <w:p w14:paraId="7AC61AE8" w14:textId="405C4FCB" w:rsidR="007A2B68" w:rsidRDefault="00C923DD" w:rsidP="00142194">
      <w:pPr>
        <w:shd w:val="clear" w:color="auto" w:fill="DAEEF3" w:themeFill="accent5" w:themeFillTint="33"/>
        <w:jc w:val="both"/>
        <w:rPr>
          <w:rFonts w:ascii="Aptos Narrow" w:hAnsi="Aptos Narrow"/>
        </w:rPr>
      </w:pPr>
      <w:r>
        <w:rPr>
          <w:rFonts w:ascii="Aptos Narrow" w:hAnsi="Aptos Narrow"/>
        </w:rPr>
        <w:t>The primary modeling approach for the LexisNexis Fraud Intelligence Model is Gradient Boosting Decision Trees (XGBoost), a widely recognized machine learning algorithm for</w:t>
      </w:r>
      <w:r w:rsidR="007A2B68">
        <w:rPr>
          <w:rFonts w:ascii="Aptos Narrow" w:hAnsi="Aptos Narrow"/>
        </w:rPr>
        <w:t xml:space="preserve"> its predictive accuracy and efficiency in</w:t>
      </w:r>
      <w:r>
        <w:rPr>
          <w:rFonts w:ascii="Aptos Narrow" w:hAnsi="Aptos Narrow"/>
        </w:rPr>
        <w:t xml:space="preserve"> handling </w:t>
      </w:r>
      <w:r w:rsidR="007A2B68">
        <w:rPr>
          <w:rFonts w:ascii="Aptos Narrow" w:hAnsi="Aptos Narrow"/>
        </w:rPr>
        <w:t xml:space="preserve">complex, </w:t>
      </w:r>
      <w:r w:rsidR="00587319">
        <w:rPr>
          <w:rFonts w:ascii="Aptos Narrow" w:hAnsi="Aptos Narrow"/>
        </w:rPr>
        <w:t>structured</w:t>
      </w:r>
      <w:r w:rsidR="007A2B68">
        <w:rPr>
          <w:rFonts w:ascii="Aptos Narrow" w:hAnsi="Aptos Narrow"/>
        </w:rPr>
        <w:t xml:space="preserve"> </w:t>
      </w:r>
      <w:r>
        <w:rPr>
          <w:rFonts w:ascii="Aptos Narrow" w:hAnsi="Aptos Narrow"/>
        </w:rPr>
        <w:t>data.</w:t>
      </w:r>
      <w:r w:rsidR="007A2B68">
        <w:rPr>
          <w:rFonts w:ascii="Aptos Narrow" w:hAnsi="Aptos Narrow"/>
        </w:rPr>
        <w:t xml:space="preserve"> </w:t>
      </w:r>
    </w:p>
    <w:p w14:paraId="206D77DD" w14:textId="77777777" w:rsidR="007A2B68" w:rsidRDefault="007A2B68" w:rsidP="00142194">
      <w:pPr>
        <w:shd w:val="clear" w:color="auto" w:fill="DAEEF3" w:themeFill="accent5" w:themeFillTint="33"/>
        <w:jc w:val="both"/>
        <w:rPr>
          <w:rFonts w:ascii="Aptos Narrow" w:hAnsi="Aptos Narrow"/>
        </w:rPr>
      </w:pPr>
    </w:p>
    <w:p w14:paraId="613C8C11" w14:textId="660CD47A" w:rsidR="00587319" w:rsidRDefault="00587319" w:rsidP="00142194">
      <w:pPr>
        <w:shd w:val="clear" w:color="auto" w:fill="DAEEF3" w:themeFill="accent5" w:themeFillTint="33"/>
        <w:jc w:val="both"/>
        <w:rPr>
          <w:rFonts w:ascii="Aptos Narrow" w:hAnsi="Aptos Narrow"/>
        </w:rPr>
      </w:pPr>
      <w:r>
        <w:rPr>
          <w:rFonts w:ascii="Aptos Narrow" w:hAnsi="Aptos Narrow"/>
        </w:rPr>
        <w:t xml:space="preserve">Additionally, Greedy </w:t>
      </w:r>
      <w:r w:rsidRPr="00587319">
        <w:rPr>
          <w:rFonts w:ascii="Aptos Narrow" w:hAnsi="Aptos Narrow"/>
        </w:rPr>
        <w:t xml:space="preserve">Function estimation/approximation is viewed from the perspective of numerical optimization in function space, rather than parameter space. A connection is made between stagewise additive expansions and steepest-descent minimization. A general gradient descent “boosting” paradigm is developed for additive expansions based on any fitting criterion. Specific algorithms are presented for least-squares, least absolute deviation, and Huber-M loss functions for regression, and multiclass logistic likelihood for classification. Special </w:t>
      </w:r>
      <w:r w:rsidRPr="00587319">
        <w:rPr>
          <w:rFonts w:ascii="Aptos Narrow" w:hAnsi="Aptos Narrow"/>
        </w:rPr>
        <w:lastRenderedPageBreak/>
        <w:t xml:space="preserve">enhancements are derived for the </w:t>
      </w:r>
      <w:r w:rsidR="000937A6" w:rsidRPr="00587319">
        <w:rPr>
          <w:rFonts w:ascii="Aptos Narrow" w:hAnsi="Aptos Narrow"/>
        </w:rPr>
        <w:t>case</w:t>
      </w:r>
      <w:r w:rsidRPr="00587319">
        <w:rPr>
          <w:rFonts w:ascii="Aptos Narrow" w:hAnsi="Aptos Narrow"/>
        </w:rPr>
        <w:t xml:space="preserve"> where the individual additive components are regression trees, and tools for interpreting such “</w:t>
      </w:r>
      <w:proofErr w:type="spellStart"/>
      <w:r w:rsidRPr="00587319">
        <w:rPr>
          <w:rFonts w:ascii="Aptos Narrow" w:hAnsi="Aptos Narrow"/>
        </w:rPr>
        <w:t>TreeBoost</w:t>
      </w:r>
      <w:proofErr w:type="spellEnd"/>
      <w:r w:rsidRPr="00587319">
        <w:rPr>
          <w:rFonts w:ascii="Aptos Narrow" w:hAnsi="Aptos Narrow"/>
        </w:rPr>
        <w:t xml:space="preserve">” models are presented. Gradient boosting of regression trees produces competitive, highly robust, interpretable procedures for both regression and classification, especially appropriate for mining less than clean data. Connections between this approach and the boosting methods of Freund and </w:t>
      </w:r>
      <w:proofErr w:type="spellStart"/>
      <w:r w:rsidRPr="00587319">
        <w:rPr>
          <w:rFonts w:ascii="Aptos Narrow" w:hAnsi="Aptos Narrow"/>
        </w:rPr>
        <w:t>Shapire</w:t>
      </w:r>
      <w:proofErr w:type="spellEnd"/>
      <w:r w:rsidRPr="00587319">
        <w:rPr>
          <w:rFonts w:ascii="Aptos Narrow" w:hAnsi="Aptos Narrow"/>
        </w:rPr>
        <w:t xml:space="preserve"> and Friedman, Hastie and </w:t>
      </w:r>
      <w:proofErr w:type="spellStart"/>
      <w:r w:rsidRPr="00587319">
        <w:rPr>
          <w:rFonts w:ascii="Aptos Narrow" w:hAnsi="Aptos Narrow"/>
        </w:rPr>
        <w:t>Tibshirani</w:t>
      </w:r>
      <w:proofErr w:type="spellEnd"/>
      <w:r w:rsidRPr="00587319">
        <w:rPr>
          <w:rFonts w:ascii="Aptos Narrow" w:hAnsi="Aptos Narrow"/>
        </w:rPr>
        <w:t xml:space="preserve"> are discussed.</w:t>
      </w:r>
    </w:p>
    <w:p w14:paraId="11F10D6E" w14:textId="77777777" w:rsidR="00587319" w:rsidRDefault="00587319" w:rsidP="00142194">
      <w:pPr>
        <w:shd w:val="clear" w:color="auto" w:fill="DAEEF3" w:themeFill="accent5" w:themeFillTint="33"/>
        <w:jc w:val="both"/>
        <w:rPr>
          <w:rFonts w:ascii="Aptos Narrow" w:hAnsi="Aptos Narrow"/>
        </w:rPr>
      </w:pPr>
    </w:p>
    <w:p w14:paraId="7D311857" w14:textId="3A5667CA" w:rsidR="00587319" w:rsidRDefault="00587319" w:rsidP="00142194">
      <w:pPr>
        <w:shd w:val="clear" w:color="auto" w:fill="DAEEF3" w:themeFill="accent5" w:themeFillTint="33"/>
        <w:jc w:val="both"/>
        <w:rPr>
          <w:rFonts w:ascii="Aptos Narrow" w:hAnsi="Aptos Narrow"/>
        </w:rPr>
      </w:pPr>
      <w:r w:rsidRPr="00587319">
        <w:rPr>
          <w:rFonts w:ascii="Aptos Narrow" w:hAnsi="Aptos Narrow"/>
        </w:rPr>
        <w:t>LexisNexis Risk Solutions used regression trees as the base learner and minimized the binomial deviance</w:t>
      </w:r>
      <w:r>
        <w:rPr>
          <w:rFonts w:ascii="Aptos Narrow" w:hAnsi="Aptos Narrow"/>
        </w:rPr>
        <w:t xml:space="preserve"> </w:t>
      </w:r>
      <w:r w:rsidRPr="00587319">
        <w:rPr>
          <w:rFonts w:ascii="Aptos Narrow" w:hAnsi="Aptos Narrow"/>
        </w:rPr>
        <w:t>using the additive boosting proces</w:t>
      </w:r>
      <w:r w:rsidR="002E5488">
        <w:rPr>
          <w:rFonts w:ascii="Aptos Narrow" w:hAnsi="Aptos Narrow"/>
        </w:rPr>
        <w:t>s</w:t>
      </w:r>
      <w:r w:rsidRPr="00587319">
        <w:rPr>
          <w:rFonts w:ascii="Aptos Narrow" w:hAnsi="Aptos Narrow"/>
        </w:rPr>
        <w:t>. The specific implementation used was</w:t>
      </w:r>
      <w:r>
        <w:rPr>
          <w:rFonts w:ascii="Aptos Narrow" w:hAnsi="Aptos Narrow"/>
        </w:rPr>
        <w:t xml:space="preserve"> XGBoost</w:t>
      </w:r>
      <w:r w:rsidRPr="00587319">
        <w:rPr>
          <w:rFonts w:ascii="Aptos Narrow" w:hAnsi="Aptos Narrow"/>
        </w:rPr>
        <w:t>.</w:t>
      </w:r>
    </w:p>
    <w:p w14:paraId="7CAE0403" w14:textId="21A278EA" w:rsidR="00C923DD" w:rsidRDefault="00C923DD" w:rsidP="00142194">
      <w:pPr>
        <w:shd w:val="clear" w:color="auto" w:fill="DAEEF3" w:themeFill="accent5" w:themeFillTint="33"/>
        <w:jc w:val="both"/>
        <w:rPr>
          <w:rFonts w:ascii="Aptos Narrow" w:hAnsi="Aptos Narrow"/>
        </w:rPr>
      </w:pPr>
    </w:p>
    <w:p w14:paraId="4BB68F1F" w14:textId="743D8078" w:rsidR="00F478E4" w:rsidRDefault="00F478E4" w:rsidP="00142194">
      <w:pPr>
        <w:shd w:val="clear" w:color="auto" w:fill="DAEEF3" w:themeFill="accent5" w:themeFillTint="33"/>
        <w:jc w:val="both"/>
        <w:rPr>
          <w:rFonts w:ascii="Aptos Narrow" w:hAnsi="Aptos Narrow"/>
        </w:rPr>
      </w:pPr>
      <w:r w:rsidRPr="00C0713F">
        <w:rPr>
          <w:rFonts w:ascii="Aptos Narrow" w:hAnsi="Aptos Narrow"/>
          <w:b/>
          <w:bCs/>
        </w:rPr>
        <w:t>For more details kindly refer to “</w:t>
      </w:r>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
    <w:p w14:paraId="16124F8A" w14:textId="36E9F8FD" w:rsidR="004C726A" w:rsidRDefault="004C726A" w:rsidP="00142194">
      <w:pPr>
        <w:shd w:val="clear" w:color="auto" w:fill="DAEEF3" w:themeFill="accent5" w:themeFillTint="33"/>
        <w:jc w:val="both"/>
        <w:rPr>
          <w:rFonts w:ascii="Aptos Narrow" w:hAnsi="Aptos Narrow"/>
        </w:rPr>
      </w:pPr>
      <w:r>
        <w:rPr>
          <w:rFonts w:ascii="Aptos Narrow" w:hAnsi="Aptos Narrow"/>
        </w:rPr>
        <w:object w:dxaOrig="1538" w:dyaOrig="993" w14:anchorId="5782259E">
          <v:shape id="_x0000_i1042" type="#_x0000_t75" style="width:77.25pt;height:49.5pt" o:ole="">
            <v:imagedata r:id="rId13" o:title=""/>
          </v:shape>
          <o:OLEObject Type="Embed" ProgID="AcroExch.Document.DC" ShapeID="_x0000_i1042" DrawAspect="Icon" ObjectID="_1795962249" r:id="rId39"/>
        </w:object>
      </w:r>
    </w:p>
    <w:p w14:paraId="207AFE70" w14:textId="77777777" w:rsidR="00283B99" w:rsidRDefault="00283B99" w:rsidP="003F6733">
      <w:pPr>
        <w:shd w:val="clear" w:color="auto" w:fill="DAEEF3" w:themeFill="accent5" w:themeFillTint="33"/>
        <w:rPr>
          <w:rFonts w:ascii="Aptos Narrow" w:hAnsi="Aptos Narrow"/>
        </w:rPr>
      </w:pPr>
    </w:p>
    <w:bookmarkEnd w:id="846"/>
    <w:p w14:paraId="67028FF2" w14:textId="77777777" w:rsidR="003F6733" w:rsidRDefault="003F6733" w:rsidP="003F6733"/>
    <w:p w14:paraId="7C3B1661" w14:textId="77777777" w:rsidR="003F6733" w:rsidRDefault="003F6733" w:rsidP="00836691">
      <w:pPr>
        <w:pStyle w:val="Heading3"/>
      </w:pPr>
      <w:bookmarkStart w:id="847" w:name="_Toc163230503"/>
      <w:r>
        <w:t>Segmentation Approach</w:t>
      </w:r>
      <w:bookmarkEnd w:id="847"/>
    </w:p>
    <w:p w14:paraId="21B08A89" w14:textId="0B6015E1" w:rsidR="003F6733" w:rsidRDefault="009528FC" w:rsidP="003F6733">
      <w:pPr>
        <w:rPr>
          <w:rStyle w:val="SubtleEmphasis"/>
        </w:rPr>
      </w:pPr>
      <w:r>
        <w:rPr>
          <w:rStyle w:val="SubtleEmphasis"/>
        </w:rPr>
        <w:t>Describe and justify the selected model segmentation scheme (or lack thereof), including any related quantitative analyses performed and subject matter expert qualitative consideration</w:t>
      </w:r>
      <w:r w:rsidR="005A594C">
        <w:rPr>
          <w:rStyle w:val="SubtleEmphasis"/>
        </w:rPr>
        <w:t>s</w:t>
      </w:r>
      <w:r w:rsidR="003F6733">
        <w:rPr>
          <w:rStyle w:val="SubtleEmphasis"/>
        </w:rPr>
        <w:t>. Provide the segmentation waterfall logic, if applicable. Assess the impact of the selected segmentation scheme on the model estimation and output.</w:t>
      </w:r>
    </w:p>
    <w:p w14:paraId="1BA873C0" w14:textId="77777777" w:rsidR="003F6733" w:rsidRDefault="003F6733" w:rsidP="003F6733">
      <w:pPr>
        <w:rPr>
          <w:rStyle w:val="SubtleEmphasis"/>
        </w:rPr>
      </w:pPr>
    </w:p>
    <w:p w14:paraId="237D7F82" w14:textId="77777777" w:rsidR="009528FC" w:rsidRDefault="009528FC" w:rsidP="009528FC">
      <w:pPr>
        <w:rPr>
          <w:rStyle w:val="SubtleEmphasis"/>
        </w:rPr>
      </w:pPr>
      <w:r>
        <w:rPr>
          <w:rStyle w:val="SubtleEmphasis"/>
        </w:rPr>
        <w:t>If in-model segmentation approach was followed (rather than developing separate equations/model objects for each segment), explain this with the rationale for going the route of in-model segmentation.</w:t>
      </w:r>
    </w:p>
    <w:p w14:paraId="1C6F9EA7" w14:textId="77777777" w:rsidR="009528FC" w:rsidRDefault="009528FC" w:rsidP="003F6733">
      <w:pPr>
        <w:rPr>
          <w:rStyle w:val="SubtleEmphasis"/>
        </w:rPr>
      </w:pPr>
    </w:p>
    <w:p w14:paraId="7B244549" w14:textId="77777777" w:rsidR="00737A94" w:rsidRDefault="00737A94" w:rsidP="00737A94">
      <w:pPr>
        <w:shd w:val="clear" w:color="auto" w:fill="DAEEF3" w:themeFill="accent5" w:themeFillTint="33"/>
        <w:jc w:val="both"/>
        <w:rPr>
          <w:rFonts w:ascii="Aptos Narrow" w:hAnsi="Aptos Narrow"/>
        </w:rPr>
      </w:pPr>
      <w:bookmarkStart w:id="848" w:name="OLE_LINK42"/>
      <w:r>
        <w:rPr>
          <w:rFonts w:ascii="Aptos Narrow" w:hAnsi="Aptos Narrow"/>
        </w:rPr>
        <w:t>Model Owner:</w:t>
      </w:r>
    </w:p>
    <w:p w14:paraId="6E71ECC9" w14:textId="0255A6C7" w:rsidR="00CE10BE" w:rsidRDefault="00F11111" w:rsidP="00142194">
      <w:pPr>
        <w:shd w:val="clear" w:color="auto" w:fill="DAEEF3" w:themeFill="accent5" w:themeFillTint="33"/>
        <w:jc w:val="both"/>
        <w:rPr>
          <w:rFonts w:ascii="Aptos Narrow" w:hAnsi="Aptos Narrow"/>
        </w:rPr>
      </w:pPr>
      <w:r>
        <w:rPr>
          <w:rFonts w:ascii="Aptos Narrow" w:hAnsi="Aptos Narrow"/>
        </w:rPr>
        <w:t>The segmentation approach for the Fraud Intelligence Model relies on historical data to categorize risk into fraudulent or non-fraudulent cases.</w:t>
      </w:r>
      <w:r w:rsidR="00AB1269">
        <w:rPr>
          <w:rFonts w:ascii="Aptos Narrow" w:hAnsi="Aptos Narrow"/>
        </w:rPr>
        <w:t xml:space="preserve"> </w:t>
      </w:r>
      <w:r>
        <w:rPr>
          <w:rFonts w:ascii="Aptos Narrow" w:hAnsi="Aptos Narrow"/>
        </w:rPr>
        <w:t xml:space="preserve">Using XGBoost algorithm, the model scores each identity match by analyzing various attributes derived from the ID Network and other sources, allowing for </w:t>
      </w:r>
      <w:r w:rsidR="00CE10BE">
        <w:rPr>
          <w:rFonts w:ascii="Aptos Narrow" w:hAnsi="Aptos Narrow"/>
        </w:rPr>
        <w:t>data</w:t>
      </w:r>
      <w:r>
        <w:rPr>
          <w:rFonts w:ascii="Aptos Narrow" w:hAnsi="Aptos Narrow"/>
        </w:rPr>
        <w:t xml:space="preserve"> driven classification of potential fraud risks. </w:t>
      </w:r>
    </w:p>
    <w:p w14:paraId="6F30D721" w14:textId="5EAD8362" w:rsidR="00F11111" w:rsidRDefault="00CE10BE" w:rsidP="00142194">
      <w:pPr>
        <w:shd w:val="clear" w:color="auto" w:fill="DAEEF3" w:themeFill="accent5" w:themeFillTint="33"/>
        <w:jc w:val="both"/>
        <w:rPr>
          <w:rFonts w:ascii="Aptos Narrow" w:hAnsi="Aptos Narrow"/>
        </w:rPr>
      </w:pPr>
      <w:r>
        <w:rPr>
          <w:rFonts w:ascii="Aptos Narrow" w:hAnsi="Aptos Narrow"/>
        </w:rPr>
        <w:t xml:space="preserve">The segmentation framework does not explicitly involve </w:t>
      </w:r>
      <w:r w:rsidR="000937A6">
        <w:rPr>
          <w:rFonts w:ascii="Aptos Narrow" w:hAnsi="Aptos Narrow"/>
        </w:rPr>
        <w:t>hierarchical</w:t>
      </w:r>
      <w:r>
        <w:rPr>
          <w:rFonts w:ascii="Aptos Narrow" w:hAnsi="Aptos Narrow"/>
        </w:rPr>
        <w:t xml:space="preserve"> waterfall logic or pre-defined segmentation rules. Instead, the model dynamically adjusts its scoring through machine learning, ensuring adaptability and precision in identifying fraud risks across different data segments. This approach aligns with industry practices for fraud detection, emphasizing flexibility and efficiency in processing large-scale, diverse datasets.</w:t>
      </w:r>
    </w:p>
    <w:p w14:paraId="7833008B" w14:textId="77777777" w:rsidR="003F6733" w:rsidRDefault="003F6733" w:rsidP="003F6733">
      <w:pPr>
        <w:shd w:val="clear" w:color="auto" w:fill="DAEEF3" w:themeFill="accent5" w:themeFillTint="33"/>
        <w:rPr>
          <w:rFonts w:ascii="Aptos Narrow" w:hAnsi="Aptos Narrow"/>
        </w:rPr>
      </w:pPr>
    </w:p>
    <w:bookmarkEnd w:id="848"/>
    <w:p w14:paraId="3C78E5A8" w14:textId="77777777" w:rsidR="00CB303D" w:rsidRDefault="00CB303D" w:rsidP="003F6733"/>
    <w:p w14:paraId="52993F79" w14:textId="77777777" w:rsidR="00CB303D" w:rsidRDefault="00CB303D" w:rsidP="00836691">
      <w:pPr>
        <w:pStyle w:val="Heading3"/>
      </w:pPr>
      <w:bookmarkStart w:id="849" w:name="_Toc163230504"/>
      <w:r>
        <w:t>Model Settings</w:t>
      </w:r>
      <w:bookmarkEnd w:id="849"/>
    </w:p>
    <w:p w14:paraId="489F64CF" w14:textId="4F98C2E8" w:rsidR="00CB303D" w:rsidRDefault="00636F7C" w:rsidP="00CB303D">
      <w:pPr>
        <w:rPr>
          <w:rStyle w:val="SubtleEmphasis"/>
        </w:rPr>
      </w:pPr>
      <w:r>
        <w:rPr>
          <w:rStyle w:val="SubtleEmphasis"/>
        </w:rPr>
        <w:t xml:space="preserve">If applicable, describe </w:t>
      </w:r>
      <w:r w:rsidR="00CB303D">
        <w:rPr>
          <w:rStyle w:val="SubtleEmphasis"/>
        </w:rPr>
        <w:t xml:space="preserve">model settings and parameters, including vendor model customizations. For example, a vendor model may offer alternative interest rate term structures for valuation purposes. </w:t>
      </w:r>
      <w:r w:rsidR="005A594C">
        <w:rPr>
          <w:rStyle w:val="SubtleEmphasis"/>
        </w:rPr>
        <w:t>or</w:t>
      </w:r>
      <w:r w:rsidR="00CB303D">
        <w:rPr>
          <w:rStyle w:val="SubtleEmphasis"/>
        </w:rPr>
        <w:t xml:space="preserve"> a vendor may recommend updated model tuning parameters (e.g., for mortgage prepayment models) to be used in place of default values. For each setting/parameter, justify the selected value relative to the other choices available.</w:t>
      </w:r>
    </w:p>
    <w:p w14:paraId="39F96411" w14:textId="77777777" w:rsidR="00CB303D" w:rsidRDefault="00CB303D" w:rsidP="00CB303D">
      <w:pPr>
        <w:rPr>
          <w:rStyle w:val="SubtleEmphasis"/>
        </w:rPr>
      </w:pPr>
    </w:p>
    <w:p w14:paraId="079BB2BA"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4E7C944D" w14:textId="77777777" w:rsidR="00867433" w:rsidRPr="00142194" w:rsidRDefault="00867433" w:rsidP="00142194">
      <w:pPr>
        <w:shd w:val="clear" w:color="auto" w:fill="DAEEF3" w:themeFill="accent5" w:themeFillTint="33"/>
        <w:jc w:val="both"/>
        <w:rPr>
          <w:rFonts w:ascii="Aptos Narrow" w:hAnsi="Aptos Narrow"/>
        </w:rPr>
      </w:pPr>
      <w:r w:rsidRPr="00142194">
        <w:rPr>
          <w:rFonts w:ascii="Aptos Narrow" w:hAnsi="Aptos Narrow"/>
        </w:rPr>
        <w:t>LexisNexis Risk Solutions uses an odds-doubling methodology for model score calibration, where a score</w:t>
      </w:r>
    </w:p>
    <w:p w14:paraId="1C523D18" w14:textId="77777777" w:rsidR="00867433" w:rsidRPr="00142194" w:rsidRDefault="00867433" w:rsidP="00142194">
      <w:pPr>
        <w:shd w:val="clear" w:color="auto" w:fill="DAEEF3" w:themeFill="accent5" w:themeFillTint="33"/>
        <w:jc w:val="both"/>
        <w:rPr>
          <w:rFonts w:ascii="Aptos Narrow" w:hAnsi="Aptos Narrow"/>
        </w:rPr>
      </w:pPr>
      <w:r w:rsidRPr="00142194">
        <w:rPr>
          <w:rFonts w:ascii="Aptos Narrow" w:hAnsi="Aptos Narrow"/>
        </w:rPr>
        <w:t>of 525 corresponds to odds of a bad rate at .0004, with odds doubling every 45 points.</w:t>
      </w:r>
    </w:p>
    <w:p w14:paraId="181824BD" w14:textId="77777777" w:rsidR="004165AA" w:rsidRPr="00142194" w:rsidRDefault="004165AA" w:rsidP="00142194">
      <w:pPr>
        <w:shd w:val="clear" w:color="auto" w:fill="DAEEF3" w:themeFill="accent5" w:themeFillTint="33"/>
        <w:jc w:val="both"/>
        <w:rPr>
          <w:rFonts w:ascii="Aptos Narrow" w:hAnsi="Aptos Narrow"/>
        </w:rPr>
      </w:pPr>
    </w:p>
    <w:p w14:paraId="19FE8382" w14:textId="02E14B73" w:rsidR="00867433" w:rsidRPr="00142194" w:rsidRDefault="00867433" w:rsidP="00142194">
      <w:pPr>
        <w:shd w:val="clear" w:color="auto" w:fill="DAEEF3" w:themeFill="accent5" w:themeFillTint="33"/>
        <w:jc w:val="both"/>
        <w:rPr>
          <w:rFonts w:ascii="Aptos Narrow" w:hAnsi="Aptos Narrow"/>
        </w:rPr>
      </w:pPr>
      <w:r w:rsidRPr="00142194">
        <w:rPr>
          <w:rFonts w:ascii="Aptos Narrow" w:hAnsi="Aptos Narrow"/>
        </w:rPr>
        <w:t>For probability p (0 ≤ p ≤1), which indicates the bad rate in the sampled training data, the score is</w:t>
      </w:r>
    </w:p>
    <w:p w14:paraId="542A359E" w14:textId="2D588485" w:rsidR="003B0B10" w:rsidRPr="00142194" w:rsidRDefault="7F51AD5C" w:rsidP="00142194">
      <w:pPr>
        <w:shd w:val="clear" w:color="auto" w:fill="DAEEF3" w:themeFill="accent5" w:themeFillTint="33"/>
        <w:jc w:val="both"/>
        <w:rPr>
          <w:ins w:id="850" w:author="Uttam Kumar Gupta-NE" w:date="2024-12-16T11:56:00Z" w16du:dateUtc="2024-12-16T11:56:55Z"/>
          <w:rFonts w:ascii="Aptos Narrow" w:hAnsi="Aptos Narrow"/>
        </w:rPr>
      </w:pPr>
      <w:r w:rsidRPr="3517A0B9">
        <w:rPr>
          <w:rFonts w:ascii="Aptos Narrow" w:hAnsi="Aptos Narrow"/>
        </w:rPr>
        <w:t>calculated from x by the following equation:</w:t>
      </w:r>
    </w:p>
    <w:p w14:paraId="55475C06" w14:textId="234C9649" w:rsidR="3517A0B9" w:rsidRDefault="3517A0B9" w:rsidP="3517A0B9">
      <w:pPr>
        <w:shd w:val="clear" w:color="auto" w:fill="DAEEF3" w:themeFill="accent5" w:themeFillTint="33"/>
        <w:jc w:val="both"/>
        <w:rPr>
          <w:rFonts w:ascii="Aptos Narrow" w:hAnsi="Aptos Narrow"/>
        </w:rPr>
      </w:pPr>
    </w:p>
    <w:p w14:paraId="7CF6DA6F" w14:textId="432F0438" w:rsidR="00EE67B8" w:rsidRPr="00E77918" w:rsidRDefault="19C8D085" w:rsidP="3517A0B9">
      <w:pPr>
        <w:shd w:val="clear" w:color="auto" w:fill="DAEEF3" w:themeFill="accent5" w:themeFillTint="33"/>
        <w:jc w:val="both"/>
        <w:rPr>
          <w:ins w:id="851" w:author="Uttam Kumar Gupta-NE" w:date="2024-12-16T11:57:00Z" w16du:dateUtc="2024-12-16T11:57:35Z"/>
          <w:rFonts w:ascii="Aptos Narrow" w:hAnsi="Aptos Narrow"/>
        </w:rPr>
      </w:pPr>
      <w:r w:rsidRPr="3517A0B9">
        <w:rPr>
          <w:rFonts w:ascii="Aptos Narrow" w:hAnsi="Aptos Narrow"/>
        </w:rPr>
        <w:t xml:space="preserve"> </w:t>
      </w:r>
      <w:r w:rsidR="4E7B015E">
        <w:rPr>
          <w:rFonts w:ascii="Aptos Narrow" w:hAnsi="Aptos Narrow"/>
        </w:rPr>
        <w:t xml:space="preserve"> </w:t>
      </w:r>
      <m:oMath>
        <m:r>
          <w:rPr>
            <w:rFonts w:ascii="Cambria Math" w:hAnsi="Cambria Math"/>
          </w:rPr>
          <m:t>Score = 525 + </m:t>
        </m:r>
        <m:d>
          <m:dPr>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2 </m:t>
                    </m:r>
                  </m:sub>
                </m:sSub>
              </m:fName>
              <m:e>
                <m:d>
                  <m:dPr>
                    <m:ctrlPr>
                      <w:rPr>
                        <w:rFonts w:ascii="Cambria Math" w:hAnsi="Cambria Math"/>
                      </w:rPr>
                    </m:ctrlPr>
                  </m:dPr>
                  <m:e>
                    <m:f>
                      <m:fPr>
                        <m:ctrlPr>
                          <w:rPr>
                            <w:rFonts w:ascii="Cambria Math" w:hAnsi="Cambria Math"/>
                          </w:rPr>
                        </m:ctrlPr>
                      </m:fPr>
                      <m:num>
                        <m:r>
                          <w:rPr>
                            <w:rFonts w:ascii="Cambria Math" w:hAnsi="Cambria Math"/>
                          </w:rPr>
                          <m:t>xw</m:t>
                        </m:r>
                      </m:num>
                      <m:den>
                        <m:r>
                          <w:rPr>
                            <w:rFonts w:ascii="Cambria Math" w:hAnsi="Cambria Math"/>
                          </w:rPr>
                          <m:t>1 - xw</m:t>
                        </m:r>
                      </m:den>
                    </m:f>
                  </m:e>
                </m:d>
              </m:e>
            </m:func>
            <m:r>
              <w:rPr>
                <w:rFonts w:ascii="Cambria Math" w:hAnsi="Cambria Math"/>
              </w:rPr>
              <m:t> - </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2</m:t>
                    </m:r>
                  </m:sub>
                </m:sSub>
              </m:fName>
              <m:e>
                <m:d>
                  <m:dPr>
                    <m:ctrlPr>
                      <w:rPr>
                        <w:rFonts w:ascii="Cambria Math" w:hAnsi="Cambria Math"/>
                      </w:rPr>
                    </m:ctrlPr>
                  </m:dPr>
                  <m:e>
                    <m:r>
                      <w:rPr>
                        <w:rFonts w:ascii="Cambria Math" w:hAnsi="Cambria Math"/>
                      </w:rPr>
                      <m:t>0.0004</m:t>
                    </m:r>
                  </m:e>
                </m:d>
              </m:e>
            </m:func>
          </m:e>
        </m:d>
        <m:r>
          <w:rPr>
            <w:rFonts w:ascii="Cambria Math" w:hAnsi="Cambria Math"/>
          </w:rPr>
          <m:t> × 45 </m:t>
        </m:r>
      </m:oMath>
    </w:p>
    <w:p w14:paraId="67BA223C" w14:textId="4A568E07" w:rsidR="3517A0B9" w:rsidRDefault="3517A0B9" w:rsidP="3517A0B9">
      <w:pPr>
        <w:shd w:val="clear" w:color="auto" w:fill="DAEEF3" w:themeFill="accent5" w:themeFillTint="33"/>
        <w:jc w:val="both"/>
        <w:rPr>
          <w:rFonts w:ascii="Aptos Narrow" w:hAnsi="Aptos Narrow"/>
        </w:rPr>
      </w:pPr>
    </w:p>
    <w:p w14:paraId="2A47176D" w14:textId="06D73083" w:rsidR="00867433" w:rsidRPr="00142194" w:rsidRDefault="7F51AD5C" w:rsidP="00142194">
      <w:pPr>
        <w:shd w:val="clear" w:color="auto" w:fill="DAEEF3" w:themeFill="accent5" w:themeFillTint="33"/>
        <w:jc w:val="both"/>
        <w:rPr>
          <w:rFonts w:ascii="Aptos Narrow" w:hAnsi="Aptos Narrow"/>
        </w:rPr>
      </w:pPr>
      <w:r w:rsidRPr="00142194">
        <w:rPr>
          <w:rFonts w:ascii="Aptos Narrow" w:hAnsi="Aptos Narrow"/>
        </w:rPr>
        <w:t xml:space="preserve">Where the weighted probability </w:t>
      </w:r>
      <m:oMath>
        <m:r>
          <w:rPr>
            <w:rFonts w:ascii="Cambria Math" w:hAnsi="Cambria Math"/>
          </w:rPr>
          <m:t>xw = </m:t>
        </m:r>
        <m:f>
          <m:fPr>
            <m:ctrlPr>
              <w:rPr>
                <w:rFonts w:ascii="Cambria Math" w:hAnsi="Cambria Math"/>
              </w:rPr>
            </m:ctrlPr>
          </m:fPr>
          <m:num>
            <m:r>
              <w:rPr>
                <w:rFonts w:ascii="Cambria Math" w:hAnsi="Cambria Math"/>
              </w:rPr>
              <m:t>0.01p</m:t>
            </m:r>
          </m:num>
          <m:den>
            <m:r>
              <w:rPr>
                <w:rFonts w:ascii="Cambria Math" w:hAnsi="Cambria Math"/>
              </w:rPr>
              <m:t>1 + p</m:t>
            </m:r>
            <m:d>
              <m:dPr>
                <m:ctrlPr>
                  <w:rPr>
                    <w:rFonts w:ascii="Cambria Math" w:hAnsi="Cambria Math"/>
                  </w:rPr>
                </m:ctrlPr>
              </m:dPr>
              <m:e>
                <m:r>
                  <w:rPr>
                    <w:rFonts w:ascii="Cambria Math" w:hAnsi="Cambria Math"/>
                  </w:rPr>
                  <m:t>0.01-1</m:t>
                </m:r>
              </m:e>
            </m:d>
          </m:den>
        </m:f>
      </m:oMath>
      <w:r w:rsidR="00DF263D">
        <w:rPr>
          <w:rFonts w:ascii="Aptos Narrow" w:hAnsi="Aptos Narrow"/>
        </w:rPr>
        <w:t xml:space="preserve"> w</w:t>
      </w:r>
      <w:r w:rsidR="00DF263D" w:rsidRPr="3517A0B9">
        <w:rPr>
          <w:rFonts w:ascii="Aptos Narrow" w:hAnsi="Aptos Narrow"/>
        </w:rPr>
        <w:t>hen</w:t>
      </w:r>
      <w:r w:rsidRPr="3517A0B9">
        <w:rPr>
          <w:rFonts w:ascii="Aptos Narrow" w:hAnsi="Aptos Narrow"/>
        </w:rPr>
        <w:t xml:space="preserve"> the odds </w:t>
      </w:r>
      <w:r w:rsidR="00FD58B1">
        <w:rPr>
          <w:rFonts w:ascii="Aptos Narrow" w:eastAsia="Aptos Narrow" w:hAnsi="Aptos Narrow" w:cs="Aptos Narrow"/>
        </w:rPr>
        <w:t xml:space="preserve"> </w:t>
      </w:r>
      <m:oMath>
        <m:d>
          <m:dPr>
            <m:ctrlPr>
              <w:rPr>
                <w:rFonts w:ascii="Cambria Math" w:hAnsi="Cambria Math"/>
              </w:rPr>
            </m:ctrlPr>
          </m:dPr>
          <m:e>
            <m:f>
              <m:fPr>
                <m:ctrlPr>
                  <w:rPr>
                    <w:rFonts w:ascii="Cambria Math" w:hAnsi="Cambria Math"/>
                  </w:rPr>
                </m:ctrlPr>
              </m:fPr>
              <m:num>
                <m:r>
                  <w:rPr>
                    <w:rFonts w:ascii="Cambria Math" w:hAnsi="Cambria Math"/>
                  </w:rPr>
                  <m:t>xw</m:t>
                </m:r>
              </m:num>
              <m:den>
                <m:r>
                  <w:rPr>
                    <w:rFonts w:ascii="Cambria Math" w:hAnsi="Cambria Math"/>
                  </w:rPr>
                  <m:t>1-xw</m:t>
                </m:r>
              </m:den>
            </m:f>
          </m:e>
        </m:d>
        <m:r>
          <w:rPr>
            <w:rFonts w:ascii="Cambria Math" w:hAnsi="Cambria Math"/>
          </w:rPr>
          <m:t xml:space="preserve"> </m:t>
        </m:r>
      </m:oMath>
      <w:r w:rsidRPr="3517A0B9">
        <w:rPr>
          <w:rFonts w:ascii="Aptos Narrow" w:hAnsi="Aptos Narrow"/>
        </w:rPr>
        <w:t>are 0.0004, the</w:t>
      </w:r>
      <w:r w:rsidR="00DF263D">
        <w:rPr>
          <w:rFonts w:ascii="Aptos Narrow" w:hAnsi="Aptos Narrow"/>
        </w:rPr>
        <w:t xml:space="preserve"> </w:t>
      </w:r>
      <w:commentRangeStart w:id="852"/>
      <w:proofErr w:type="spellStart"/>
      <w:r w:rsidRPr="3517A0B9">
        <w:rPr>
          <w:rFonts w:ascii="Aptos Narrow" w:hAnsi="Aptos Narrow"/>
        </w:rPr>
        <w:t>log</w:t>
      </w:r>
      <w:commentRangeEnd w:id="852"/>
      <w:proofErr w:type="spellEnd"/>
      <w:r w:rsidR="00867433">
        <w:rPr>
          <w:rStyle w:val="CommentReference"/>
        </w:rPr>
        <w:commentReference w:id="852"/>
      </w:r>
      <w:r w:rsidRPr="3517A0B9">
        <w:rPr>
          <w:rFonts w:ascii="Aptos Narrow" w:hAnsi="Aptos Narrow"/>
        </w:rPr>
        <w:t xml:space="preserve"> term becomes 0 and the score is 525. Log terms calculate how great the odds are compared to the</w:t>
      </w:r>
      <w:r w:rsidR="00DF263D">
        <w:rPr>
          <w:rFonts w:ascii="Aptos Narrow" w:hAnsi="Aptos Narrow"/>
        </w:rPr>
        <w:t xml:space="preserve"> </w:t>
      </w:r>
      <w:r w:rsidR="00867433" w:rsidRPr="00142194">
        <w:rPr>
          <w:rFonts w:ascii="Aptos Narrow" w:hAnsi="Aptos Narrow"/>
        </w:rPr>
        <w:t xml:space="preserve">midrate odds </w:t>
      </w:r>
      <w:r w:rsidR="006A6E1D" w:rsidRPr="00142194">
        <w:rPr>
          <w:rFonts w:ascii="Aptos Narrow" w:hAnsi="Aptos Narrow"/>
        </w:rPr>
        <w:t>0.0004 and</w:t>
      </w:r>
      <w:r w:rsidR="00867433" w:rsidRPr="00142194">
        <w:rPr>
          <w:rFonts w:ascii="Aptos Narrow" w:hAnsi="Aptos Narrow"/>
        </w:rPr>
        <w:t xml:space="preserve"> </w:t>
      </w:r>
      <w:r w:rsidR="00615B55" w:rsidRPr="00142194">
        <w:rPr>
          <w:rFonts w:ascii="Aptos Narrow" w:hAnsi="Aptos Narrow"/>
        </w:rPr>
        <w:t>create</w:t>
      </w:r>
      <w:r w:rsidR="00867433" w:rsidRPr="00142194">
        <w:rPr>
          <w:rFonts w:ascii="Aptos Narrow" w:hAnsi="Aptos Narrow"/>
        </w:rPr>
        <w:t xml:space="preserve"> </w:t>
      </w:r>
      <w:r w:rsidR="000937A6" w:rsidRPr="00142194">
        <w:rPr>
          <w:rFonts w:ascii="Aptos Narrow" w:hAnsi="Aptos Narrow"/>
        </w:rPr>
        <w:t>odds</w:t>
      </w:r>
      <w:r w:rsidR="00867433" w:rsidRPr="00142194">
        <w:rPr>
          <w:rFonts w:ascii="Aptos Narrow" w:hAnsi="Aptos Narrow"/>
        </w:rPr>
        <w:t xml:space="preserve"> doubling every 45 points.</w:t>
      </w:r>
    </w:p>
    <w:p w14:paraId="1DAC3CD3" w14:textId="77777777" w:rsidR="00867433" w:rsidRDefault="00867433" w:rsidP="00142194">
      <w:pPr>
        <w:shd w:val="clear" w:color="auto" w:fill="DAEEF3" w:themeFill="accent5" w:themeFillTint="33"/>
        <w:jc w:val="both"/>
        <w:rPr>
          <w:rFonts w:ascii="Aptos Narrow" w:hAnsi="Aptos Narrow"/>
        </w:rPr>
      </w:pPr>
    </w:p>
    <w:p w14:paraId="37505746" w14:textId="0E24B143" w:rsidR="00F478E4" w:rsidRDefault="00F478E4" w:rsidP="00142194">
      <w:pPr>
        <w:shd w:val="clear" w:color="auto" w:fill="DAEEF3" w:themeFill="accent5" w:themeFillTint="33"/>
        <w:jc w:val="both"/>
        <w:rPr>
          <w:rFonts w:ascii="Aptos Narrow" w:hAnsi="Aptos Narrow"/>
        </w:rPr>
      </w:pPr>
      <w:r w:rsidRPr="00C0713F">
        <w:rPr>
          <w:rFonts w:ascii="Aptos Narrow" w:hAnsi="Aptos Narrow"/>
          <w:b/>
          <w:bCs/>
        </w:rPr>
        <w:t>For more details kindly refer to “</w:t>
      </w:r>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
    <w:p w14:paraId="38A0ED30" w14:textId="79CE59E2" w:rsidR="004C726A" w:rsidRPr="00142194" w:rsidRDefault="004C726A" w:rsidP="00142194">
      <w:pPr>
        <w:shd w:val="clear" w:color="auto" w:fill="DAEEF3" w:themeFill="accent5" w:themeFillTint="33"/>
        <w:jc w:val="both"/>
        <w:rPr>
          <w:rFonts w:ascii="Aptos Narrow" w:hAnsi="Aptos Narrow"/>
        </w:rPr>
      </w:pPr>
      <w:r>
        <w:rPr>
          <w:rFonts w:ascii="Aptos Narrow" w:hAnsi="Aptos Narrow"/>
        </w:rPr>
        <w:object w:dxaOrig="1538" w:dyaOrig="993" w14:anchorId="10B82E8B">
          <v:shape id="_x0000_i1043" type="#_x0000_t75" style="width:77.25pt;height:49.5pt" o:ole="">
            <v:imagedata r:id="rId13" o:title=""/>
          </v:shape>
          <o:OLEObject Type="Embed" ProgID="AcroExch.Document.DC" ShapeID="_x0000_i1043" DrawAspect="Icon" ObjectID="_1795962250" r:id="rId40"/>
        </w:object>
      </w:r>
      <w:ins w:id="853" w:author="Uttam Kumar Gupta-NE" w:date="2024-12-16T11:47:00Z">
        <w:r w:rsidR="575462BB">
          <w:t>`</w:t>
        </w:r>
      </w:ins>
    </w:p>
    <w:p w14:paraId="071BA4CC" w14:textId="77777777" w:rsidR="00283B99" w:rsidRDefault="00283B99" w:rsidP="00CB303D">
      <w:pPr>
        <w:shd w:val="clear" w:color="auto" w:fill="DAEEF3" w:themeFill="accent5" w:themeFillTint="33"/>
        <w:rPr>
          <w:rFonts w:ascii="Aptos Narrow" w:hAnsi="Aptos Narrow"/>
        </w:rPr>
      </w:pPr>
    </w:p>
    <w:p w14:paraId="08E2062B" w14:textId="77777777" w:rsidR="00CB303D" w:rsidRDefault="00CB303D" w:rsidP="00CB303D"/>
    <w:p w14:paraId="42A51FCC" w14:textId="77777777" w:rsidR="00CB303D" w:rsidRDefault="00CB303D" w:rsidP="00836691">
      <w:pPr>
        <w:pStyle w:val="Heading3"/>
      </w:pPr>
      <w:bookmarkStart w:id="854" w:name="_Toc163230505"/>
      <w:r>
        <w:t>Model Assumptions</w:t>
      </w:r>
      <w:bookmarkEnd w:id="854"/>
    </w:p>
    <w:p w14:paraId="300F8A0A" w14:textId="77777777" w:rsidR="00CB303D" w:rsidRDefault="00CB303D" w:rsidP="00CB303D">
      <w:pPr>
        <w:rPr>
          <w:rStyle w:val="SubtleEmphasis"/>
        </w:rPr>
      </w:pPr>
      <w:r>
        <w:rPr>
          <w:rStyle w:val="SubtleEmphasis"/>
        </w:rPr>
        <w:t>List and justify the implicit and explicit assumptions associated with the model, including qualitative or quantitative expert judgments. Assess the impact of each assumption to the extent possible. For example, if a model relies on an average of historical values over the last 6 months, it may be important to test the impact on the model output of selecting alternative assumptions, e.g., 3 months, 9 months, etc.</w:t>
      </w:r>
    </w:p>
    <w:p w14:paraId="2C4EFE9E" w14:textId="77777777" w:rsidR="00CB303D" w:rsidRDefault="00CB303D" w:rsidP="00CB303D">
      <w:pPr>
        <w:rPr>
          <w:rStyle w:val="SubtleEmphasis"/>
        </w:rPr>
      </w:pPr>
    </w:p>
    <w:p w14:paraId="5B8532FF" w14:textId="6B8ED6CD" w:rsidR="00636F7C" w:rsidRDefault="00636F7C" w:rsidP="00636F7C">
      <w:pPr>
        <w:rPr>
          <w:rStyle w:val="SubtleEmphasis"/>
        </w:rPr>
      </w:pPr>
      <w:r>
        <w:rPr>
          <w:rStyle w:val="SubtleEmphasis"/>
        </w:rPr>
        <w:t>If any assumptions are intended to be conservative, explain in what way they are conservative.</w:t>
      </w:r>
    </w:p>
    <w:p w14:paraId="1239344E" w14:textId="77777777" w:rsidR="00636F7C" w:rsidRDefault="00636F7C" w:rsidP="00636F7C">
      <w:pPr>
        <w:rPr>
          <w:rStyle w:val="SubtleEmphasis"/>
          <w:u w:val="single"/>
        </w:rPr>
      </w:pPr>
    </w:p>
    <w:p w14:paraId="20023D1A" w14:textId="134ADB2F" w:rsidR="00636F7C" w:rsidRPr="00636F7C" w:rsidRDefault="00636F7C" w:rsidP="00636F7C">
      <w:pPr>
        <w:rPr>
          <w:rStyle w:val="SubtleEmphasis"/>
          <w:u w:val="single"/>
        </w:rPr>
      </w:pPr>
      <w:r>
        <w:rPr>
          <w:rStyle w:val="SubtleEmphasis"/>
          <w:u w:val="single"/>
        </w:rPr>
        <w:t>NOTE: Testing of any technical assumptions underlying the selected statistical/machine learning</w:t>
      </w:r>
      <w:r w:rsidRPr="00D2045A">
        <w:rPr>
          <w:rStyle w:val="SubtleEmphasis"/>
          <w:u w:val="single"/>
        </w:rPr>
        <w:t xml:space="preserve"> technique </w:t>
      </w:r>
      <w:r>
        <w:rPr>
          <w:rStyle w:val="SubtleEmphasis"/>
          <w:u w:val="single"/>
        </w:rPr>
        <w:t>should be documented in Section 3.3.1.</w:t>
      </w:r>
      <w:r w:rsidR="005A594C">
        <w:rPr>
          <w:rStyle w:val="SubtleEmphasis"/>
          <w:u w:val="single"/>
        </w:rPr>
        <w:t xml:space="preserve"> Statistical and Technical Assumptions Testing.</w:t>
      </w:r>
    </w:p>
    <w:p w14:paraId="1E31F2C9" w14:textId="77777777" w:rsidR="00CB303D" w:rsidRDefault="00CB303D" w:rsidP="00CB303D">
      <w:pPr>
        <w:rPr>
          <w:rStyle w:val="SubtleEmphasis"/>
        </w:rPr>
      </w:pPr>
    </w:p>
    <w:p w14:paraId="2F73C6BB" w14:textId="77777777" w:rsidR="00737A94" w:rsidRDefault="00737A94" w:rsidP="00737A94">
      <w:pPr>
        <w:shd w:val="clear" w:color="auto" w:fill="DAEEF3" w:themeFill="accent5" w:themeFillTint="33"/>
        <w:jc w:val="both"/>
        <w:rPr>
          <w:rFonts w:ascii="Aptos Narrow" w:hAnsi="Aptos Narrow"/>
        </w:rPr>
      </w:pPr>
      <w:bookmarkStart w:id="855" w:name="OLE_LINK44"/>
      <w:r>
        <w:rPr>
          <w:rFonts w:ascii="Aptos Narrow" w:hAnsi="Aptos Narrow"/>
        </w:rPr>
        <w:t>Model Owner:</w:t>
      </w:r>
    </w:p>
    <w:p w14:paraId="6BED67E2" w14:textId="77777777" w:rsidR="001B0D85" w:rsidRDefault="00867433" w:rsidP="00142194">
      <w:pPr>
        <w:shd w:val="clear" w:color="auto" w:fill="DAEEF3" w:themeFill="accent5" w:themeFillTint="33"/>
        <w:jc w:val="both"/>
        <w:rPr>
          <w:rFonts w:ascii="Aptos Narrow" w:hAnsi="Aptos Narrow"/>
        </w:rPr>
      </w:pPr>
      <w:r w:rsidRPr="0092538C">
        <w:rPr>
          <w:rFonts w:ascii="Aptos Narrow" w:hAnsi="Aptos Narrow"/>
        </w:rPr>
        <w:t>The assumptions that were made in the development of the model are consistent with modeling best</w:t>
      </w:r>
      <w:r>
        <w:rPr>
          <w:rFonts w:ascii="Aptos Narrow" w:hAnsi="Aptos Narrow"/>
        </w:rPr>
        <w:t xml:space="preserve"> </w:t>
      </w:r>
      <w:r w:rsidRPr="0092538C">
        <w:rPr>
          <w:rFonts w:ascii="Aptos Narrow" w:hAnsi="Aptos Narrow"/>
        </w:rPr>
        <w:t>practices</w:t>
      </w:r>
      <w:r w:rsidR="001B0D85">
        <w:rPr>
          <w:rFonts w:ascii="Aptos Narrow" w:hAnsi="Aptos Narrow"/>
        </w:rPr>
        <w:t>:</w:t>
      </w:r>
    </w:p>
    <w:p w14:paraId="74F0DADC" w14:textId="3D5A9729" w:rsidR="00867433" w:rsidRPr="0092538C" w:rsidRDefault="00867433" w:rsidP="00142194">
      <w:pPr>
        <w:shd w:val="clear" w:color="auto" w:fill="DAEEF3" w:themeFill="accent5" w:themeFillTint="33"/>
        <w:jc w:val="both"/>
        <w:rPr>
          <w:rFonts w:ascii="Aptos Narrow" w:hAnsi="Aptos Narrow"/>
        </w:rPr>
      </w:pPr>
    </w:p>
    <w:p w14:paraId="57091FB5" w14:textId="77777777" w:rsidR="00867433" w:rsidRPr="0092538C" w:rsidRDefault="00867433" w:rsidP="00142194">
      <w:pPr>
        <w:shd w:val="clear" w:color="auto" w:fill="DAEEF3" w:themeFill="accent5" w:themeFillTint="33"/>
        <w:jc w:val="both"/>
        <w:rPr>
          <w:rFonts w:ascii="Aptos Narrow" w:hAnsi="Aptos Narrow"/>
          <w:b/>
          <w:bCs/>
        </w:rPr>
      </w:pPr>
      <w:bookmarkStart w:id="856" w:name="_Hlk184823836"/>
      <w:r w:rsidRPr="0092538C">
        <w:rPr>
          <w:rFonts w:ascii="Aptos Narrow" w:hAnsi="Aptos Narrow"/>
          <w:b/>
          <w:bCs/>
        </w:rPr>
        <w:t>Data Stability</w:t>
      </w:r>
    </w:p>
    <w:p w14:paraId="14125147" w14:textId="07F71DD0" w:rsidR="00867433" w:rsidRPr="0092538C" w:rsidRDefault="00867433" w:rsidP="00142194">
      <w:pPr>
        <w:shd w:val="clear" w:color="auto" w:fill="DAEEF3" w:themeFill="accent5" w:themeFillTint="33"/>
        <w:jc w:val="both"/>
        <w:rPr>
          <w:rFonts w:ascii="Aptos Narrow" w:hAnsi="Aptos Narrow"/>
        </w:rPr>
      </w:pPr>
      <w:r w:rsidRPr="0092538C">
        <w:rPr>
          <w:rFonts w:ascii="Aptos Narrow" w:hAnsi="Aptos Narrow"/>
        </w:rPr>
        <w:t>Predictive modeling techniques use previously</w:t>
      </w:r>
      <w:r w:rsidR="000937A6">
        <w:rPr>
          <w:rFonts w:ascii="Aptos Narrow" w:hAnsi="Aptos Narrow"/>
        </w:rPr>
        <w:t xml:space="preserve"> </w:t>
      </w:r>
      <w:r w:rsidRPr="0092538C">
        <w:rPr>
          <w:rFonts w:ascii="Aptos Narrow" w:hAnsi="Aptos Narrow"/>
        </w:rPr>
        <w:t>observed behavior to search for patterns in behavior that</w:t>
      </w:r>
      <w:r>
        <w:rPr>
          <w:rFonts w:ascii="Aptos Narrow" w:hAnsi="Aptos Narrow"/>
        </w:rPr>
        <w:t xml:space="preserve"> </w:t>
      </w:r>
      <w:r w:rsidRPr="0092538C">
        <w:rPr>
          <w:rFonts w:ascii="Aptos Narrow" w:hAnsi="Aptos Narrow"/>
        </w:rPr>
        <w:t>may indicate the future target outcome.</w:t>
      </w:r>
    </w:p>
    <w:p w14:paraId="1DC4C133" w14:textId="77777777" w:rsidR="00867433" w:rsidRPr="0092538C" w:rsidRDefault="00867433" w:rsidP="00142194">
      <w:pPr>
        <w:shd w:val="clear" w:color="auto" w:fill="DAEEF3" w:themeFill="accent5" w:themeFillTint="33"/>
        <w:jc w:val="both"/>
        <w:rPr>
          <w:rFonts w:ascii="Aptos Narrow" w:hAnsi="Aptos Narrow"/>
        </w:rPr>
      </w:pPr>
      <w:r w:rsidRPr="0092538C">
        <w:rPr>
          <w:rFonts w:ascii="Aptos Narrow" w:hAnsi="Aptos Narrow"/>
        </w:rPr>
        <w:t>The model that is produced using this technique is aligned to those past behaviors. Stable model</w:t>
      </w:r>
      <w:r>
        <w:rPr>
          <w:rFonts w:ascii="Aptos Narrow" w:hAnsi="Aptos Narrow"/>
        </w:rPr>
        <w:t xml:space="preserve"> </w:t>
      </w:r>
      <w:r w:rsidRPr="0092538C">
        <w:rPr>
          <w:rFonts w:ascii="Aptos Narrow" w:hAnsi="Aptos Narrow"/>
        </w:rPr>
        <w:t>performance depends on all data that is used to inform the score remaining stable over time and no</w:t>
      </w:r>
      <w:r>
        <w:rPr>
          <w:rFonts w:ascii="Aptos Narrow" w:hAnsi="Aptos Narrow"/>
        </w:rPr>
        <w:t xml:space="preserve"> </w:t>
      </w:r>
      <w:r w:rsidRPr="0092538C">
        <w:rPr>
          <w:rFonts w:ascii="Aptos Narrow" w:hAnsi="Aptos Narrow"/>
        </w:rPr>
        <w:t>extreme shifts in consumer behavior occurring. Changes in behavior that impact the type and quantity</w:t>
      </w:r>
      <w:r>
        <w:rPr>
          <w:rFonts w:ascii="Aptos Narrow" w:hAnsi="Aptos Narrow"/>
        </w:rPr>
        <w:t xml:space="preserve"> </w:t>
      </w:r>
      <w:r w:rsidRPr="0092538C">
        <w:rPr>
          <w:rFonts w:ascii="Aptos Narrow" w:hAnsi="Aptos Narrow"/>
        </w:rPr>
        <w:t xml:space="preserve">of data reported cannot be controlled. </w:t>
      </w:r>
      <w:r w:rsidRPr="0092538C">
        <w:rPr>
          <w:rFonts w:ascii="Aptos Narrow" w:hAnsi="Aptos Narrow"/>
        </w:rPr>
        <w:lastRenderedPageBreak/>
        <w:t>Data instability risk can be mitigated by regularly monitoring the</w:t>
      </w:r>
      <w:r>
        <w:rPr>
          <w:rFonts w:ascii="Aptos Narrow" w:hAnsi="Aptos Narrow"/>
        </w:rPr>
        <w:t xml:space="preserve"> </w:t>
      </w:r>
      <w:r w:rsidRPr="0092538C">
        <w:rPr>
          <w:rFonts w:ascii="Aptos Narrow" w:hAnsi="Aptos Narrow"/>
        </w:rPr>
        <w:t>score stability and performance after the model is implemented to check whether entity behavior or</w:t>
      </w:r>
      <w:r>
        <w:rPr>
          <w:rFonts w:ascii="Aptos Narrow" w:hAnsi="Aptos Narrow"/>
        </w:rPr>
        <w:t xml:space="preserve"> </w:t>
      </w:r>
      <w:r w:rsidRPr="0092538C">
        <w:rPr>
          <w:rFonts w:ascii="Aptos Narrow" w:hAnsi="Aptos Narrow"/>
        </w:rPr>
        <w:t>data quality has shifted significantly.</w:t>
      </w:r>
    </w:p>
    <w:p w14:paraId="5D37CD4B" w14:textId="77777777" w:rsidR="00724F61" w:rsidRDefault="00724F61" w:rsidP="00142194">
      <w:pPr>
        <w:shd w:val="clear" w:color="auto" w:fill="DAEEF3" w:themeFill="accent5" w:themeFillTint="33"/>
        <w:jc w:val="both"/>
        <w:rPr>
          <w:ins w:id="857" w:author="Kiana Courtney" w:date="2024-12-13T15:08:00Z" w16du:dateUtc="2024-12-13T23:08:00Z"/>
          <w:rFonts w:ascii="Aptos Narrow" w:hAnsi="Aptos Narrow"/>
          <w:b/>
          <w:bCs/>
        </w:rPr>
      </w:pPr>
    </w:p>
    <w:p w14:paraId="2034820B" w14:textId="08B32FA7" w:rsidR="00867433" w:rsidRPr="0092538C" w:rsidRDefault="00867433" w:rsidP="00142194">
      <w:pPr>
        <w:shd w:val="clear" w:color="auto" w:fill="DAEEF3" w:themeFill="accent5" w:themeFillTint="33"/>
        <w:jc w:val="both"/>
        <w:rPr>
          <w:rFonts w:ascii="Aptos Narrow" w:hAnsi="Aptos Narrow"/>
          <w:b/>
          <w:bCs/>
        </w:rPr>
      </w:pPr>
      <w:r w:rsidRPr="0092538C">
        <w:rPr>
          <w:rFonts w:ascii="Aptos Narrow" w:hAnsi="Aptos Narrow"/>
          <w:b/>
          <w:bCs/>
        </w:rPr>
        <w:t>Score Application</w:t>
      </w:r>
    </w:p>
    <w:p w14:paraId="196DA289" w14:textId="77777777" w:rsidR="00867433" w:rsidRPr="0092538C" w:rsidRDefault="00867433" w:rsidP="00142194">
      <w:pPr>
        <w:shd w:val="clear" w:color="auto" w:fill="DAEEF3" w:themeFill="accent5" w:themeFillTint="33"/>
        <w:jc w:val="both"/>
        <w:rPr>
          <w:rFonts w:ascii="Aptos Narrow" w:hAnsi="Aptos Narrow"/>
        </w:rPr>
      </w:pPr>
      <w:r w:rsidRPr="0092538C">
        <w:rPr>
          <w:rFonts w:ascii="Aptos Narrow" w:hAnsi="Aptos Narrow"/>
        </w:rPr>
        <w:t>Model performance over time is dependent on the scored population within the live environment being</w:t>
      </w:r>
      <w:r>
        <w:rPr>
          <w:rFonts w:ascii="Aptos Narrow" w:hAnsi="Aptos Narrow"/>
        </w:rPr>
        <w:t xml:space="preserve"> </w:t>
      </w:r>
      <w:r w:rsidRPr="0092538C">
        <w:rPr>
          <w:rFonts w:ascii="Aptos Narrow" w:hAnsi="Aptos Narrow"/>
        </w:rPr>
        <w:t>consistent with the population that is used for the model development.</w:t>
      </w:r>
    </w:p>
    <w:p w14:paraId="1E0120A3" w14:textId="04EAEA2F" w:rsidR="00867433" w:rsidRDefault="00867433" w:rsidP="00142194">
      <w:pPr>
        <w:shd w:val="clear" w:color="auto" w:fill="DAEEF3" w:themeFill="accent5" w:themeFillTint="33"/>
        <w:jc w:val="both"/>
        <w:rPr>
          <w:rFonts w:ascii="Aptos Narrow" w:hAnsi="Aptos Narrow"/>
        </w:rPr>
      </w:pPr>
      <w:r w:rsidRPr="0092538C">
        <w:rPr>
          <w:rFonts w:ascii="Aptos Narrow" w:hAnsi="Aptos Narrow"/>
        </w:rPr>
        <w:t>Model performance is also dependent on the observed correlations between model variables and the</w:t>
      </w:r>
      <w:r>
        <w:rPr>
          <w:rFonts w:ascii="Aptos Narrow" w:hAnsi="Aptos Narrow"/>
        </w:rPr>
        <w:t xml:space="preserve"> </w:t>
      </w:r>
      <w:r w:rsidRPr="0092538C">
        <w:rPr>
          <w:rFonts w:ascii="Aptos Narrow" w:hAnsi="Aptos Narrow"/>
        </w:rPr>
        <w:t xml:space="preserve">target </w:t>
      </w:r>
      <w:r w:rsidR="00F36BA1">
        <w:rPr>
          <w:rFonts w:ascii="Aptos Narrow" w:hAnsi="Aptos Narrow"/>
        </w:rPr>
        <w:t>variable</w:t>
      </w:r>
      <w:r w:rsidRPr="0092538C">
        <w:rPr>
          <w:rFonts w:ascii="Aptos Narrow" w:hAnsi="Aptos Narrow"/>
        </w:rPr>
        <w:t xml:space="preserve"> within the historical data that was used within the model development persisting within</w:t>
      </w:r>
      <w:r>
        <w:rPr>
          <w:rFonts w:ascii="Aptos Narrow" w:hAnsi="Aptos Narrow"/>
        </w:rPr>
        <w:t xml:space="preserve"> </w:t>
      </w:r>
      <w:r w:rsidRPr="0092538C">
        <w:rPr>
          <w:rFonts w:ascii="Aptos Narrow" w:hAnsi="Aptos Narrow"/>
        </w:rPr>
        <w:t>live data. The score was built to rank the population based on the estimated probability of the</w:t>
      </w:r>
      <w:r>
        <w:rPr>
          <w:rFonts w:ascii="Aptos Narrow" w:hAnsi="Aptos Narrow"/>
        </w:rPr>
        <w:t xml:space="preserve"> </w:t>
      </w:r>
      <w:r w:rsidRPr="0092538C">
        <w:rPr>
          <w:rFonts w:ascii="Aptos Narrow" w:hAnsi="Aptos Narrow"/>
        </w:rPr>
        <w:t>target outcome occurring, not to provide a point estimate of that probability itself</w:t>
      </w:r>
      <w:r>
        <w:rPr>
          <w:rFonts w:ascii="Aptos Narrow" w:hAnsi="Aptos Narrow"/>
        </w:rPr>
        <w:t>.</w:t>
      </w:r>
    </w:p>
    <w:bookmarkEnd w:id="856"/>
    <w:p w14:paraId="2C4DCFE7" w14:textId="77777777" w:rsidR="00867433" w:rsidRDefault="00867433" w:rsidP="00142194">
      <w:pPr>
        <w:shd w:val="clear" w:color="auto" w:fill="DAEEF3" w:themeFill="accent5" w:themeFillTint="33"/>
        <w:jc w:val="both"/>
        <w:rPr>
          <w:rFonts w:ascii="Aptos Narrow" w:hAnsi="Aptos Narrow"/>
        </w:rPr>
      </w:pPr>
    </w:p>
    <w:p w14:paraId="14ECEF19" w14:textId="0E373CF8" w:rsidR="00F478E4" w:rsidRDefault="00F478E4" w:rsidP="00142194">
      <w:pPr>
        <w:shd w:val="clear" w:color="auto" w:fill="DAEEF3" w:themeFill="accent5" w:themeFillTint="33"/>
        <w:jc w:val="both"/>
        <w:rPr>
          <w:rFonts w:ascii="Aptos Narrow" w:hAnsi="Aptos Narrow"/>
        </w:rPr>
      </w:pPr>
      <w:r w:rsidRPr="00C0713F">
        <w:rPr>
          <w:rFonts w:ascii="Aptos Narrow" w:hAnsi="Aptos Narrow"/>
          <w:b/>
          <w:bCs/>
        </w:rPr>
        <w:t>For more details kindly refer to “</w:t>
      </w:r>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
    <w:p w14:paraId="047954C5" w14:textId="00757CEC" w:rsidR="004C726A" w:rsidRDefault="004C726A" w:rsidP="00142194">
      <w:pPr>
        <w:shd w:val="clear" w:color="auto" w:fill="DAEEF3" w:themeFill="accent5" w:themeFillTint="33"/>
        <w:jc w:val="both"/>
        <w:rPr>
          <w:rFonts w:ascii="Aptos Narrow" w:hAnsi="Aptos Narrow"/>
        </w:rPr>
      </w:pPr>
      <w:r>
        <w:rPr>
          <w:rFonts w:ascii="Aptos Narrow" w:hAnsi="Aptos Narrow"/>
        </w:rPr>
        <w:object w:dxaOrig="1538" w:dyaOrig="993" w14:anchorId="3DB5BF37">
          <v:shape id="_x0000_i1044" type="#_x0000_t75" style="width:77.25pt;height:49.5pt" o:ole="">
            <v:imagedata r:id="rId13" o:title=""/>
          </v:shape>
          <o:OLEObject Type="Embed" ProgID="AcroExch.Document.DC" ShapeID="_x0000_i1044" DrawAspect="Icon" ObjectID="_1795962251" r:id="rId41"/>
        </w:object>
      </w:r>
    </w:p>
    <w:p w14:paraId="52692777" w14:textId="77777777" w:rsidR="00283B99" w:rsidRDefault="00283B99" w:rsidP="00CB303D">
      <w:pPr>
        <w:shd w:val="clear" w:color="auto" w:fill="DAEEF3" w:themeFill="accent5" w:themeFillTint="33"/>
        <w:rPr>
          <w:rFonts w:ascii="Aptos Narrow" w:hAnsi="Aptos Narrow"/>
        </w:rPr>
      </w:pPr>
    </w:p>
    <w:bookmarkEnd w:id="855"/>
    <w:p w14:paraId="4A13141D" w14:textId="77777777" w:rsidR="003F2661" w:rsidRDefault="003F2661" w:rsidP="003F2661"/>
    <w:p w14:paraId="5325940A" w14:textId="77777777" w:rsidR="003F2661" w:rsidRDefault="003F2661" w:rsidP="00836691">
      <w:pPr>
        <w:pStyle w:val="Heading3"/>
      </w:pPr>
      <w:bookmarkStart w:id="858" w:name="_Toc163230506"/>
      <w:r>
        <w:t>Model Limitations and Weaknesses</w:t>
      </w:r>
      <w:bookmarkEnd w:id="858"/>
    </w:p>
    <w:p w14:paraId="24E7E01B" w14:textId="77777777" w:rsidR="003F2661" w:rsidRDefault="003F2661" w:rsidP="0020185A">
      <w:pPr>
        <w:spacing w:after="120"/>
        <w:rPr>
          <w:rStyle w:val="SubtleEmphasis"/>
        </w:rPr>
      </w:pPr>
      <w:r>
        <w:rPr>
          <w:rStyle w:val="SubtleEmphasis"/>
        </w:rPr>
        <w:t>List any known model limitations and weaknesses. For each weakness / limitation, there should be a description of the associated model risk and, if applicable, the risk mitigant designed to address this risk. See the following example:</w:t>
      </w:r>
    </w:p>
    <w:tbl>
      <w:tblPr>
        <w:tblW w:w="10048" w:type="dxa"/>
        <w:tblBorders>
          <w:top w:val="single" w:sz="4" w:space="0" w:color="auto"/>
          <w:bottom w:val="single" w:sz="4" w:space="0" w:color="auto"/>
          <w:insideH w:val="single" w:sz="4" w:space="0" w:color="auto"/>
          <w:insideV w:val="single" w:sz="4" w:space="0" w:color="auto"/>
        </w:tblBorders>
        <w:tblCellMar>
          <w:top w:w="58" w:type="dxa"/>
          <w:left w:w="58" w:type="dxa"/>
          <w:bottom w:w="58" w:type="dxa"/>
          <w:right w:w="58" w:type="dxa"/>
        </w:tblCellMar>
        <w:tblLook w:val="00A0" w:firstRow="1" w:lastRow="0" w:firstColumn="1" w:lastColumn="0" w:noHBand="0" w:noVBand="0"/>
      </w:tblPr>
      <w:tblGrid>
        <w:gridCol w:w="2304"/>
        <w:gridCol w:w="2286"/>
        <w:gridCol w:w="5458"/>
      </w:tblGrid>
      <w:tr w:rsidR="003F2661" w14:paraId="491F6611" w14:textId="77777777" w:rsidTr="005A594C">
        <w:trPr>
          <w:trHeight w:val="95"/>
          <w:tblHeader/>
        </w:trPr>
        <w:tc>
          <w:tcPr>
            <w:tcW w:w="2304" w:type="dxa"/>
            <w:shd w:val="clear" w:color="auto" w:fill="365F91" w:themeFill="accent1" w:themeFillShade="BF"/>
            <w:hideMark/>
          </w:tcPr>
          <w:p w14:paraId="01547B51" w14:textId="1FA9477D" w:rsidR="003F2661" w:rsidRDefault="003F2661">
            <w:pPr>
              <w:keepNext/>
              <w:keepLines/>
              <w:jc w:val="center"/>
              <w:rPr>
                <w:rFonts w:eastAsia="MS PGothic"/>
                <w:b/>
                <w:bCs/>
                <w:i/>
                <w:color w:val="FFFFFF" w:themeColor="background1"/>
              </w:rPr>
            </w:pPr>
            <w:bookmarkStart w:id="859" w:name="_Hlk161672468"/>
            <w:bookmarkStart w:id="860" w:name="OLE_LINK48"/>
            <w:r>
              <w:rPr>
                <w:rFonts w:eastAsia="MS PGothic"/>
                <w:b/>
                <w:bCs/>
                <w:i/>
                <w:color w:val="FFFFFF" w:themeColor="background1"/>
              </w:rPr>
              <w:lastRenderedPageBreak/>
              <w:t>Model Weakness or Limitation</w:t>
            </w:r>
          </w:p>
        </w:tc>
        <w:tc>
          <w:tcPr>
            <w:tcW w:w="2286" w:type="dxa"/>
            <w:shd w:val="clear" w:color="auto" w:fill="365F91" w:themeFill="accent1" w:themeFillShade="BF"/>
            <w:vAlign w:val="center"/>
            <w:hideMark/>
          </w:tcPr>
          <w:p w14:paraId="210B7DD0" w14:textId="77777777" w:rsidR="003F2661" w:rsidRDefault="003F2661">
            <w:pPr>
              <w:keepNext/>
              <w:keepLines/>
              <w:contextualSpacing/>
              <w:jc w:val="center"/>
              <w:rPr>
                <w:rFonts w:eastAsia="MS PGothic"/>
                <w:b/>
                <w:bCs/>
                <w:i/>
                <w:color w:val="FFFFFF" w:themeColor="background1"/>
              </w:rPr>
            </w:pPr>
            <w:r>
              <w:rPr>
                <w:rFonts w:eastAsia="MS PGothic"/>
                <w:b/>
                <w:bCs/>
                <w:i/>
                <w:color w:val="FFFFFF" w:themeColor="background1"/>
              </w:rPr>
              <w:t>Associated Model Risk(s)</w:t>
            </w:r>
          </w:p>
        </w:tc>
        <w:tc>
          <w:tcPr>
            <w:tcW w:w="5458" w:type="dxa"/>
            <w:shd w:val="clear" w:color="auto" w:fill="365F91" w:themeFill="accent1" w:themeFillShade="BF"/>
            <w:vAlign w:val="center"/>
            <w:hideMark/>
          </w:tcPr>
          <w:p w14:paraId="50E6658E" w14:textId="77777777" w:rsidR="003F2661" w:rsidRDefault="003F2661">
            <w:pPr>
              <w:keepNext/>
              <w:keepLines/>
              <w:contextualSpacing/>
              <w:jc w:val="center"/>
              <w:rPr>
                <w:rFonts w:eastAsia="MS PGothic"/>
                <w:b/>
                <w:bCs/>
                <w:i/>
                <w:color w:val="FFFFFF" w:themeColor="background1"/>
              </w:rPr>
            </w:pPr>
            <w:r>
              <w:rPr>
                <w:rFonts w:eastAsia="MS PGothic"/>
                <w:b/>
                <w:bCs/>
                <w:i/>
                <w:color w:val="FFFFFF" w:themeColor="background1"/>
              </w:rPr>
              <w:t>Model Risk Mitigants / Remediation</w:t>
            </w:r>
          </w:p>
        </w:tc>
      </w:tr>
      <w:bookmarkEnd w:id="859"/>
      <w:tr w:rsidR="003F2661" w14:paraId="283AFD89" w14:textId="77777777" w:rsidTr="005A594C">
        <w:trPr>
          <w:cantSplit/>
          <w:trHeight w:val="364"/>
        </w:trPr>
        <w:tc>
          <w:tcPr>
            <w:tcW w:w="2304" w:type="dxa"/>
            <w:hideMark/>
          </w:tcPr>
          <w:p w14:paraId="7F094AF0" w14:textId="77777777" w:rsidR="003F2661" w:rsidRDefault="003F2661">
            <w:pPr>
              <w:rPr>
                <w:rFonts w:eastAsiaTheme="minorHAnsi"/>
              </w:rPr>
            </w:pPr>
            <w:r>
              <w:t xml:space="preserve">The model output is heavily impacted by several judgmental management assumptions, including x, y, and z. These assumptions are currently lacking empirical support. </w:t>
            </w:r>
          </w:p>
        </w:tc>
        <w:tc>
          <w:tcPr>
            <w:tcW w:w="2286" w:type="dxa"/>
            <w:hideMark/>
          </w:tcPr>
          <w:p w14:paraId="228CDC8A" w14:textId="77777777" w:rsidR="003F2661" w:rsidRDefault="003F2661">
            <w:r>
              <w:t xml:space="preserve">Use of judgmental assumptions increases the risk of poor model predictions / measurements and unsupported model estimates, which may lead to inappropriate business decisions. </w:t>
            </w:r>
          </w:p>
        </w:tc>
        <w:tc>
          <w:tcPr>
            <w:tcW w:w="5458" w:type="dxa"/>
            <w:hideMark/>
          </w:tcPr>
          <w:p w14:paraId="10F55DA5" w14:textId="77777777" w:rsidR="003F2661" w:rsidRDefault="003F2661">
            <w:r>
              <w:rPr>
                <w:b/>
              </w:rPr>
              <w:t>Short Term Risk Mitigants</w:t>
            </w:r>
            <w:r>
              <w:t xml:space="preserve">: </w:t>
            </w:r>
          </w:p>
          <w:p w14:paraId="30164FAB" w14:textId="77777777" w:rsidR="003F2661" w:rsidRDefault="003F2661" w:rsidP="00A53660">
            <w:pPr>
              <w:pStyle w:val="ListParagraph"/>
              <w:numPr>
                <w:ilvl w:val="0"/>
                <w:numId w:val="6"/>
              </w:numPr>
              <w:spacing w:after="200"/>
              <w:rPr>
                <w:rFonts w:cs="Times New Roman"/>
              </w:rPr>
            </w:pPr>
            <w:r>
              <w:rPr>
                <w:rFonts w:cs="Times New Roman"/>
              </w:rPr>
              <w:t>The judgmental assumptions will be subject to oversight by the governance committee X that will review and challenge the model owner's support for the assumptions on a monthly basis.</w:t>
            </w:r>
          </w:p>
          <w:p w14:paraId="62FB2CF5" w14:textId="77777777" w:rsidR="003F2661" w:rsidRDefault="003F2661" w:rsidP="00A53660">
            <w:pPr>
              <w:pStyle w:val="ListParagraph"/>
              <w:numPr>
                <w:ilvl w:val="0"/>
                <w:numId w:val="6"/>
              </w:numPr>
              <w:spacing w:after="200"/>
              <w:rPr>
                <w:rFonts w:cs="Times New Roman"/>
              </w:rPr>
            </w:pPr>
            <w:r>
              <w:rPr>
                <w:rFonts w:cs="Times New Roman"/>
              </w:rPr>
              <w:t xml:space="preserve">The model output will be benchmarked to the output from the alternative model Y on a quarterly basis. Significant divergence in the outputs will be investigated. </w:t>
            </w:r>
          </w:p>
          <w:p w14:paraId="58F8AB0A" w14:textId="77777777" w:rsidR="003F2661" w:rsidRDefault="003F2661">
            <w:r>
              <w:rPr>
                <w:b/>
              </w:rPr>
              <w:t>Longer Term Remediation Plan</w:t>
            </w:r>
            <w:r>
              <w:t xml:space="preserve">: </w:t>
            </w:r>
          </w:p>
          <w:p w14:paraId="56C67805" w14:textId="77777777" w:rsidR="003F2661" w:rsidRDefault="003F2661" w:rsidP="00A53660">
            <w:pPr>
              <w:pStyle w:val="ListParagraph"/>
              <w:numPr>
                <w:ilvl w:val="0"/>
                <w:numId w:val="7"/>
              </w:numPr>
              <w:spacing w:after="200"/>
              <w:rPr>
                <w:rFonts w:cs="Times New Roman"/>
              </w:rPr>
            </w:pPr>
            <w:r>
              <w:rPr>
                <w:rFonts w:cs="Times New Roman"/>
              </w:rPr>
              <w:t>The model owner will investigate the possibility of obtaining empirical support for the assumptions x and y once an additional 6 months of data are collected.</w:t>
            </w:r>
          </w:p>
          <w:p w14:paraId="16F74C68" w14:textId="77777777" w:rsidR="003F2661" w:rsidRDefault="003F2661" w:rsidP="00A53660">
            <w:pPr>
              <w:pStyle w:val="ListParagraph"/>
              <w:numPr>
                <w:ilvl w:val="0"/>
                <w:numId w:val="7"/>
              </w:numPr>
              <w:spacing w:after="200"/>
              <w:rPr>
                <w:rFonts w:cs="Times New Roman"/>
              </w:rPr>
            </w:pPr>
            <w:r>
              <w:rPr>
                <w:rFonts w:cs="Times New Roman"/>
              </w:rPr>
              <w:t>The model owner will investigate the possibility of modifying the modeling approach to reduce the reliance on judgmental assumptions.</w:t>
            </w:r>
          </w:p>
        </w:tc>
      </w:tr>
      <w:bookmarkEnd w:id="860"/>
    </w:tbl>
    <w:p w14:paraId="2871710F" w14:textId="77777777" w:rsidR="003F2661" w:rsidRDefault="003F2661" w:rsidP="003F2661"/>
    <w:p w14:paraId="641C5EF5"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1176A112" w14:textId="77777777" w:rsidR="00867433" w:rsidRDefault="00867433" w:rsidP="00142194">
      <w:pPr>
        <w:shd w:val="clear" w:color="auto" w:fill="DAEEF3" w:themeFill="accent5" w:themeFillTint="33"/>
        <w:jc w:val="both"/>
        <w:rPr>
          <w:rFonts w:ascii="Aptos Narrow" w:hAnsi="Aptos Narrow"/>
        </w:rPr>
      </w:pPr>
      <w:r w:rsidRPr="0092538C">
        <w:rPr>
          <w:rFonts w:ascii="Aptos Narrow" w:hAnsi="Aptos Narrow"/>
        </w:rPr>
        <w:t>The Fraud Intelligence model has limitations</w:t>
      </w:r>
      <w:r>
        <w:rPr>
          <w:rFonts w:ascii="Aptos Narrow" w:hAnsi="Aptos Narrow"/>
        </w:rPr>
        <w:t>.</w:t>
      </w:r>
    </w:p>
    <w:p w14:paraId="0F0DF740" w14:textId="77777777" w:rsidR="00867433" w:rsidRPr="0092538C" w:rsidRDefault="00867433" w:rsidP="00142194">
      <w:pPr>
        <w:shd w:val="clear" w:color="auto" w:fill="DAEEF3" w:themeFill="accent5" w:themeFillTint="33"/>
        <w:jc w:val="both"/>
        <w:rPr>
          <w:rFonts w:ascii="Aptos Narrow" w:hAnsi="Aptos Narrow"/>
          <w:b/>
          <w:bCs/>
        </w:rPr>
      </w:pPr>
      <w:bookmarkStart w:id="861" w:name="_Hlk184823911"/>
      <w:r w:rsidRPr="0092538C">
        <w:rPr>
          <w:rFonts w:ascii="Aptos Narrow" w:hAnsi="Aptos Narrow"/>
          <w:b/>
          <w:bCs/>
        </w:rPr>
        <w:t>External Factors</w:t>
      </w:r>
    </w:p>
    <w:p w14:paraId="25D2FF35" w14:textId="4EB67C25" w:rsidR="00867433" w:rsidRPr="0092538C" w:rsidRDefault="00867433" w:rsidP="00142194">
      <w:pPr>
        <w:shd w:val="clear" w:color="auto" w:fill="DAEEF3" w:themeFill="accent5" w:themeFillTint="33"/>
        <w:jc w:val="both"/>
        <w:rPr>
          <w:rFonts w:ascii="Aptos Narrow" w:hAnsi="Aptos Narrow"/>
        </w:rPr>
      </w:pPr>
      <w:r w:rsidRPr="0092538C">
        <w:rPr>
          <w:rFonts w:ascii="Aptos Narrow" w:hAnsi="Aptos Narrow"/>
        </w:rPr>
        <w:t>Model performance over time is dependent on external factors within the live environment being</w:t>
      </w:r>
      <w:r>
        <w:rPr>
          <w:rFonts w:ascii="Aptos Narrow" w:hAnsi="Aptos Narrow"/>
        </w:rPr>
        <w:t xml:space="preserve"> </w:t>
      </w:r>
      <w:r w:rsidRPr="0092538C">
        <w:rPr>
          <w:rFonts w:ascii="Aptos Narrow" w:hAnsi="Aptos Narrow"/>
        </w:rPr>
        <w:t xml:space="preserve">consistent with those factors that are present within the historical data that is used for </w:t>
      </w:r>
      <w:r w:rsidR="000937A6">
        <w:rPr>
          <w:rFonts w:ascii="Aptos Narrow" w:hAnsi="Aptos Narrow"/>
        </w:rPr>
        <w:t>model</w:t>
      </w:r>
      <w:r>
        <w:rPr>
          <w:rFonts w:ascii="Aptos Narrow" w:hAnsi="Aptos Narrow"/>
        </w:rPr>
        <w:t xml:space="preserve"> </w:t>
      </w:r>
      <w:r w:rsidR="00F36BA1">
        <w:rPr>
          <w:rFonts w:ascii="Aptos Narrow" w:hAnsi="Aptos Narrow"/>
        </w:rPr>
        <w:t>training</w:t>
      </w:r>
      <w:r w:rsidRPr="0092538C">
        <w:rPr>
          <w:rFonts w:ascii="Aptos Narrow" w:hAnsi="Aptos Narrow"/>
        </w:rPr>
        <w:t>. Stable model performance is dependent on external factors such as macroeconomic</w:t>
      </w:r>
      <w:r>
        <w:rPr>
          <w:rFonts w:ascii="Aptos Narrow" w:hAnsi="Aptos Narrow"/>
        </w:rPr>
        <w:t xml:space="preserve"> </w:t>
      </w:r>
      <w:r w:rsidRPr="0092538C">
        <w:rPr>
          <w:rFonts w:ascii="Aptos Narrow" w:hAnsi="Aptos Narrow"/>
        </w:rPr>
        <w:t>conditions, customers' business policies and decisioning processes, and portfolio management.</w:t>
      </w:r>
    </w:p>
    <w:p w14:paraId="2A956D7F" w14:textId="77777777" w:rsidR="00867433" w:rsidRPr="0092538C" w:rsidRDefault="00867433" w:rsidP="00142194">
      <w:pPr>
        <w:shd w:val="clear" w:color="auto" w:fill="DAEEF3" w:themeFill="accent5" w:themeFillTint="33"/>
        <w:jc w:val="both"/>
        <w:rPr>
          <w:rFonts w:ascii="Aptos Narrow" w:hAnsi="Aptos Narrow"/>
          <w:b/>
          <w:bCs/>
        </w:rPr>
      </w:pPr>
      <w:r w:rsidRPr="0092538C">
        <w:rPr>
          <w:rFonts w:ascii="Aptos Narrow" w:hAnsi="Aptos Narrow"/>
          <w:b/>
          <w:bCs/>
        </w:rPr>
        <w:t>Target Population</w:t>
      </w:r>
    </w:p>
    <w:p w14:paraId="4196616D" w14:textId="195DB4B7" w:rsidR="00867433" w:rsidRPr="0092538C" w:rsidRDefault="00104A5B" w:rsidP="00142194">
      <w:pPr>
        <w:shd w:val="clear" w:color="auto" w:fill="DAEEF3" w:themeFill="accent5" w:themeFillTint="33"/>
        <w:jc w:val="both"/>
        <w:rPr>
          <w:rFonts w:ascii="Aptos Narrow" w:hAnsi="Aptos Narrow"/>
        </w:rPr>
      </w:pPr>
      <w:r>
        <w:rPr>
          <w:rFonts w:ascii="Aptos Narrow" w:hAnsi="Aptos Narrow"/>
        </w:rPr>
        <w:t>The score was built on data that consists of</w:t>
      </w:r>
      <w:r w:rsidR="00867433" w:rsidRPr="0092538C">
        <w:rPr>
          <w:rFonts w:ascii="Aptos Narrow" w:hAnsi="Aptos Narrow"/>
        </w:rPr>
        <w:t xml:space="preserve"> both</w:t>
      </w:r>
      <w:r>
        <w:rPr>
          <w:rFonts w:ascii="Aptos Narrow" w:hAnsi="Aptos Narrow"/>
        </w:rPr>
        <w:t xml:space="preserve"> </w:t>
      </w:r>
      <w:r w:rsidR="00F36BA1" w:rsidRPr="00F36BA1">
        <w:rPr>
          <w:rFonts w:ascii="Aptos Narrow" w:hAnsi="Aptos Narrow"/>
        </w:rPr>
        <w:t>pre-book and post-book U.S. bankcard applicants that were</w:t>
      </w:r>
      <w:r w:rsidR="00F36BA1">
        <w:rPr>
          <w:rFonts w:ascii="Aptos Narrow" w:hAnsi="Aptos Narrow"/>
        </w:rPr>
        <w:t xml:space="preserve"> </w:t>
      </w:r>
      <w:r w:rsidR="00F36BA1" w:rsidRPr="00F36BA1">
        <w:rPr>
          <w:rFonts w:ascii="Aptos Narrow" w:hAnsi="Aptos Narrow"/>
        </w:rPr>
        <w:t>sourced from internal customer samples from LexisNexis Risk</w:t>
      </w:r>
      <w:r w:rsidR="00F36BA1">
        <w:rPr>
          <w:rFonts w:ascii="Aptos Narrow" w:hAnsi="Aptos Narrow"/>
        </w:rPr>
        <w:t xml:space="preserve"> </w:t>
      </w:r>
      <w:r w:rsidRPr="00F36BA1">
        <w:rPr>
          <w:rFonts w:ascii="Aptos Narrow" w:hAnsi="Aptos Narrow"/>
        </w:rPr>
        <w:t>Solutions.</w:t>
      </w:r>
    </w:p>
    <w:p w14:paraId="41246698" w14:textId="77777777" w:rsidR="00867433" w:rsidRDefault="00867433" w:rsidP="00142194">
      <w:pPr>
        <w:shd w:val="clear" w:color="auto" w:fill="DAEEF3" w:themeFill="accent5" w:themeFillTint="33"/>
        <w:jc w:val="both"/>
        <w:rPr>
          <w:rFonts w:ascii="Aptos Narrow" w:hAnsi="Aptos Narrow"/>
        </w:rPr>
      </w:pPr>
      <w:r w:rsidRPr="0092538C">
        <w:rPr>
          <w:rFonts w:ascii="Aptos Narrow" w:hAnsi="Aptos Narrow"/>
        </w:rPr>
        <w:t>The post-book fraud tag is the same as the “confirmed fraud” indicator and corresponds with the way</w:t>
      </w:r>
      <w:r>
        <w:rPr>
          <w:rFonts w:ascii="Aptos Narrow" w:hAnsi="Aptos Narrow"/>
        </w:rPr>
        <w:t xml:space="preserve"> </w:t>
      </w:r>
      <w:r w:rsidRPr="0092538C">
        <w:rPr>
          <w:rFonts w:ascii="Aptos Narrow" w:hAnsi="Aptos Narrow"/>
        </w:rPr>
        <w:t>a client would account for a financial loss due to fraud. Fraud that is “suspect” or does not necessarily</w:t>
      </w:r>
      <w:r>
        <w:rPr>
          <w:rFonts w:ascii="Aptos Narrow" w:hAnsi="Aptos Narrow"/>
        </w:rPr>
        <w:t xml:space="preserve"> </w:t>
      </w:r>
      <w:r w:rsidRPr="0092538C">
        <w:rPr>
          <w:rFonts w:ascii="Aptos Narrow" w:hAnsi="Aptos Narrow"/>
        </w:rPr>
        <w:t>correspond to a financial loss is considered a pre-book fraud tag.</w:t>
      </w:r>
    </w:p>
    <w:bookmarkEnd w:id="861"/>
    <w:p w14:paraId="76C76CCA" w14:textId="77777777" w:rsidR="00283B99" w:rsidRDefault="00283B99" w:rsidP="003F2661">
      <w:pPr>
        <w:shd w:val="clear" w:color="auto" w:fill="DAEEF3" w:themeFill="accent5" w:themeFillTint="33"/>
        <w:rPr>
          <w:rFonts w:ascii="Aptos Narrow" w:hAnsi="Aptos Narrow"/>
        </w:rPr>
      </w:pPr>
    </w:p>
    <w:tbl>
      <w:tblPr>
        <w:tblStyle w:val="TableGrid"/>
        <w:tblW w:w="0" w:type="auto"/>
        <w:tblLook w:val="04A0" w:firstRow="1" w:lastRow="0" w:firstColumn="1" w:lastColumn="0" w:noHBand="0" w:noVBand="1"/>
      </w:tblPr>
      <w:tblGrid>
        <w:gridCol w:w="2245"/>
        <w:gridCol w:w="3870"/>
        <w:gridCol w:w="3955"/>
      </w:tblGrid>
      <w:tr w:rsidR="002A3DFE" w14:paraId="7717789C" w14:textId="77777777" w:rsidTr="00A651C0">
        <w:tc>
          <w:tcPr>
            <w:tcW w:w="2245" w:type="dxa"/>
            <w:shd w:val="clear" w:color="auto" w:fill="365F91" w:themeFill="accent1" w:themeFillShade="BF"/>
          </w:tcPr>
          <w:p w14:paraId="01BEF3F6" w14:textId="7E58B2A0" w:rsidR="003F2661" w:rsidRDefault="003F2661" w:rsidP="00701055">
            <w:pPr>
              <w:jc w:val="center"/>
              <w:rPr>
                <w:rFonts w:ascii="Aptos Narrow" w:hAnsi="Aptos Narrow"/>
              </w:rPr>
            </w:pPr>
            <w:bookmarkStart w:id="862" w:name="_Hlk184824042"/>
            <w:r>
              <w:rPr>
                <w:rFonts w:eastAsia="MS PGothic"/>
                <w:b/>
                <w:bCs/>
                <w:i/>
                <w:color w:val="FFFFFF" w:themeColor="background1"/>
              </w:rPr>
              <w:t>Model Weakness or Limitation</w:t>
            </w:r>
          </w:p>
        </w:tc>
        <w:tc>
          <w:tcPr>
            <w:tcW w:w="3870" w:type="dxa"/>
            <w:shd w:val="clear" w:color="auto" w:fill="365F91" w:themeFill="accent1" w:themeFillShade="BF"/>
            <w:vAlign w:val="center"/>
          </w:tcPr>
          <w:p w14:paraId="15A1CEEE" w14:textId="2BC991D2" w:rsidR="003F2661" w:rsidRDefault="003F2661" w:rsidP="00701055">
            <w:pPr>
              <w:jc w:val="center"/>
              <w:rPr>
                <w:rFonts w:ascii="Aptos Narrow" w:hAnsi="Aptos Narrow"/>
              </w:rPr>
            </w:pPr>
            <w:r>
              <w:rPr>
                <w:rFonts w:eastAsia="MS PGothic"/>
                <w:b/>
                <w:bCs/>
                <w:i/>
                <w:color w:val="FFFFFF" w:themeColor="background1"/>
              </w:rPr>
              <w:t>Associated Model Risk(s)</w:t>
            </w:r>
          </w:p>
        </w:tc>
        <w:tc>
          <w:tcPr>
            <w:tcW w:w="3955" w:type="dxa"/>
            <w:shd w:val="clear" w:color="auto" w:fill="365F91" w:themeFill="accent1" w:themeFillShade="BF"/>
            <w:vAlign w:val="center"/>
          </w:tcPr>
          <w:p w14:paraId="7B8C3A88" w14:textId="6EEBFC21" w:rsidR="003F2661" w:rsidRDefault="003F2661" w:rsidP="00701055">
            <w:pPr>
              <w:jc w:val="center"/>
              <w:rPr>
                <w:rFonts w:ascii="Aptos Narrow" w:hAnsi="Aptos Narrow"/>
              </w:rPr>
            </w:pPr>
            <w:r>
              <w:rPr>
                <w:rFonts w:eastAsia="MS PGothic"/>
                <w:b/>
                <w:bCs/>
                <w:i/>
                <w:color w:val="FFFFFF" w:themeColor="background1"/>
              </w:rPr>
              <w:t>Model Risk Mitigants / Remediation</w:t>
            </w:r>
          </w:p>
        </w:tc>
      </w:tr>
      <w:tr w:rsidR="00A651C0" w14:paraId="500FBB81" w14:textId="77777777" w:rsidTr="00A651C0">
        <w:tc>
          <w:tcPr>
            <w:tcW w:w="2245" w:type="dxa"/>
            <w:vAlign w:val="center"/>
          </w:tcPr>
          <w:p w14:paraId="34F86310" w14:textId="1B4BB174" w:rsidR="00A651C0" w:rsidRPr="00A651C0" w:rsidRDefault="00A651C0" w:rsidP="00A651C0">
            <w:pPr>
              <w:rPr>
                <w:rFonts w:ascii="Aptos Narrow" w:hAnsi="Aptos Narrow"/>
                <w:sz w:val="20"/>
                <w:szCs w:val="20"/>
              </w:rPr>
            </w:pPr>
            <w:r w:rsidRPr="00A651C0">
              <w:rPr>
                <w:b/>
                <w:bCs/>
                <w:sz w:val="20"/>
                <w:szCs w:val="20"/>
              </w:rPr>
              <w:t>Dependence on External Factors</w:t>
            </w:r>
          </w:p>
        </w:tc>
        <w:tc>
          <w:tcPr>
            <w:tcW w:w="3870" w:type="dxa"/>
            <w:vAlign w:val="center"/>
          </w:tcPr>
          <w:p w14:paraId="37FD2D70" w14:textId="41E37CEB" w:rsidR="00A651C0" w:rsidRPr="00A651C0" w:rsidRDefault="00A651C0" w:rsidP="00A651C0">
            <w:pPr>
              <w:rPr>
                <w:rFonts w:ascii="Aptos Narrow" w:hAnsi="Aptos Narrow"/>
                <w:sz w:val="20"/>
                <w:szCs w:val="20"/>
              </w:rPr>
            </w:pPr>
            <w:r w:rsidRPr="00A651C0">
              <w:rPr>
                <w:sz w:val="20"/>
                <w:szCs w:val="20"/>
              </w:rPr>
              <w:t>Changes in macroeconomic conditions, customer business policies, decision-making processes, and portfolio management could negatively impact model performance.</w:t>
            </w:r>
          </w:p>
        </w:tc>
        <w:tc>
          <w:tcPr>
            <w:tcW w:w="3955" w:type="dxa"/>
            <w:vAlign w:val="center"/>
          </w:tcPr>
          <w:p w14:paraId="06C4E640" w14:textId="4F3C0BAD" w:rsidR="00A651C0" w:rsidRPr="00A651C0" w:rsidRDefault="00A651C0" w:rsidP="00A651C0">
            <w:pPr>
              <w:rPr>
                <w:rFonts w:ascii="Aptos Narrow" w:hAnsi="Aptos Narrow"/>
                <w:sz w:val="20"/>
                <w:szCs w:val="20"/>
              </w:rPr>
            </w:pPr>
            <w:r w:rsidRPr="00A651C0">
              <w:rPr>
                <w:sz w:val="20"/>
                <w:szCs w:val="20"/>
              </w:rPr>
              <w:t>Regular monitoring of external factors affecting the live environment. Annual reviews of macroeconomic and business policy changes.</w:t>
            </w:r>
          </w:p>
        </w:tc>
      </w:tr>
      <w:tr w:rsidR="00A651C0" w14:paraId="5F54A59B" w14:textId="77777777">
        <w:tc>
          <w:tcPr>
            <w:tcW w:w="2245" w:type="dxa"/>
            <w:vAlign w:val="center"/>
          </w:tcPr>
          <w:p w14:paraId="0ACC3BED" w14:textId="03F0223E" w:rsidR="00A651C0" w:rsidRPr="00A651C0" w:rsidRDefault="00A651C0" w:rsidP="00A651C0">
            <w:pPr>
              <w:rPr>
                <w:rFonts w:ascii="Aptos Narrow" w:hAnsi="Aptos Narrow"/>
                <w:sz w:val="20"/>
                <w:szCs w:val="20"/>
              </w:rPr>
            </w:pPr>
            <w:r w:rsidRPr="00A651C0">
              <w:rPr>
                <w:b/>
                <w:bCs/>
                <w:sz w:val="20"/>
                <w:szCs w:val="20"/>
              </w:rPr>
              <w:lastRenderedPageBreak/>
              <w:t>Target Population Misalignment</w:t>
            </w:r>
          </w:p>
        </w:tc>
        <w:tc>
          <w:tcPr>
            <w:tcW w:w="3870" w:type="dxa"/>
            <w:vAlign w:val="center"/>
          </w:tcPr>
          <w:p w14:paraId="5823A3A6" w14:textId="2E5E5920" w:rsidR="00A651C0" w:rsidRPr="00A651C0" w:rsidRDefault="00A651C0" w:rsidP="00A651C0">
            <w:pPr>
              <w:rPr>
                <w:rFonts w:ascii="Aptos Narrow" w:hAnsi="Aptos Narrow"/>
                <w:sz w:val="20"/>
                <w:szCs w:val="20"/>
              </w:rPr>
            </w:pPr>
            <w:r w:rsidRPr="00A651C0">
              <w:rPr>
                <w:sz w:val="20"/>
                <w:szCs w:val="20"/>
              </w:rPr>
              <w:t>Differences between the live population and the development population could result in decreased predictive accuracy and incorrect risk assessments.</w:t>
            </w:r>
          </w:p>
        </w:tc>
        <w:tc>
          <w:tcPr>
            <w:tcW w:w="3955" w:type="dxa"/>
            <w:vAlign w:val="center"/>
          </w:tcPr>
          <w:p w14:paraId="6A4A0C1E" w14:textId="748DE7BB" w:rsidR="00A651C0" w:rsidRPr="00A651C0" w:rsidRDefault="00A651C0" w:rsidP="00A651C0">
            <w:pPr>
              <w:rPr>
                <w:rFonts w:ascii="Aptos Narrow" w:hAnsi="Aptos Narrow"/>
                <w:sz w:val="20"/>
                <w:szCs w:val="20"/>
              </w:rPr>
            </w:pPr>
            <w:r w:rsidRPr="00A651C0">
              <w:rPr>
                <w:sz w:val="20"/>
                <w:szCs w:val="20"/>
              </w:rPr>
              <w:t>Periodic analysis of the live population to ensure alignment with the development population. Quarterly reviews and adjustments as needed.</w:t>
            </w:r>
          </w:p>
        </w:tc>
      </w:tr>
      <w:tr w:rsidR="00A651C0" w14:paraId="6727C305" w14:textId="77777777">
        <w:tc>
          <w:tcPr>
            <w:tcW w:w="2245" w:type="dxa"/>
            <w:vAlign w:val="center"/>
          </w:tcPr>
          <w:p w14:paraId="178B1C91" w14:textId="02FFD93D" w:rsidR="00A651C0" w:rsidRPr="00A651C0" w:rsidRDefault="00A651C0" w:rsidP="00A651C0">
            <w:pPr>
              <w:rPr>
                <w:rFonts w:ascii="Aptos Narrow" w:hAnsi="Aptos Narrow"/>
                <w:sz w:val="20"/>
                <w:szCs w:val="20"/>
              </w:rPr>
            </w:pPr>
            <w:r w:rsidRPr="00A651C0">
              <w:rPr>
                <w:b/>
                <w:bCs/>
                <w:sz w:val="20"/>
                <w:szCs w:val="20"/>
              </w:rPr>
              <w:t>Fraud Tagging Differences</w:t>
            </w:r>
          </w:p>
        </w:tc>
        <w:tc>
          <w:tcPr>
            <w:tcW w:w="3870" w:type="dxa"/>
            <w:vAlign w:val="center"/>
          </w:tcPr>
          <w:p w14:paraId="4ED3A251" w14:textId="2C3DA6A5" w:rsidR="00A651C0" w:rsidRPr="00A651C0" w:rsidRDefault="00A651C0" w:rsidP="00A651C0">
            <w:pPr>
              <w:rPr>
                <w:rFonts w:ascii="Aptos Narrow" w:hAnsi="Aptos Narrow"/>
                <w:sz w:val="20"/>
                <w:szCs w:val="20"/>
              </w:rPr>
            </w:pPr>
            <w:r w:rsidRPr="00A651C0">
              <w:rPr>
                <w:sz w:val="20"/>
                <w:szCs w:val="20"/>
              </w:rPr>
              <w:t>Inconsistencies in fraud tagging (e.g., confirmed fraud vs. suspect fraud) could lead to inaccuracies in model predictions and business decisions.</w:t>
            </w:r>
          </w:p>
        </w:tc>
        <w:tc>
          <w:tcPr>
            <w:tcW w:w="3955" w:type="dxa"/>
            <w:vAlign w:val="center"/>
          </w:tcPr>
          <w:p w14:paraId="2806EDBF" w14:textId="542EC53C" w:rsidR="00A651C0" w:rsidRPr="00A651C0" w:rsidRDefault="00A651C0" w:rsidP="00A651C0">
            <w:pPr>
              <w:rPr>
                <w:rFonts w:ascii="Aptos Narrow" w:hAnsi="Aptos Narrow"/>
                <w:sz w:val="20"/>
                <w:szCs w:val="20"/>
              </w:rPr>
            </w:pPr>
            <w:r w:rsidRPr="00A651C0">
              <w:rPr>
                <w:sz w:val="20"/>
                <w:szCs w:val="20"/>
              </w:rPr>
              <w:t>Routine validation of fraud tagging processes to ensure alignment with model development assumptions. Bi-annual audits of tagging practices.</w:t>
            </w:r>
          </w:p>
        </w:tc>
      </w:tr>
      <w:tr w:rsidR="00A651C0" w14:paraId="11DB6600" w14:textId="77777777">
        <w:tc>
          <w:tcPr>
            <w:tcW w:w="2245" w:type="dxa"/>
            <w:vAlign w:val="center"/>
          </w:tcPr>
          <w:p w14:paraId="7A60DC76" w14:textId="21516F9B" w:rsidR="00A651C0" w:rsidRPr="00A651C0" w:rsidRDefault="00A651C0" w:rsidP="00A651C0">
            <w:pPr>
              <w:rPr>
                <w:rFonts w:ascii="Aptos Narrow" w:hAnsi="Aptos Narrow"/>
                <w:sz w:val="20"/>
                <w:szCs w:val="20"/>
              </w:rPr>
            </w:pPr>
            <w:r w:rsidRPr="00A651C0">
              <w:rPr>
                <w:b/>
                <w:bCs/>
                <w:sz w:val="20"/>
                <w:szCs w:val="20"/>
              </w:rPr>
              <w:t>Data Instability Risk</w:t>
            </w:r>
          </w:p>
        </w:tc>
        <w:tc>
          <w:tcPr>
            <w:tcW w:w="3870" w:type="dxa"/>
            <w:vAlign w:val="center"/>
          </w:tcPr>
          <w:p w14:paraId="70F68CC1" w14:textId="4C335ADC" w:rsidR="00A651C0" w:rsidRPr="00A651C0" w:rsidRDefault="00A651C0" w:rsidP="00A651C0">
            <w:pPr>
              <w:rPr>
                <w:rFonts w:ascii="Aptos Narrow" w:hAnsi="Aptos Narrow"/>
                <w:sz w:val="20"/>
                <w:szCs w:val="20"/>
              </w:rPr>
            </w:pPr>
            <w:r w:rsidRPr="00A651C0">
              <w:rPr>
                <w:sz w:val="20"/>
                <w:szCs w:val="20"/>
              </w:rPr>
              <w:t>Model performance may degrade if there are significant shifts in consumer behavior or reporting practices over time, impacting input data stability.</w:t>
            </w:r>
          </w:p>
        </w:tc>
        <w:tc>
          <w:tcPr>
            <w:tcW w:w="3955" w:type="dxa"/>
            <w:vAlign w:val="center"/>
          </w:tcPr>
          <w:p w14:paraId="3D82CBEA" w14:textId="693183AF" w:rsidR="00A651C0" w:rsidRPr="00A651C0" w:rsidRDefault="00A651C0" w:rsidP="00A651C0">
            <w:pPr>
              <w:rPr>
                <w:rFonts w:ascii="Aptos Narrow" w:hAnsi="Aptos Narrow"/>
                <w:sz w:val="20"/>
                <w:szCs w:val="20"/>
              </w:rPr>
            </w:pPr>
            <w:r w:rsidRPr="00A651C0">
              <w:rPr>
                <w:sz w:val="20"/>
                <w:szCs w:val="20"/>
              </w:rPr>
              <w:t>Regular score monitoring to identify and address shifts in behavior or data quality. Monthly stability tracking and annual recalibration if necessary.</w:t>
            </w:r>
          </w:p>
        </w:tc>
      </w:tr>
      <w:bookmarkEnd w:id="862"/>
    </w:tbl>
    <w:p w14:paraId="28F83407" w14:textId="77777777" w:rsidR="003F2661" w:rsidRDefault="003F2661" w:rsidP="003F2661">
      <w:pPr>
        <w:shd w:val="clear" w:color="auto" w:fill="DAEEF3" w:themeFill="accent5" w:themeFillTint="33"/>
        <w:rPr>
          <w:rFonts w:ascii="Aptos Narrow" w:hAnsi="Aptos Narrow"/>
        </w:rPr>
      </w:pPr>
    </w:p>
    <w:p w14:paraId="15C3EE37" w14:textId="60F4182B" w:rsidR="00F478E4" w:rsidRDefault="00F478E4" w:rsidP="00F478E4">
      <w:pPr>
        <w:shd w:val="clear" w:color="auto" w:fill="DAEEF3" w:themeFill="accent5" w:themeFillTint="33"/>
        <w:jc w:val="both"/>
        <w:rPr>
          <w:rFonts w:ascii="Aptos Narrow" w:hAnsi="Aptos Narrow"/>
        </w:rPr>
      </w:pPr>
      <w:r w:rsidRPr="00C0713F">
        <w:rPr>
          <w:rFonts w:ascii="Aptos Narrow" w:hAnsi="Aptos Narrow"/>
          <w:b/>
          <w:bCs/>
        </w:rPr>
        <w:t>For more details kindly refer to “</w:t>
      </w:r>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
    <w:p w14:paraId="3A209AB2" w14:textId="73376CAF" w:rsidR="004C726A" w:rsidRDefault="004C726A" w:rsidP="003F2661">
      <w:pPr>
        <w:shd w:val="clear" w:color="auto" w:fill="DAEEF3" w:themeFill="accent5" w:themeFillTint="33"/>
        <w:rPr>
          <w:rFonts w:ascii="Aptos Narrow" w:hAnsi="Aptos Narrow"/>
        </w:rPr>
      </w:pPr>
      <w:r>
        <w:rPr>
          <w:rFonts w:ascii="Aptos Narrow" w:hAnsi="Aptos Narrow"/>
        </w:rPr>
        <w:object w:dxaOrig="1538" w:dyaOrig="993" w14:anchorId="0FDB82D9">
          <v:shape id="_x0000_i1045" type="#_x0000_t75" style="width:77.25pt;height:49.5pt" o:ole="">
            <v:imagedata r:id="rId13" o:title=""/>
          </v:shape>
          <o:OLEObject Type="Embed" ProgID="AcroExch.Document.DC" ShapeID="_x0000_i1045" DrawAspect="Icon" ObjectID="_1795962252" r:id="rId42"/>
        </w:object>
      </w:r>
    </w:p>
    <w:p w14:paraId="2BBD2463" w14:textId="5B8DC87B" w:rsidR="00CC041D" w:rsidRDefault="00CC041D">
      <w:pPr>
        <w:spacing w:after="200"/>
        <w:rPr>
          <w:rFonts w:ascii="Arial Narrow" w:eastAsiaTheme="majorEastAsia" w:hAnsi="Arial Narrow" w:cstheme="majorBidi"/>
          <w:b/>
          <w:bCs/>
          <w:sz w:val="24"/>
          <w:szCs w:val="24"/>
        </w:rPr>
      </w:pPr>
    </w:p>
    <w:p w14:paraId="388EA99C" w14:textId="4B780C39" w:rsidR="003F2661" w:rsidRPr="006C506F" w:rsidRDefault="003F2661" w:rsidP="00A53660">
      <w:pPr>
        <w:pStyle w:val="Heading2"/>
        <w:numPr>
          <w:ilvl w:val="1"/>
          <w:numId w:val="1"/>
        </w:numPr>
        <w:pBdr>
          <w:bottom w:val="single" w:sz="6" w:space="1" w:color="auto"/>
        </w:pBdr>
        <w:shd w:val="clear" w:color="auto" w:fill="C6D9F1" w:themeFill="text2" w:themeFillTint="33"/>
        <w:spacing w:before="0"/>
        <w:ind w:left="720" w:hanging="720"/>
        <w:rPr>
          <w:rFonts w:cs="Arial"/>
          <w:szCs w:val="24"/>
        </w:rPr>
      </w:pPr>
      <w:bookmarkStart w:id="863" w:name="_Toc163230507"/>
      <w:r w:rsidRPr="006C506F">
        <w:rPr>
          <w:rFonts w:cs="Arial"/>
          <w:szCs w:val="24"/>
        </w:rPr>
        <w:t xml:space="preserve">MODEL </w:t>
      </w:r>
      <w:r w:rsidRPr="00701055">
        <w:rPr>
          <w:rFonts w:cs="Arial"/>
          <w:szCs w:val="24"/>
        </w:rPr>
        <w:t>ESTIMATION</w:t>
      </w:r>
      <w:r w:rsidR="00A76DBB">
        <w:rPr>
          <w:rFonts w:cs="Arial" w:hint="eastAsia"/>
          <w:szCs w:val="24"/>
        </w:rPr>
        <w:t xml:space="preserve"> / TRAINING</w:t>
      </w:r>
      <w:r w:rsidRPr="00701055">
        <w:rPr>
          <w:rFonts w:cs="Arial"/>
          <w:szCs w:val="24"/>
        </w:rPr>
        <w:t xml:space="preserve"> AND SELECTION</w:t>
      </w:r>
      <w:bookmarkEnd w:id="863"/>
      <w:r w:rsidRPr="006C506F">
        <w:rPr>
          <w:rFonts w:cs="Arial"/>
          <w:szCs w:val="24"/>
        </w:rPr>
        <w:t xml:space="preserve"> </w:t>
      </w:r>
    </w:p>
    <w:p w14:paraId="7A8759C0" w14:textId="1233CD9B" w:rsidR="003F6733" w:rsidRDefault="003F2661" w:rsidP="003F2661">
      <w:pPr>
        <w:rPr>
          <w:rStyle w:val="SubtleEmphasis"/>
        </w:rPr>
      </w:pPr>
      <w:r>
        <w:rPr>
          <w:rStyle w:val="SubtleEmphasis"/>
        </w:rPr>
        <w:t>Note: “Model estimation</w:t>
      </w:r>
      <w:r w:rsidR="00A76DBB">
        <w:rPr>
          <w:rStyle w:val="SubtleEmphasis"/>
        </w:rPr>
        <w:t>/training</w:t>
      </w:r>
      <w:r>
        <w:rPr>
          <w:rStyle w:val="SubtleEmphasis"/>
        </w:rPr>
        <w:t>” is mostly applicable for those models that rely on statistical estimation and optimization techniques, such as regression analysis</w:t>
      </w:r>
      <w:r w:rsidR="00A76DBB">
        <w:rPr>
          <w:rStyle w:val="SubtleEmphasis"/>
          <w:rFonts w:hint="eastAsia"/>
        </w:rPr>
        <w:t xml:space="preserve"> </w:t>
      </w:r>
      <w:r w:rsidR="00A76DBB">
        <w:rPr>
          <w:rStyle w:val="SubtleEmphasis"/>
        </w:rPr>
        <w:t>or machine learning techniques</w:t>
      </w:r>
      <w:r>
        <w:rPr>
          <w:rStyle w:val="SubtleEmphasis"/>
        </w:rPr>
        <w:t>. However, this section is also relevant to some other types of models, including those that are developed using expert judgment</w:t>
      </w:r>
      <w:r w:rsidR="00A80FE0">
        <w:rPr>
          <w:rStyle w:val="SubtleEmphasis"/>
        </w:rPr>
        <w:t xml:space="preserve"> (qualitative models)</w:t>
      </w:r>
      <w:r>
        <w:rPr>
          <w:rStyle w:val="SubtleEmphasis"/>
        </w:rPr>
        <w:t>.</w:t>
      </w:r>
    </w:p>
    <w:p w14:paraId="4385D9A2" w14:textId="77777777" w:rsidR="003F2661" w:rsidRPr="002C57A9" w:rsidRDefault="003F2661" w:rsidP="003F2661">
      <w:pPr>
        <w:rPr>
          <w:rStyle w:val="SubtleEmphasis"/>
          <w:i w:val="0"/>
          <w:iCs w:val="0"/>
        </w:rPr>
      </w:pPr>
    </w:p>
    <w:p w14:paraId="0AC6FAEF" w14:textId="77777777" w:rsidR="002C57A9" w:rsidRPr="002C57A9" w:rsidRDefault="002C57A9" w:rsidP="00701055">
      <w:pPr>
        <w:rPr>
          <w:rFonts w:ascii="Arial" w:eastAsia="SimSun" w:hAnsi="Arial" w:cs="Arial"/>
          <w:b/>
          <w:bCs/>
          <w:color w:val="0070C0"/>
        </w:rPr>
      </w:pPr>
      <w:bookmarkStart w:id="864" w:name="OLE_LINK18"/>
      <w:r w:rsidRPr="00701055">
        <w:rPr>
          <w:rFonts w:ascii="Arial" w:eastAsia="SimSun" w:hAnsi="Arial" w:cs="Arial"/>
          <w:b/>
          <w:bCs/>
          <w:color w:val="0070C0"/>
        </w:rPr>
        <w:t>Reference Document List</w:t>
      </w:r>
    </w:p>
    <w:p w14:paraId="0FC9946B" w14:textId="3E870636" w:rsidR="002C57A9" w:rsidRPr="002C57A9" w:rsidRDefault="002C57A9" w:rsidP="002C57A9">
      <w:pPr>
        <w:rPr>
          <w:rStyle w:val="SubtleEmphasis"/>
        </w:rPr>
      </w:pPr>
      <w:r w:rsidRPr="00701055">
        <w:rPr>
          <w:rStyle w:val="SubtleEmphasis"/>
        </w:rPr>
        <w:t>Please list all the documents referred to in this section.</w:t>
      </w:r>
    </w:p>
    <w:p w14:paraId="434F88F7" w14:textId="77777777" w:rsidR="002C57A9" w:rsidRDefault="002C57A9" w:rsidP="002C57A9">
      <w:pPr>
        <w:rPr>
          <w:rFonts w:ascii="Arial Narrow" w:hAnsi="Arial Narrow"/>
          <w:color w:val="00B0F0"/>
        </w:rPr>
      </w:pPr>
    </w:p>
    <w:tbl>
      <w:tblPr>
        <w:tblStyle w:val="TableGrid"/>
        <w:tblW w:w="0" w:type="auto"/>
        <w:tblLook w:val="04A0" w:firstRow="1" w:lastRow="0" w:firstColumn="1" w:lastColumn="0" w:noHBand="0" w:noVBand="1"/>
      </w:tblPr>
      <w:tblGrid>
        <w:gridCol w:w="721"/>
        <w:gridCol w:w="5579"/>
        <w:gridCol w:w="3770"/>
      </w:tblGrid>
      <w:tr w:rsidR="002C57A9" w:rsidRPr="002C57A9" w14:paraId="1AC0A5CC" w14:textId="77777777" w:rsidTr="00B97B8C">
        <w:tc>
          <w:tcPr>
            <w:tcW w:w="721"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5D463921" w14:textId="77777777" w:rsidR="002C57A9" w:rsidRPr="002C57A9" w:rsidRDefault="002C57A9">
            <w:pPr>
              <w:rPr>
                <w:rFonts w:ascii="Aptos Narrow" w:hAnsi="Aptos Narrow"/>
                <w:b/>
                <w:bCs/>
              </w:rPr>
            </w:pPr>
            <w:r w:rsidRPr="002C57A9">
              <w:rPr>
                <w:rFonts w:ascii="Aptos Narrow" w:hAnsi="Aptos Narrow"/>
                <w:b/>
                <w:bCs/>
              </w:rPr>
              <w:t>#</w:t>
            </w:r>
          </w:p>
        </w:tc>
        <w:tc>
          <w:tcPr>
            <w:tcW w:w="5579"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6A0A992D" w14:textId="77777777" w:rsidR="002C57A9" w:rsidRPr="002C57A9" w:rsidRDefault="002C57A9">
            <w:pPr>
              <w:rPr>
                <w:rFonts w:ascii="Aptos Narrow" w:hAnsi="Aptos Narrow"/>
                <w:b/>
                <w:bCs/>
              </w:rPr>
            </w:pPr>
            <w:r w:rsidRPr="002C57A9">
              <w:rPr>
                <w:rFonts w:ascii="Aptos Narrow" w:hAnsi="Aptos Narrow"/>
                <w:b/>
                <w:bCs/>
              </w:rPr>
              <w:t>Reference Document Name</w:t>
            </w:r>
          </w:p>
        </w:tc>
        <w:tc>
          <w:tcPr>
            <w:tcW w:w="3770"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33A34CA8" w14:textId="77777777" w:rsidR="002C57A9" w:rsidRPr="002C57A9" w:rsidRDefault="002C57A9">
            <w:pPr>
              <w:rPr>
                <w:rFonts w:ascii="Aptos Narrow" w:hAnsi="Aptos Narrow"/>
                <w:b/>
                <w:bCs/>
              </w:rPr>
            </w:pPr>
            <w:r w:rsidRPr="002C57A9">
              <w:rPr>
                <w:rFonts w:ascii="Aptos Narrow" w:hAnsi="Aptos Narrow"/>
                <w:b/>
                <w:bCs/>
              </w:rPr>
              <w:t>High Level Description and purpose of the Document</w:t>
            </w:r>
          </w:p>
        </w:tc>
      </w:tr>
      <w:tr w:rsidR="00B97B8C" w:rsidRPr="002C57A9" w14:paraId="2F01CF26" w14:textId="77777777" w:rsidTr="00B97B8C">
        <w:tc>
          <w:tcPr>
            <w:tcW w:w="721" w:type="dxa"/>
            <w:tcBorders>
              <w:top w:val="single" w:sz="4" w:space="0" w:color="auto"/>
              <w:left w:val="single" w:sz="4" w:space="0" w:color="auto"/>
              <w:bottom w:val="single" w:sz="4" w:space="0" w:color="auto"/>
              <w:right w:val="single" w:sz="4" w:space="0" w:color="auto"/>
            </w:tcBorders>
            <w:vAlign w:val="center"/>
            <w:hideMark/>
          </w:tcPr>
          <w:p w14:paraId="6BA531A3" w14:textId="68DF8FBD" w:rsidR="00B97B8C" w:rsidRPr="005E5400" w:rsidRDefault="00B97B8C" w:rsidP="00B97B8C">
            <w:pPr>
              <w:rPr>
                <w:rFonts w:ascii="Aptos Narrow" w:hAnsi="Aptos Narrow"/>
                <w:sz w:val="20"/>
                <w:szCs w:val="20"/>
              </w:rPr>
            </w:pPr>
            <w:r w:rsidRPr="005E5400">
              <w:rPr>
                <w:rFonts w:ascii="Aptos Narrow" w:hAnsi="Aptos Narrow"/>
                <w:iCs/>
                <w:sz w:val="20"/>
                <w:szCs w:val="20"/>
              </w:rPr>
              <w:t>1</w:t>
            </w:r>
          </w:p>
        </w:tc>
        <w:tc>
          <w:tcPr>
            <w:tcW w:w="5579" w:type="dxa"/>
            <w:tcBorders>
              <w:top w:val="single" w:sz="4" w:space="0" w:color="auto"/>
              <w:left w:val="single" w:sz="4" w:space="0" w:color="auto"/>
              <w:bottom w:val="single" w:sz="4" w:space="0" w:color="auto"/>
              <w:right w:val="single" w:sz="4" w:space="0" w:color="auto"/>
            </w:tcBorders>
            <w:vAlign w:val="center"/>
          </w:tcPr>
          <w:p w14:paraId="3B6E32B3" w14:textId="0A85DA23" w:rsidR="00B97B8C" w:rsidRPr="005E5400" w:rsidRDefault="00B97B8C" w:rsidP="00B97B8C">
            <w:pPr>
              <w:rPr>
                <w:rFonts w:ascii="Aptos Narrow" w:hAnsi="Aptos Narrow"/>
                <w:sz w:val="20"/>
                <w:szCs w:val="20"/>
              </w:rPr>
            </w:pPr>
            <w:r w:rsidRPr="005E5400">
              <w:rPr>
                <w:rFonts w:ascii="Aptos Narrow" w:hAnsi="Aptos Narrow"/>
                <w:sz w:val="20"/>
                <w:szCs w:val="20"/>
              </w:rPr>
              <w:t>FraudIntelligence_1.0_BankcardModel_ReferenceGuide.pdf</w:t>
            </w:r>
          </w:p>
        </w:tc>
        <w:tc>
          <w:tcPr>
            <w:tcW w:w="3770" w:type="dxa"/>
            <w:tcBorders>
              <w:top w:val="single" w:sz="4" w:space="0" w:color="auto"/>
              <w:left w:val="single" w:sz="4" w:space="0" w:color="auto"/>
              <w:bottom w:val="single" w:sz="4" w:space="0" w:color="auto"/>
              <w:right w:val="single" w:sz="4" w:space="0" w:color="auto"/>
            </w:tcBorders>
            <w:vAlign w:val="center"/>
          </w:tcPr>
          <w:p w14:paraId="0D9BD9DE" w14:textId="4C0E2DDB" w:rsidR="00B97B8C" w:rsidRPr="005E5400" w:rsidRDefault="00B97B8C" w:rsidP="00B97B8C">
            <w:pPr>
              <w:rPr>
                <w:rFonts w:ascii="Aptos Narrow" w:hAnsi="Aptos Narrow"/>
                <w:sz w:val="20"/>
                <w:szCs w:val="20"/>
              </w:rPr>
            </w:pPr>
            <w:r w:rsidRPr="005E5400">
              <w:rPr>
                <w:rFonts w:ascii="Aptos Narrow" w:hAnsi="Aptos Narrow"/>
                <w:sz w:val="20"/>
                <w:szCs w:val="20"/>
              </w:rPr>
              <w:t>It is the model reference guide.</w:t>
            </w:r>
          </w:p>
        </w:tc>
      </w:tr>
      <w:tr w:rsidR="00B97B8C" w:rsidRPr="002C57A9" w14:paraId="452C0217" w14:textId="77777777" w:rsidTr="00B97B8C">
        <w:tc>
          <w:tcPr>
            <w:tcW w:w="721" w:type="dxa"/>
            <w:tcBorders>
              <w:top w:val="single" w:sz="4" w:space="0" w:color="auto"/>
              <w:left w:val="single" w:sz="4" w:space="0" w:color="auto"/>
              <w:bottom w:val="single" w:sz="4" w:space="0" w:color="auto"/>
              <w:right w:val="single" w:sz="4" w:space="0" w:color="auto"/>
            </w:tcBorders>
            <w:vAlign w:val="center"/>
            <w:hideMark/>
          </w:tcPr>
          <w:p w14:paraId="63336A1A" w14:textId="2B7D9A40" w:rsidR="00B97B8C" w:rsidRPr="005E5400" w:rsidRDefault="00B97B8C" w:rsidP="00B97B8C">
            <w:pPr>
              <w:rPr>
                <w:rFonts w:ascii="Aptos Narrow" w:hAnsi="Aptos Narrow"/>
                <w:sz w:val="20"/>
                <w:szCs w:val="20"/>
              </w:rPr>
            </w:pPr>
            <w:r w:rsidRPr="005E5400">
              <w:rPr>
                <w:rFonts w:ascii="Aptos Narrow" w:hAnsi="Aptos Narrow"/>
                <w:iCs/>
                <w:sz w:val="20"/>
                <w:szCs w:val="20"/>
              </w:rPr>
              <w:t>2</w:t>
            </w:r>
          </w:p>
        </w:tc>
        <w:tc>
          <w:tcPr>
            <w:tcW w:w="5579" w:type="dxa"/>
            <w:tcBorders>
              <w:top w:val="single" w:sz="4" w:space="0" w:color="auto"/>
              <w:left w:val="single" w:sz="4" w:space="0" w:color="auto"/>
              <w:bottom w:val="single" w:sz="4" w:space="0" w:color="auto"/>
              <w:right w:val="single" w:sz="4" w:space="0" w:color="auto"/>
            </w:tcBorders>
            <w:vAlign w:val="center"/>
          </w:tcPr>
          <w:p w14:paraId="467A548A" w14:textId="2891A2B7" w:rsidR="00B97B8C" w:rsidRPr="005E5400" w:rsidRDefault="00B97B8C" w:rsidP="00B97B8C">
            <w:pPr>
              <w:rPr>
                <w:rFonts w:ascii="Aptos Narrow" w:hAnsi="Aptos Narrow"/>
                <w:sz w:val="20"/>
                <w:szCs w:val="20"/>
              </w:rPr>
            </w:pPr>
            <w:r w:rsidRPr="005E5400">
              <w:rPr>
                <w:rFonts w:ascii="Aptos Narrow" w:hAnsi="Aptos Narrow"/>
                <w:sz w:val="20"/>
                <w:szCs w:val="20"/>
              </w:rPr>
              <w:t xml:space="preserve">MRM-CONTROL01 - </w:t>
            </w:r>
            <w:proofErr w:type="spellStart"/>
            <w:r w:rsidRPr="005E5400">
              <w:rPr>
                <w:rFonts w:ascii="Aptos Narrow" w:hAnsi="Aptos Narrow"/>
                <w:sz w:val="20"/>
                <w:szCs w:val="20"/>
              </w:rPr>
              <w:t>y&amp;n</w:t>
            </w:r>
            <w:proofErr w:type="spellEnd"/>
            <w:r w:rsidRPr="005E5400">
              <w:rPr>
                <w:rFonts w:ascii="Aptos Narrow" w:hAnsi="Aptos Narrow"/>
                <w:sz w:val="20"/>
                <w:szCs w:val="20"/>
              </w:rPr>
              <w:t xml:space="preserve"> Model </w:t>
            </w:r>
            <w:proofErr w:type="spellStart"/>
            <w:r w:rsidRPr="005E5400">
              <w:rPr>
                <w:rFonts w:ascii="Aptos Narrow" w:hAnsi="Aptos Narrow"/>
                <w:sz w:val="20"/>
                <w:szCs w:val="20"/>
              </w:rPr>
              <w:t>Assmt</w:t>
            </w:r>
            <w:proofErr w:type="spellEnd"/>
            <w:r w:rsidRPr="005E5400">
              <w:rPr>
                <w:rFonts w:ascii="Aptos Narrow" w:hAnsi="Aptos Narrow"/>
                <w:sz w:val="20"/>
                <w:szCs w:val="20"/>
              </w:rPr>
              <w:t xml:space="preserve"> 048 - Albert </w:t>
            </w:r>
            <w:proofErr w:type="spellStart"/>
            <w:r w:rsidRPr="005E5400">
              <w:rPr>
                <w:rFonts w:ascii="Aptos Narrow" w:hAnsi="Aptos Narrow"/>
                <w:sz w:val="20"/>
                <w:szCs w:val="20"/>
              </w:rPr>
              <w:t>YesM</w:t>
            </w:r>
            <w:proofErr w:type="spellEnd"/>
            <w:r w:rsidRPr="005E5400">
              <w:rPr>
                <w:rFonts w:ascii="Aptos Narrow" w:hAnsi="Aptos Narrow"/>
                <w:sz w:val="20"/>
                <w:szCs w:val="20"/>
              </w:rPr>
              <w:t xml:space="preserve"> - LexisNexis LNFI.docx</w:t>
            </w:r>
          </w:p>
        </w:tc>
        <w:tc>
          <w:tcPr>
            <w:tcW w:w="3770" w:type="dxa"/>
            <w:tcBorders>
              <w:top w:val="single" w:sz="4" w:space="0" w:color="auto"/>
              <w:left w:val="single" w:sz="4" w:space="0" w:color="auto"/>
              <w:bottom w:val="single" w:sz="4" w:space="0" w:color="auto"/>
              <w:right w:val="single" w:sz="4" w:space="0" w:color="auto"/>
            </w:tcBorders>
            <w:vAlign w:val="center"/>
          </w:tcPr>
          <w:p w14:paraId="5E0A1DF4" w14:textId="761C184D" w:rsidR="00B97B8C" w:rsidRPr="005E5400" w:rsidRDefault="00B97B8C" w:rsidP="00B97B8C">
            <w:pPr>
              <w:rPr>
                <w:rFonts w:ascii="Aptos Narrow" w:hAnsi="Aptos Narrow"/>
                <w:sz w:val="20"/>
                <w:szCs w:val="20"/>
              </w:rPr>
            </w:pPr>
            <w:r w:rsidRPr="005E5400">
              <w:rPr>
                <w:rFonts w:ascii="Aptos Narrow" w:hAnsi="Aptos Narrow"/>
                <w:sz w:val="20"/>
                <w:szCs w:val="20"/>
              </w:rPr>
              <w:t>Enterprise risk management and Model risk classification procedures.</w:t>
            </w:r>
          </w:p>
        </w:tc>
      </w:tr>
      <w:tr w:rsidR="00B97B8C" w:rsidRPr="002C57A9" w14:paraId="325B081B" w14:textId="77777777" w:rsidTr="00B97B8C">
        <w:tc>
          <w:tcPr>
            <w:tcW w:w="721" w:type="dxa"/>
            <w:tcBorders>
              <w:top w:val="single" w:sz="4" w:space="0" w:color="auto"/>
              <w:left w:val="single" w:sz="4" w:space="0" w:color="auto"/>
              <w:bottom w:val="single" w:sz="4" w:space="0" w:color="auto"/>
              <w:right w:val="single" w:sz="4" w:space="0" w:color="auto"/>
            </w:tcBorders>
            <w:vAlign w:val="center"/>
          </w:tcPr>
          <w:p w14:paraId="45269951" w14:textId="0ADD7718" w:rsidR="00B97B8C" w:rsidRPr="005E5400" w:rsidRDefault="00B97B8C" w:rsidP="00B97B8C">
            <w:pPr>
              <w:rPr>
                <w:rFonts w:ascii="Aptos Narrow" w:hAnsi="Aptos Narrow"/>
                <w:sz w:val="20"/>
                <w:szCs w:val="20"/>
              </w:rPr>
            </w:pPr>
            <w:r w:rsidRPr="005E5400">
              <w:rPr>
                <w:rFonts w:ascii="Aptos Narrow" w:hAnsi="Aptos Narrow"/>
                <w:iCs/>
                <w:sz w:val="20"/>
                <w:szCs w:val="20"/>
              </w:rPr>
              <w:t>3</w:t>
            </w:r>
          </w:p>
        </w:tc>
        <w:tc>
          <w:tcPr>
            <w:tcW w:w="5579" w:type="dxa"/>
            <w:tcBorders>
              <w:top w:val="single" w:sz="4" w:space="0" w:color="auto"/>
              <w:left w:val="single" w:sz="4" w:space="0" w:color="auto"/>
              <w:bottom w:val="single" w:sz="4" w:space="0" w:color="auto"/>
              <w:right w:val="single" w:sz="4" w:space="0" w:color="auto"/>
            </w:tcBorders>
            <w:vAlign w:val="center"/>
          </w:tcPr>
          <w:p w14:paraId="74D497F5" w14:textId="2EDD294D" w:rsidR="00B97B8C" w:rsidRPr="005E5400" w:rsidRDefault="00B97B8C" w:rsidP="00B97B8C">
            <w:pPr>
              <w:rPr>
                <w:rFonts w:ascii="Aptos Narrow" w:hAnsi="Aptos Narrow"/>
                <w:sz w:val="20"/>
                <w:szCs w:val="20"/>
              </w:rPr>
            </w:pPr>
            <w:r w:rsidRPr="005E5400">
              <w:rPr>
                <w:rFonts w:ascii="Aptos Narrow" w:hAnsi="Aptos Narrow"/>
                <w:sz w:val="20"/>
                <w:szCs w:val="20"/>
              </w:rPr>
              <w:t xml:space="preserve">MRM-CONTROL02 - Model-IRR </w:t>
            </w:r>
            <w:proofErr w:type="spellStart"/>
            <w:r w:rsidRPr="005E5400">
              <w:rPr>
                <w:rFonts w:ascii="Aptos Narrow" w:hAnsi="Aptos Narrow"/>
                <w:sz w:val="20"/>
                <w:szCs w:val="20"/>
              </w:rPr>
              <w:t>Assmt</w:t>
            </w:r>
            <w:proofErr w:type="spellEnd"/>
            <w:r w:rsidRPr="005E5400">
              <w:rPr>
                <w:rFonts w:ascii="Aptos Narrow" w:hAnsi="Aptos Narrow"/>
                <w:sz w:val="20"/>
                <w:szCs w:val="20"/>
              </w:rPr>
              <w:t xml:space="preserve"> 048 -L- Albert LNFI_FINAL.docx</w:t>
            </w:r>
          </w:p>
        </w:tc>
        <w:tc>
          <w:tcPr>
            <w:tcW w:w="3770" w:type="dxa"/>
            <w:tcBorders>
              <w:top w:val="single" w:sz="4" w:space="0" w:color="auto"/>
              <w:left w:val="single" w:sz="4" w:space="0" w:color="auto"/>
              <w:bottom w:val="single" w:sz="4" w:space="0" w:color="auto"/>
              <w:right w:val="single" w:sz="4" w:space="0" w:color="auto"/>
            </w:tcBorders>
            <w:vAlign w:val="center"/>
          </w:tcPr>
          <w:p w14:paraId="1AD6828C" w14:textId="75863507" w:rsidR="00B97B8C" w:rsidRPr="005E5400" w:rsidRDefault="00B97B8C" w:rsidP="00B97B8C">
            <w:pPr>
              <w:rPr>
                <w:rFonts w:ascii="Aptos Narrow" w:hAnsi="Aptos Narrow"/>
                <w:sz w:val="20"/>
                <w:szCs w:val="20"/>
              </w:rPr>
            </w:pPr>
            <w:r w:rsidRPr="005E5400">
              <w:rPr>
                <w:rFonts w:ascii="Aptos Narrow" w:hAnsi="Aptos Narrow"/>
                <w:sz w:val="20"/>
                <w:szCs w:val="20"/>
              </w:rPr>
              <w:t>Model inherent risk rating assessment form.</w:t>
            </w:r>
          </w:p>
        </w:tc>
      </w:tr>
      <w:tr w:rsidR="00B97B8C" w:rsidRPr="002C57A9" w14:paraId="215AD05C" w14:textId="77777777" w:rsidTr="00B97B8C">
        <w:tc>
          <w:tcPr>
            <w:tcW w:w="721" w:type="dxa"/>
            <w:tcBorders>
              <w:top w:val="single" w:sz="4" w:space="0" w:color="auto"/>
              <w:left w:val="single" w:sz="4" w:space="0" w:color="auto"/>
              <w:bottom w:val="single" w:sz="4" w:space="0" w:color="auto"/>
              <w:right w:val="single" w:sz="4" w:space="0" w:color="auto"/>
            </w:tcBorders>
            <w:vAlign w:val="center"/>
          </w:tcPr>
          <w:p w14:paraId="354508D0" w14:textId="2EBD270D" w:rsidR="00B97B8C" w:rsidRPr="005E5400" w:rsidRDefault="00B97B8C" w:rsidP="00B97B8C">
            <w:pPr>
              <w:rPr>
                <w:rFonts w:ascii="Aptos Narrow" w:hAnsi="Aptos Narrow"/>
                <w:sz w:val="20"/>
                <w:szCs w:val="20"/>
              </w:rPr>
            </w:pPr>
            <w:r w:rsidRPr="005E5400">
              <w:rPr>
                <w:rFonts w:ascii="Aptos Narrow" w:hAnsi="Aptos Narrow"/>
                <w:iCs/>
                <w:sz w:val="20"/>
                <w:szCs w:val="20"/>
              </w:rPr>
              <w:t>4</w:t>
            </w:r>
          </w:p>
        </w:tc>
        <w:tc>
          <w:tcPr>
            <w:tcW w:w="5579" w:type="dxa"/>
            <w:tcBorders>
              <w:top w:val="single" w:sz="4" w:space="0" w:color="auto"/>
              <w:left w:val="single" w:sz="4" w:space="0" w:color="auto"/>
              <w:bottom w:val="single" w:sz="4" w:space="0" w:color="auto"/>
              <w:right w:val="single" w:sz="4" w:space="0" w:color="auto"/>
            </w:tcBorders>
            <w:vAlign w:val="center"/>
          </w:tcPr>
          <w:p w14:paraId="346FEFBA" w14:textId="3DDA5714" w:rsidR="00B97B8C" w:rsidRPr="005E5400" w:rsidRDefault="00B97B8C" w:rsidP="00B97B8C">
            <w:pPr>
              <w:rPr>
                <w:rFonts w:ascii="Aptos Narrow" w:hAnsi="Aptos Narrow"/>
                <w:sz w:val="20"/>
                <w:szCs w:val="20"/>
              </w:rPr>
            </w:pPr>
            <w:r w:rsidRPr="005E5400">
              <w:rPr>
                <w:rFonts w:ascii="Aptos Narrow" w:hAnsi="Aptos Narrow"/>
                <w:sz w:val="20"/>
                <w:szCs w:val="20"/>
              </w:rPr>
              <w:t>2023_LNRS_BCOverview_Tech_Resilience_IT.pdf</w:t>
            </w:r>
          </w:p>
        </w:tc>
        <w:tc>
          <w:tcPr>
            <w:tcW w:w="3770" w:type="dxa"/>
            <w:tcBorders>
              <w:top w:val="single" w:sz="4" w:space="0" w:color="auto"/>
              <w:left w:val="single" w:sz="4" w:space="0" w:color="auto"/>
              <w:bottom w:val="single" w:sz="4" w:space="0" w:color="auto"/>
              <w:right w:val="single" w:sz="4" w:space="0" w:color="auto"/>
            </w:tcBorders>
            <w:vAlign w:val="center"/>
          </w:tcPr>
          <w:p w14:paraId="454C7615" w14:textId="7C4B5D53" w:rsidR="00B97B8C" w:rsidRPr="005E5400" w:rsidRDefault="00B97B8C" w:rsidP="00B97B8C">
            <w:pPr>
              <w:rPr>
                <w:rFonts w:ascii="Aptos Narrow" w:hAnsi="Aptos Narrow"/>
                <w:sz w:val="20"/>
                <w:szCs w:val="20"/>
              </w:rPr>
            </w:pPr>
            <w:r w:rsidRPr="005E5400">
              <w:rPr>
                <w:rFonts w:ascii="Aptos Narrow" w:hAnsi="Aptos Narrow"/>
                <w:sz w:val="20"/>
                <w:szCs w:val="20"/>
              </w:rPr>
              <w:t>It is the overview of business continuity technical resilience - IT</w:t>
            </w:r>
          </w:p>
        </w:tc>
      </w:tr>
      <w:tr w:rsidR="00B97B8C" w:rsidRPr="002C57A9" w14:paraId="04BB32CE" w14:textId="77777777" w:rsidTr="00B97B8C">
        <w:tc>
          <w:tcPr>
            <w:tcW w:w="721" w:type="dxa"/>
            <w:tcBorders>
              <w:top w:val="single" w:sz="4" w:space="0" w:color="auto"/>
              <w:left w:val="single" w:sz="4" w:space="0" w:color="auto"/>
              <w:bottom w:val="single" w:sz="4" w:space="0" w:color="auto"/>
              <w:right w:val="single" w:sz="4" w:space="0" w:color="auto"/>
            </w:tcBorders>
            <w:vAlign w:val="center"/>
          </w:tcPr>
          <w:p w14:paraId="255D55EF" w14:textId="1089BE79" w:rsidR="00B97B8C" w:rsidRPr="005E5400" w:rsidRDefault="00B97B8C" w:rsidP="00B97B8C">
            <w:pPr>
              <w:rPr>
                <w:rFonts w:ascii="Aptos Narrow" w:hAnsi="Aptos Narrow"/>
                <w:sz w:val="20"/>
                <w:szCs w:val="20"/>
              </w:rPr>
            </w:pPr>
            <w:r w:rsidRPr="005E5400">
              <w:rPr>
                <w:rFonts w:ascii="Aptos Narrow" w:hAnsi="Aptos Narrow"/>
                <w:iCs/>
                <w:sz w:val="20"/>
                <w:szCs w:val="20"/>
              </w:rPr>
              <w:t>5</w:t>
            </w:r>
          </w:p>
        </w:tc>
        <w:tc>
          <w:tcPr>
            <w:tcW w:w="5579" w:type="dxa"/>
            <w:tcBorders>
              <w:top w:val="single" w:sz="4" w:space="0" w:color="auto"/>
              <w:left w:val="single" w:sz="4" w:space="0" w:color="auto"/>
              <w:bottom w:val="single" w:sz="4" w:space="0" w:color="auto"/>
              <w:right w:val="single" w:sz="4" w:space="0" w:color="auto"/>
            </w:tcBorders>
            <w:vAlign w:val="center"/>
          </w:tcPr>
          <w:p w14:paraId="5551E676" w14:textId="77777777" w:rsidR="00B97B8C" w:rsidRPr="005E5400" w:rsidRDefault="00B97B8C" w:rsidP="00B97B8C">
            <w:pPr>
              <w:rPr>
                <w:rFonts w:ascii="Aptos Narrow" w:hAnsi="Aptos Narrow"/>
                <w:sz w:val="20"/>
                <w:szCs w:val="20"/>
              </w:rPr>
            </w:pPr>
            <w:proofErr w:type="spellStart"/>
            <w:r w:rsidRPr="005E5400">
              <w:rPr>
                <w:rFonts w:ascii="Aptos Narrow" w:hAnsi="Aptos Narrow"/>
                <w:sz w:val="20"/>
                <w:szCs w:val="20"/>
              </w:rPr>
              <w:t>LexisNexis_Business_Continuity_Disaster_Recovery</w:t>
            </w:r>
            <w:proofErr w:type="spellEnd"/>
            <w:r w:rsidRPr="005E5400">
              <w:rPr>
                <w:rFonts w:ascii="Aptos Narrow" w:hAnsi="Aptos Narrow"/>
                <w:sz w:val="20"/>
                <w:szCs w:val="20"/>
              </w:rPr>
              <w:t>_</w:t>
            </w:r>
          </w:p>
          <w:p w14:paraId="08B66B26" w14:textId="42031A4E" w:rsidR="00B97B8C" w:rsidRPr="005E5400" w:rsidRDefault="00B97B8C" w:rsidP="00B97B8C">
            <w:pPr>
              <w:rPr>
                <w:rFonts w:ascii="Aptos Narrow" w:hAnsi="Aptos Narrow"/>
                <w:sz w:val="20"/>
                <w:szCs w:val="20"/>
              </w:rPr>
            </w:pPr>
            <w:r w:rsidRPr="005E5400">
              <w:rPr>
                <w:rFonts w:ascii="Aptos Narrow" w:hAnsi="Aptos Narrow"/>
                <w:sz w:val="20"/>
                <w:szCs w:val="20"/>
              </w:rPr>
              <w:t>Assessment_Dec_18_2023_13_23 (1).pdf</w:t>
            </w:r>
            <w:r w:rsidRPr="005E5400">
              <w:rPr>
                <w:rFonts w:ascii="Aptos Narrow" w:hAnsi="Aptos Narrow"/>
                <w:sz w:val="20"/>
                <w:szCs w:val="20"/>
              </w:rPr>
              <w:tab/>
            </w:r>
          </w:p>
        </w:tc>
        <w:tc>
          <w:tcPr>
            <w:tcW w:w="3770" w:type="dxa"/>
            <w:tcBorders>
              <w:top w:val="single" w:sz="4" w:space="0" w:color="auto"/>
              <w:left w:val="single" w:sz="4" w:space="0" w:color="auto"/>
              <w:bottom w:val="single" w:sz="4" w:space="0" w:color="auto"/>
              <w:right w:val="single" w:sz="4" w:space="0" w:color="auto"/>
            </w:tcBorders>
            <w:vAlign w:val="center"/>
          </w:tcPr>
          <w:p w14:paraId="5939428E" w14:textId="0C14E939" w:rsidR="00B97B8C" w:rsidRPr="005E5400" w:rsidRDefault="00B97B8C" w:rsidP="00B97B8C">
            <w:pPr>
              <w:rPr>
                <w:rFonts w:ascii="Aptos Narrow" w:hAnsi="Aptos Narrow"/>
                <w:sz w:val="20"/>
                <w:szCs w:val="20"/>
              </w:rPr>
            </w:pPr>
            <w:r w:rsidRPr="005E5400">
              <w:rPr>
                <w:rFonts w:ascii="Aptos Narrow" w:hAnsi="Aptos Narrow"/>
                <w:sz w:val="20"/>
                <w:szCs w:val="20"/>
              </w:rPr>
              <w:t>It is the LexisNexis Business Continuity/Disaster Recovery Assessment Report.</w:t>
            </w:r>
          </w:p>
        </w:tc>
      </w:tr>
      <w:bookmarkEnd w:id="864"/>
    </w:tbl>
    <w:p w14:paraId="1819D868" w14:textId="77777777" w:rsidR="002C57A9" w:rsidRDefault="002C57A9" w:rsidP="003F2661">
      <w:pPr>
        <w:rPr>
          <w:rStyle w:val="SubtleEmphasis"/>
        </w:rPr>
      </w:pPr>
    </w:p>
    <w:p w14:paraId="0811507B" w14:textId="77777777" w:rsidR="003F2661" w:rsidRDefault="003F2661" w:rsidP="003F2661"/>
    <w:p w14:paraId="5850A9CE" w14:textId="11273FE4" w:rsidR="003F2661" w:rsidRDefault="00CC041D" w:rsidP="00836691">
      <w:pPr>
        <w:pStyle w:val="Heading3"/>
      </w:pPr>
      <w:bookmarkStart w:id="865" w:name="_Toc163230508"/>
      <w:r>
        <w:t>Estimation Methodology and Assumptions</w:t>
      </w:r>
      <w:bookmarkEnd w:id="865"/>
    </w:p>
    <w:p w14:paraId="1D99473F" w14:textId="0515F65C" w:rsidR="00CC041D" w:rsidRDefault="00CC041D" w:rsidP="00CC041D">
      <w:pPr>
        <w:rPr>
          <w:rStyle w:val="SubtleEmphasis"/>
        </w:rPr>
      </w:pPr>
      <w:r>
        <w:rPr>
          <w:rStyle w:val="SubtleEmphasis"/>
        </w:rPr>
        <w:t xml:space="preserve">Describe in detail the model estimation methodology, including the assumptions that may be implicit in the estimation technique. For example, ordinary least squares estimations include assumptions about regression </w:t>
      </w:r>
      <w:r>
        <w:rPr>
          <w:rStyle w:val="SubtleEmphasis"/>
        </w:rPr>
        <w:lastRenderedPageBreak/>
        <w:t>residuals. Describe any expert judgments related to the estimation, such as the selection of variable weighting methodologies.</w:t>
      </w:r>
    </w:p>
    <w:p w14:paraId="5E212144" w14:textId="77777777" w:rsidR="00CC041D" w:rsidRDefault="00CC041D" w:rsidP="00CC041D">
      <w:pPr>
        <w:rPr>
          <w:rStyle w:val="SubtleEmphasis"/>
        </w:rPr>
      </w:pPr>
    </w:p>
    <w:p w14:paraId="34E284FB" w14:textId="23D8FFED" w:rsidR="00EA6FE9" w:rsidRDefault="00EA6FE9" w:rsidP="00EA6FE9">
      <w:pPr>
        <w:rPr>
          <w:rFonts w:eastAsia="Synchrony Sans" w:cstheme="minorHAnsi"/>
          <w:i/>
          <w:iCs/>
          <w:color w:val="000000"/>
          <w:szCs w:val="20"/>
        </w:rPr>
      </w:pPr>
      <w:r w:rsidRPr="005D5BAA">
        <w:rPr>
          <w:rStyle w:val="SubtleEmphasis"/>
          <w:u w:val="single"/>
        </w:rPr>
        <w:t xml:space="preserve">For machine learning </w:t>
      </w:r>
      <w:r w:rsidR="005D5BAA">
        <w:rPr>
          <w:rStyle w:val="SubtleEmphasis"/>
          <w:u w:val="single"/>
        </w:rPr>
        <w:t xml:space="preserve">(ML) </w:t>
      </w:r>
      <w:r w:rsidRPr="005D5BAA">
        <w:rPr>
          <w:rStyle w:val="SubtleEmphasis"/>
          <w:u w:val="single"/>
        </w:rPr>
        <w:t>models</w:t>
      </w:r>
      <w:r>
        <w:rPr>
          <w:rStyle w:val="SubtleEmphasis"/>
        </w:rPr>
        <w:t xml:space="preserve">, discuss whether </w:t>
      </w:r>
      <w:bookmarkStart w:id="866" w:name="OLE_LINK43"/>
      <w:r>
        <w:rPr>
          <w:rStyle w:val="SubtleEmphasis"/>
        </w:rPr>
        <w:t>monotonicity</w:t>
      </w:r>
      <w:bookmarkEnd w:id="866"/>
      <w:r>
        <w:rPr>
          <w:rStyle w:val="SubtleEmphasis"/>
        </w:rPr>
        <w:t xml:space="preserve"> of relationships between the model features and the target variable is important or required, and whether the ML algorithm is configured to ensure such monotonicity.</w:t>
      </w:r>
    </w:p>
    <w:p w14:paraId="39C66A8B" w14:textId="77777777" w:rsidR="00EA6FE9" w:rsidRDefault="00EA6FE9" w:rsidP="00CC041D">
      <w:pPr>
        <w:rPr>
          <w:rStyle w:val="SubtleEmphasis"/>
        </w:rPr>
      </w:pPr>
    </w:p>
    <w:p w14:paraId="7F90766E" w14:textId="77777777" w:rsidR="00737A94" w:rsidRDefault="00737A94" w:rsidP="00737A94">
      <w:pPr>
        <w:shd w:val="clear" w:color="auto" w:fill="DAEEF3" w:themeFill="accent5" w:themeFillTint="33"/>
        <w:jc w:val="both"/>
        <w:rPr>
          <w:rFonts w:ascii="Aptos Narrow" w:hAnsi="Aptos Narrow"/>
        </w:rPr>
      </w:pPr>
      <w:bookmarkStart w:id="867" w:name="OLE_LINK59"/>
      <w:bookmarkStart w:id="868" w:name="OLE_LINK6"/>
      <w:r>
        <w:rPr>
          <w:rFonts w:ascii="Aptos Narrow" w:hAnsi="Aptos Narrow"/>
        </w:rPr>
        <w:t>Model Owner:</w:t>
      </w:r>
    </w:p>
    <w:p w14:paraId="52F7EE8B" w14:textId="6056471D" w:rsidR="00DD79D6" w:rsidRPr="00DD79D6" w:rsidRDefault="00DD79D6" w:rsidP="00142194">
      <w:pPr>
        <w:shd w:val="clear" w:color="auto" w:fill="DAEEF3" w:themeFill="accent5" w:themeFillTint="33"/>
        <w:jc w:val="both"/>
        <w:rPr>
          <w:rFonts w:ascii="Aptos Narrow" w:hAnsi="Aptos Narrow"/>
        </w:rPr>
      </w:pPr>
      <w:r w:rsidRPr="00DD79D6">
        <w:rPr>
          <w:rFonts w:ascii="Aptos Narrow" w:hAnsi="Aptos Narrow"/>
        </w:rPr>
        <w:t>The LexisNexis Fraud Intelligence Model is based on the Gradient Boosting Decision Trees (GBDT) algorithm, specifically implemented using XGBoost. This methodology inherently captures complex, non-linear relationships between features and the target variable, without requiring explicit monotonic constraints.</w:t>
      </w:r>
    </w:p>
    <w:p w14:paraId="0C8722EA" w14:textId="77777777" w:rsidR="00DD79D6" w:rsidRPr="00DD79D6" w:rsidRDefault="00DD79D6" w:rsidP="00142194">
      <w:pPr>
        <w:shd w:val="clear" w:color="auto" w:fill="DAEEF3" w:themeFill="accent5" w:themeFillTint="33"/>
        <w:jc w:val="both"/>
        <w:rPr>
          <w:rFonts w:ascii="Aptos Narrow" w:hAnsi="Aptos Narrow"/>
        </w:rPr>
      </w:pPr>
    </w:p>
    <w:p w14:paraId="37532B5F" w14:textId="77777777" w:rsidR="00DD79D6" w:rsidRPr="00DD79D6" w:rsidRDefault="00DD79D6" w:rsidP="00142194">
      <w:pPr>
        <w:shd w:val="clear" w:color="auto" w:fill="DAEEF3" w:themeFill="accent5" w:themeFillTint="33"/>
        <w:jc w:val="both"/>
        <w:rPr>
          <w:rFonts w:ascii="Aptos Narrow" w:hAnsi="Aptos Narrow"/>
          <w:b/>
          <w:bCs/>
        </w:rPr>
      </w:pPr>
      <w:r w:rsidRPr="00DD79D6">
        <w:rPr>
          <w:rFonts w:ascii="Aptos Narrow" w:hAnsi="Aptos Narrow"/>
          <w:b/>
          <w:bCs/>
        </w:rPr>
        <w:t>Monotonicity Consideration:</w:t>
      </w:r>
    </w:p>
    <w:p w14:paraId="0CB3B67A" w14:textId="77777777" w:rsidR="00DD79D6" w:rsidRPr="00DD79D6" w:rsidRDefault="00DD79D6" w:rsidP="00142194">
      <w:pPr>
        <w:shd w:val="clear" w:color="auto" w:fill="DAEEF3" w:themeFill="accent5" w:themeFillTint="33"/>
        <w:jc w:val="both"/>
        <w:rPr>
          <w:rFonts w:ascii="Aptos Narrow" w:hAnsi="Aptos Narrow"/>
        </w:rPr>
      </w:pPr>
      <w:r w:rsidRPr="00DD79D6">
        <w:rPr>
          <w:rFonts w:ascii="Aptos Narrow" w:hAnsi="Aptos Narrow"/>
        </w:rPr>
        <w:t>In this model, monotonicity of relationships between features and the target variable is not explicitly enforced. The nature of XGBoost allows it to flexibly model both increasing and decreasing relationships as needed, optimizing for predictive accuracy rather than imposing monotonic constraints. This approach is suitable for fraud detection models, where interactions between variables and fraud risk may exhibit non-linear and non-monotonic patterns.</w:t>
      </w:r>
    </w:p>
    <w:p w14:paraId="656C2D6D" w14:textId="77777777" w:rsidR="00DD79D6" w:rsidRPr="00DD79D6" w:rsidRDefault="00DD79D6" w:rsidP="00142194">
      <w:pPr>
        <w:shd w:val="clear" w:color="auto" w:fill="DAEEF3" w:themeFill="accent5" w:themeFillTint="33"/>
        <w:jc w:val="both"/>
        <w:rPr>
          <w:rFonts w:ascii="Aptos Narrow" w:hAnsi="Aptos Narrow"/>
        </w:rPr>
      </w:pPr>
    </w:p>
    <w:p w14:paraId="021796E7" w14:textId="77777777" w:rsidR="00DD79D6" w:rsidRPr="00DD79D6" w:rsidRDefault="00DD79D6" w:rsidP="00142194">
      <w:pPr>
        <w:shd w:val="clear" w:color="auto" w:fill="DAEEF3" w:themeFill="accent5" w:themeFillTint="33"/>
        <w:jc w:val="both"/>
        <w:rPr>
          <w:rFonts w:ascii="Aptos Narrow" w:hAnsi="Aptos Narrow"/>
          <w:b/>
          <w:bCs/>
        </w:rPr>
      </w:pPr>
      <w:r w:rsidRPr="00DD79D6">
        <w:rPr>
          <w:rFonts w:ascii="Aptos Narrow" w:hAnsi="Aptos Narrow"/>
          <w:b/>
          <w:bCs/>
        </w:rPr>
        <w:t>Configuration for Monotonicity:</w:t>
      </w:r>
    </w:p>
    <w:p w14:paraId="5E04C966" w14:textId="77777777" w:rsidR="00DD79D6" w:rsidRPr="00DD79D6" w:rsidRDefault="00DD79D6" w:rsidP="00142194">
      <w:pPr>
        <w:shd w:val="clear" w:color="auto" w:fill="DAEEF3" w:themeFill="accent5" w:themeFillTint="33"/>
        <w:jc w:val="both"/>
        <w:rPr>
          <w:rFonts w:ascii="Aptos Narrow" w:hAnsi="Aptos Narrow"/>
        </w:rPr>
      </w:pPr>
      <w:r w:rsidRPr="00DD79D6">
        <w:rPr>
          <w:rFonts w:ascii="Aptos Narrow" w:hAnsi="Aptos Narrow"/>
        </w:rPr>
        <w:t>While XGBoost provides functionality to impose monotonicity constraints on features if required, such constraints were not deemed necessary for this model. The decision not to enforce monotonicity aligns with the empirical findings during model development, where the relationships between input features and fraud risk varied in complexity and direction.</w:t>
      </w:r>
    </w:p>
    <w:p w14:paraId="78AF31B5" w14:textId="77777777" w:rsidR="00DD79D6" w:rsidRPr="00DD79D6" w:rsidRDefault="00DD79D6" w:rsidP="00142194">
      <w:pPr>
        <w:shd w:val="clear" w:color="auto" w:fill="DAEEF3" w:themeFill="accent5" w:themeFillTint="33"/>
        <w:jc w:val="both"/>
        <w:rPr>
          <w:rFonts w:ascii="Aptos Narrow" w:hAnsi="Aptos Narrow"/>
        </w:rPr>
      </w:pPr>
    </w:p>
    <w:p w14:paraId="69DC8DE2" w14:textId="7412F3EC" w:rsidR="00867433" w:rsidRDefault="00DD79D6" w:rsidP="00142194">
      <w:pPr>
        <w:shd w:val="clear" w:color="auto" w:fill="DAEEF3" w:themeFill="accent5" w:themeFillTint="33"/>
        <w:jc w:val="both"/>
        <w:rPr>
          <w:rFonts w:ascii="Aptos Narrow" w:hAnsi="Aptos Narrow"/>
        </w:rPr>
      </w:pPr>
      <w:r w:rsidRPr="00DD79D6">
        <w:rPr>
          <w:rFonts w:ascii="Aptos Narrow" w:hAnsi="Aptos Narrow"/>
        </w:rPr>
        <w:t>The absence of monotonic constraints ensures that the model leverages the full predictive power of the features, allowing it to adaptively fit the underlying patterns in the data. This flexibility enhances the model's performance for detecting fraudulent activity, as demonstrated by its high AUC and Fraud Detection Rate (FDR) during validation.</w:t>
      </w:r>
    </w:p>
    <w:p w14:paraId="341C1395" w14:textId="77777777" w:rsidR="004C726A" w:rsidRDefault="004C726A" w:rsidP="00142194">
      <w:pPr>
        <w:shd w:val="clear" w:color="auto" w:fill="DAEEF3" w:themeFill="accent5" w:themeFillTint="33"/>
        <w:jc w:val="both"/>
        <w:rPr>
          <w:rFonts w:ascii="Aptos Narrow" w:hAnsi="Aptos Narrow"/>
        </w:rPr>
      </w:pPr>
    </w:p>
    <w:p w14:paraId="0F1CAF74" w14:textId="061C9BC4" w:rsidR="00F478E4" w:rsidRDefault="00F478E4" w:rsidP="00142194">
      <w:pPr>
        <w:shd w:val="clear" w:color="auto" w:fill="DAEEF3" w:themeFill="accent5" w:themeFillTint="33"/>
        <w:jc w:val="both"/>
        <w:rPr>
          <w:rFonts w:ascii="Aptos Narrow" w:hAnsi="Aptos Narrow"/>
        </w:rPr>
      </w:pPr>
      <w:r w:rsidRPr="00C0713F">
        <w:rPr>
          <w:rFonts w:ascii="Aptos Narrow" w:hAnsi="Aptos Narrow"/>
          <w:b/>
          <w:bCs/>
        </w:rPr>
        <w:t>For more details kindly refer to “</w:t>
      </w:r>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
    <w:p w14:paraId="7C583233" w14:textId="0D7D3571" w:rsidR="004C726A" w:rsidRDefault="004C726A" w:rsidP="00142194">
      <w:pPr>
        <w:shd w:val="clear" w:color="auto" w:fill="DAEEF3" w:themeFill="accent5" w:themeFillTint="33"/>
        <w:jc w:val="both"/>
        <w:rPr>
          <w:rFonts w:ascii="Aptos Narrow" w:hAnsi="Aptos Narrow"/>
        </w:rPr>
      </w:pPr>
      <w:r>
        <w:rPr>
          <w:rFonts w:ascii="Aptos Narrow" w:hAnsi="Aptos Narrow"/>
        </w:rPr>
        <w:object w:dxaOrig="1538" w:dyaOrig="993" w14:anchorId="5E8ACA3B">
          <v:shape id="_x0000_i1046" type="#_x0000_t75" style="width:77.25pt;height:49.5pt" o:ole="">
            <v:imagedata r:id="rId13" o:title=""/>
          </v:shape>
          <o:OLEObject Type="Embed" ProgID="AcroExch.Document.DC" ShapeID="_x0000_i1046" DrawAspect="Icon" ObjectID="_1795962253" r:id="rId43"/>
        </w:object>
      </w:r>
    </w:p>
    <w:p w14:paraId="029686F0" w14:textId="77777777" w:rsidR="00142194" w:rsidRDefault="00142194" w:rsidP="00867433">
      <w:pPr>
        <w:shd w:val="clear" w:color="auto" w:fill="DAEEF3" w:themeFill="accent5" w:themeFillTint="33"/>
        <w:rPr>
          <w:rFonts w:ascii="Aptos Narrow" w:hAnsi="Aptos Narrow"/>
        </w:rPr>
      </w:pPr>
    </w:p>
    <w:bookmarkEnd w:id="867"/>
    <w:p w14:paraId="17EA83B9" w14:textId="77777777" w:rsidR="00CC041D" w:rsidRDefault="00CC041D" w:rsidP="00CC041D"/>
    <w:p w14:paraId="38F3975A" w14:textId="2327BAFB" w:rsidR="000C258D" w:rsidRDefault="00EA6FE9" w:rsidP="00EA6FE9">
      <w:pPr>
        <w:pStyle w:val="Heading3"/>
      </w:pPr>
      <w:bookmarkStart w:id="869" w:name="_Toc163230509"/>
      <w:bookmarkEnd w:id="868"/>
      <w:r>
        <w:rPr>
          <w:rFonts w:hint="eastAsia"/>
        </w:rPr>
        <w:t>Modeling Software / Platform</w:t>
      </w:r>
      <w:bookmarkEnd w:id="869"/>
    </w:p>
    <w:p w14:paraId="2DE3849D" w14:textId="7B8FF941" w:rsidR="00EA6FE9" w:rsidRDefault="00EA6FE9" w:rsidP="00EA6FE9">
      <w:pPr>
        <w:rPr>
          <w:rStyle w:val="SubtleEmphasis"/>
        </w:rPr>
      </w:pPr>
      <w:r>
        <w:rPr>
          <w:rStyle w:val="SubtleEmphasis"/>
        </w:rPr>
        <w:t>Provide information on the software and/or programming language used in the model estimation/training (including the version number, if applicable). If relevant, list the specific algorithms and packages used in model training.</w:t>
      </w:r>
    </w:p>
    <w:p w14:paraId="5631E0C0" w14:textId="77777777" w:rsidR="00EA6FE9" w:rsidRDefault="00EA6FE9" w:rsidP="00EA6FE9">
      <w:pPr>
        <w:rPr>
          <w:rStyle w:val="SubtleEmphasis"/>
        </w:rPr>
      </w:pPr>
    </w:p>
    <w:p w14:paraId="7D13E6F6"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lastRenderedPageBreak/>
        <w:t>Model Owner:</w:t>
      </w:r>
    </w:p>
    <w:p w14:paraId="7B9BEDA8" w14:textId="77777777" w:rsidR="00CE652B" w:rsidRDefault="00997792" w:rsidP="00142194">
      <w:pPr>
        <w:shd w:val="clear" w:color="auto" w:fill="DAEEF3" w:themeFill="accent5" w:themeFillTint="33"/>
        <w:jc w:val="both"/>
        <w:rPr>
          <w:rFonts w:ascii="Aptos Narrow" w:hAnsi="Aptos Narrow"/>
        </w:rPr>
      </w:pPr>
      <w:r w:rsidRPr="00997792">
        <w:rPr>
          <w:rFonts w:ascii="Aptos Narrow" w:hAnsi="Aptos Narrow"/>
        </w:rPr>
        <w:t>The GBDT (gradient boosted decision tree) is the standard modeling framework that is leveraged for</w:t>
      </w:r>
      <w:r w:rsidR="00CE652B">
        <w:rPr>
          <w:rFonts w:ascii="Aptos Narrow" w:hAnsi="Aptos Narrow"/>
        </w:rPr>
        <w:t xml:space="preserve"> </w:t>
      </w:r>
      <w:r w:rsidRPr="00997792">
        <w:rPr>
          <w:rFonts w:ascii="Aptos Narrow" w:hAnsi="Aptos Narrow"/>
        </w:rPr>
        <w:t xml:space="preserve">fraud risk scoring based on rigorous, proprietary research and testing. </w:t>
      </w:r>
    </w:p>
    <w:p w14:paraId="748879E4" w14:textId="27F94D34" w:rsidR="00997792" w:rsidRDefault="00997792" w:rsidP="00142194">
      <w:pPr>
        <w:shd w:val="clear" w:color="auto" w:fill="DAEEF3" w:themeFill="accent5" w:themeFillTint="33"/>
        <w:jc w:val="both"/>
        <w:rPr>
          <w:rFonts w:ascii="Aptos Narrow" w:hAnsi="Aptos Narrow"/>
        </w:rPr>
      </w:pPr>
      <w:r w:rsidRPr="00997792">
        <w:rPr>
          <w:rFonts w:ascii="Aptos Narrow" w:hAnsi="Aptos Narrow"/>
        </w:rPr>
        <w:t>This model was developed with</w:t>
      </w:r>
      <w:r w:rsidR="00CE652B">
        <w:rPr>
          <w:rFonts w:ascii="Aptos Narrow" w:hAnsi="Aptos Narrow"/>
        </w:rPr>
        <w:t xml:space="preserve"> </w:t>
      </w:r>
      <w:r w:rsidRPr="00997792">
        <w:rPr>
          <w:rFonts w:ascii="Aptos Narrow" w:hAnsi="Aptos Narrow"/>
        </w:rPr>
        <w:t>XGBoost version 1.6.2 as implemented in Python 3.9.12.</w:t>
      </w:r>
    </w:p>
    <w:p w14:paraId="00E3DDB1" w14:textId="710D1980" w:rsidR="00997792" w:rsidRDefault="000937A6" w:rsidP="00142194">
      <w:pPr>
        <w:shd w:val="clear" w:color="auto" w:fill="DAEEF3" w:themeFill="accent5" w:themeFillTint="33"/>
        <w:jc w:val="both"/>
        <w:rPr>
          <w:rFonts w:ascii="Aptos Narrow" w:hAnsi="Aptos Narrow"/>
        </w:rPr>
      </w:pPr>
      <w:r>
        <w:rPr>
          <w:rFonts w:ascii="Aptos Narrow" w:hAnsi="Aptos Narrow"/>
        </w:rPr>
        <w:t>EWB is using LNFI Bank card model version 1.</w:t>
      </w:r>
    </w:p>
    <w:p w14:paraId="470BCE07" w14:textId="5691ECAF" w:rsidR="00EA6FE9" w:rsidRDefault="00EA6FE9" w:rsidP="00EA6FE9"/>
    <w:p w14:paraId="567A4C8D" w14:textId="4670FB2D" w:rsidR="00EA6FE9" w:rsidRDefault="00EA6FE9" w:rsidP="00EA6FE9">
      <w:pPr>
        <w:pStyle w:val="Heading3"/>
      </w:pPr>
      <w:bookmarkStart w:id="870" w:name="_Toc163230510"/>
      <w:r>
        <w:rPr>
          <w:rFonts w:hint="eastAsia"/>
        </w:rPr>
        <w:t>Hyper-parameter Tuning</w:t>
      </w:r>
      <w:bookmarkEnd w:id="870"/>
    </w:p>
    <w:p w14:paraId="7F13EDF5" w14:textId="77777777" w:rsidR="0052070D" w:rsidRPr="005D5BAA" w:rsidRDefault="0052070D" w:rsidP="0052070D">
      <w:pPr>
        <w:spacing w:after="120"/>
        <w:rPr>
          <w:rStyle w:val="SubtleEmphasis"/>
        </w:rPr>
      </w:pPr>
      <w:r w:rsidRPr="005D5BAA">
        <w:rPr>
          <w:rStyle w:val="SubtleEmphasis"/>
          <w:u w:val="single"/>
        </w:rPr>
        <w:t>For machine learning models</w:t>
      </w:r>
      <w:r w:rsidRPr="005D5BAA">
        <w:rPr>
          <w:rStyle w:val="SubtleEmphasis"/>
        </w:rPr>
        <w:t>, include a detailed description of the hyper-parameter tuning process, including the following information:</w:t>
      </w:r>
    </w:p>
    <w:p w14:paraId="3A9CCEB5" w14:textId="77777777" w:rsidR="0052070D" w:rsidRPr="005D5BAA" w:rsidRDefault="0052070D" w:rsidP="0052070D">
      <w:pPr>
        <w:pStyle w:val="ListParagraph"/>
        <w:numPr>
          <w:ilvl w:val="0"/>
          <w:numId w:val="25"/>
        </w:numPr>
        <w:spacing w:after="60" w:line="240" w:lineRule="auto"/>
        <w:contextualSpacing w:val="0"/>
        <w:rPr>
          <w:rStyle w:val="SubtleEmphasis"/>
        </w:rPr>
      </w:pPr>
      <w:r w:rsidRPr="005D5BAA">
        <w:rPr>
          <w:rStyle w:val="SubtleEmphasis"/>
        </w:rPr>
        <w:t xml:space="preserve">The approach used for </w:t>
      </w:r>
      <w:bookmarkStart w:id="871" w:name="OLE_LINK45"/>
      <w:r w:rsidRPr="005D5BAA">
        <w:rPr>
          <w:rStyle w:val="SubtleEmphasis"/>
        </w:rPr>
        <w:t>hyper-parameter tuning</w:t>
      </w:r>
      <w:bookmarkEnd w:id="871"/>
      <w:r w:rsidRPr="005D5BAA">
        <w:rPr>
          <w:rStyle w:val="SubtleEmphasis"/>
        </w:rPr>
        <w:t>, including the rationale for leveraging this approach.</w:t>
      </w:r>
    </w:p>
    <w:p w14:paraId="2CB2D597" w14:textId="77777777" w:rsidR="0052070D" w:rsidRPr="005D5BAA" w:rsidRDefault="0052070D" w:rsidP="0052070D">
      <w:pPr>
        <w:pStyle w:val="ListParagraph"/>
        <w:numPr>
          <w:ilvl w:val="0"/>
          <w:numId w:val="25"/>
        </w:numPr>
        <w:spacing w:after="60" w:line="240" w:lineRule="auto"/>
        <w:contextualSpacing w:val="0"/>
        <w:rPr>
          <w:rStyle w:val="SubtleEmphasis"/>
        </w:rPr>
      </w:pPr>
      <w:r w:rsidRPr="005D5BAA">
        <w:rPr>
          <w:rStyle w:val="SubtleEmphasis"/>
        </w:rPr>
        <w:t>The list of the hyper-parameters tuned (as well as those that are left at default values) and the range of values searched. If applicable, explain why some hyper-parameters were not tuned.</w:t>
      </w:r>
    </w:p>
    <w:p w14:paraId="63B8C18B" w14:textId="77777777" w:rsidR="0052070D" w:rsidRPr="005D5BAA" w:rsidRDefault="0052070D" w:rsidP="0052070D">
      <w:pPr>
        <w:pStyle w:val="ListParagraph"/>
        <w:numPr>
          <w:ilvl w:val="0"/>
          <w:numId w:val="25"/>
        </w:numPr>
        <w:spacing w:after="60" w:line="240" w:lineRule="auto"/>
        <w:contextualSpacing w:val="0"/>
        <w:rPr>
          <w:rStyle w:val="SubtleEmphasis"/>
        </w:rPr>
      </w:pPr>
      <w:r w:rsidRPr="005D5BAA">
        <w:rPr>
          <w:rStyle w:val="SubtleEmphasis"/>
        </w:rPr>
        <w:t xml:space="preserve">Performance metric(s) used to select the optimal hyper-parameters and the supporting rationale. </w:t>
      </w:r>
    </w:p>
    <w:p w14:paraId="41E5DA79" w14:textId="05530906" w:rsidR="0052070D" w:rsidRPr="005D5BAA" w:rsidRDefault="0052070D" w:rsidP="0052070D">
      <w:pPr>
        <w:pStyle w:val="ListParagraph"/>
        <w:numPr>
          <w:ilvl w:val="0"/>
          <w:numId w:val="25"/>
        </w:numPr>
        <w:spacing w:after="120" w:line="240" w:lineRule="auto"/>
        <w:contextualSpacing w:val="0"/>
        <w:rPr>
          <w:rStyle w:val="SubtleEmphasis"/>
        </w:rPr>
      </w:pPr>
      <w:r w:rsidRPr="005D5BAA">
        <w:rPr>
          <w:rStyle w:val="SubtleEmphasis"/>
        </w:rPr>
        <w:t>Sufficiently detailed discussion of the results of the tuning process and selected values, including any judgmental adjustments to the parameters, if any.</w:t>
      </w:r>
    </w:p>
    <w:p w14:paraId="575047E7" w14:textId="29FB19CB" w:rsidR="00EA6FE9" w:rsidRPr="005D5BAA" w:rsidRDefault="0052070D" w:rsidP="0052070D">
      <w:pPr>
        <w:rPr>
          <w:rStyle w:val="SubtleEmphasis"/>
        </w:rPr>
      </w:pPr>
      <w:r w:rsidRPr="005D5BAA">
        <w:rPr>
          <w:rStyle w:val="SubtleEmphasis"/>
        </w:rPr>
        <w:t>If the model also utilizes pre-training during development, provide details of the pre-training process and the pre-trained model as well as related analysis/test/comparison results.</w:t>
      </w:r>
    </w:p>
    <w:p w14:paraId="064F59C4" w14:textId="77777777" w:rsidR="0052070D" w:rsidRPr="0052070D" w:rsidRDefault="0052070D" w:rsidP="0052070D"/>
    <w:p w14:paraId="33D13CBD"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150D09A5" w14:textId="2F929F2A" w:rsidR="00867433" w:rsidRPr="00387FCD" w:rsidRDefault="00997792" w:rsidP="00142194">
      <w:pPr>
        <w:shd w:val="clear" w:color="auto" w:fill="DAEEF3" w:themeFill="accent5" w:themeFillTint="33"/>
        <w:jc w:val="both"/>
        <w:rPr>
          <w:rFonts w:ascii="Aptos Narrow" w:hAnsi="Aptos Narrow"/>
        </w:rPr>
      </w:pPr>
      <w:r>
        <w:rPr>
          <w:rFonts w:ascii="Aptos Narrow" w:hAnsi="Aptos Narrow"/>
        </w:rPr>
        <w:t>Gradient Boosting Decision Trees (G</w:t>
      </w:r>
      <w:r w:rsidR="00867433" w:rsidRPr="00387FCD">
        <w:rPr>
          <w:rFonts w:ascii="Aptos Narrow" w:hAnsi="Aptos Narrow"/>
        </w:rPr>
        <w:t>BDT</w:t>
      </w:r>
      <w:r>
        <w:rPr>
          <w:rFonts w:ascii="Aptos Narrow" w:hAnsi="Aptos Narrow"/>
        </w:rPr>
        <w:t>)</w:t>
      </w:r>
      <w:r w:rsidR="00867433" w:rsidRPr="00387FCD">
        <w:rPr>
          <w:rFonts w:ascii="Aptos Narrow" w:hAnsi="Aptos Narrow"/>
        </w:rPr>
        <w:t xml:space="preserve"> algorithms have a set of parameters, called hyper-parameters, that control the learning process</w:t>
      </w:r>
      <w:r w:rsidR="00867433">
        <w:rPr>
          <w:rFonts w:ascii="Aptos Narrow" w:hAnsi="Aptos Narrow"/>
        </w:rPr>
        <w:t xml:space="preserve"> </w:t>
      </w:r>
      <w:r w:rsidR="00867433" w:rsidRPr="00387FCD">
        <w:rPr>
          <w:rFonts w:ascii="Aptos Narrow" w:hAnsi="Aptos Narrow"/>
        </w:rPr>
        <w:t>and must be tested through a process called hyper-parameter tuning.</w:t>
      </w:r>
    </w:p>
    <w:p w14:paraId="67341CF8" w14:textId="26F0E481" w:rsidR="00867433" w:rsidRDefault="00867433" w:rsidP="00142194">
      <w:pPr>
        <w:shd w:val="clear" w:color="auto" w:fill="DAEEF3" w:themeFill="accent5" w:themeFillTint="33"/>
        <w:jc w:val="both"/>
        <w:rPr>
          <w:rFonts w:ascii="Aptos Narrow" w:hAnsi="Aptos Narrow"/>
        </w:rPr>
      </w:pPr>
      <w:r w:rsidRPr="00387FCD">
        <w:rPr>
          <w:rFonts w:ascii="Aptos Narrow" w:hAnsi="Aptos Narrow"/>
        </w:rPr>
        <w:t>Hyper-parameters control how the machine learning algorithm behaves. Each shallow decision tree of</w:t>
      </w:r>
      <w:r>
        <w:rPr>
          <w:rFonts w:ascii="Aptos Narrow" w:hAnsi="Aptos Narrow"/>
        </w:rPr>
        <w:t xml:space="preserve"> </w:t>
      </w:r>
      <w:r w:rsidRPr="00387FCD">
        <w:rPr>
          <w:rFonts w:ascii="Aptos Narrow" w:hAnsi="Aptos Narrow"/>
        </w:rPr>
        <w:t>the GBDT model introduces a split in the model that minimizes the cumulative error of the decision tree</w:t>
      </w:r>
      <w:r>
        <w:rPr>
          <w:rFonts w:ascii="Aptos Narrow" w:hAnsi="Aptos Narrow"/>
        </w:rPr>
        <w:t xml:space="preserve"> </w:t>
      </w:r>
      <w:r w:rsidRPr="00387FCD">
        <w:rPr>
          <w:rFonts w:ascii="Aptos Narrow" w:hAnsi="Aptos Narrow"/>
        </w:rPr>
        <w:t>ensemble. The hyper-parameters are the scoring coefficients in the model.</w:t>
      </w:r>
    </w:p>
    <w:p w14:paraId="5D3F2A7F" w14:textId="161D3F57" w:rsidR="001E343C" w:rsidRPr="00387FCD" w:rsidRDefault="001E343C" w:rsidP="00142194">
      <w:pPr>
        <w:shd w:val="clear" w:color="auto" w:fill="DAEEF3" w:themeFill="accent5" w:themeFillTint="33"/>
        <w:jc w:val="both"/>
        <w:rPr>
          <w:rFonts w:ascii="Aptos Narrow" w:hAnsi="Aptos Narrow"/>
        </w:rPr>
      </w:pPr>
      <w:r>
        <w:rPr>
          <w:rFonts w:ascii="Aptos Narrow" w:hAnsi="Aptos Narrow"/>
        </w:rPr>
        <w:t xml:space="preserve">The model development process did not involve any external or manual hyper-parameter tuning. Instead, the hyperparameters were set to default or pre-determined values optimized within the XGBoost framework.  </w:t>
      </w:r>
    </w:p>
    <w:p w14:paraId="30DAD187" w14:textId="77777777" w:rsidR="00867433" w:rsidRDefault="00867433" w:rsidP="00142194">
      <w:pPr>
        <w:shd w:val="clear" w:color="auto" w:fill="DAEEF3" w:themeFill="accent5" w:themeFillTint="33"/>
        <w:jc w:val="both"/>
        <w:rPr>
          <w:rFonts w:ascii="Aptos Narrow" w:hAnsi="Aptos Narrow"/>
        </w:rPr>
      </w:pPr>
    </w:p>
    <w:p w14:paraId="4902D63E" w14:textId="528D463F" w:rsidR="00F478E4" w:rsidRDefault="00F478E4" w:rsidP="00142194">
      <w:pPr>
        <w:shd w:val="clear" w:color="auto" w:fill="DAEEF3" w:themeFill="accent5" w:themeFillTint="33"/>
        <w:jc w:val="both"/>
        <w:rPr>
          <w:rFonts w:ascii="Aptos Narrow" w:hAnsi="Aptos Narrow"/>
        </w:rPr>
      </w:pPr>
      <w:r w:rsidRPr="00C0713F">
        <w:rPr>
          <w:rFonts w:ascii="Aptos Narrow" w:hAnsi="Aptos Narrow"/>
          <w:b/>
          <w:bCs/>
        </w:rPr>
        <w:t>For more details kindly refer to “</w:t>
      </w:r>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
    <w:p w14:paraId="41119A2D" w14:textId="561DBB69" w:rsidR="004C726A" w:rsidRDefault="004C726A" w:rsidP="00142194">
      <w:pPr>
        <w:shd w:val="clear" w:color="auto" w:fill="DAEEF3" w:themeFill="accent5" w:themeFillTint="33"/>
        <w:jc w:val="both"/>
        <w:rPr>
          <w:rFonts w:ascii="Aptos Narrow" w:hAnsi="Aptos Narrow"/>
        </w:rPr>
      </w:pPr>
      <w:r>
        <w:rPr>
          <w:rFonts w:ascii="Aptos Narrow" w:hAnsi="Aptos Narrow"/>
        </w:rPr>
        <w:object w:dxaOrig="1538" w:dyaOrig="993" w14:anchorId="5B548FCE">
          <v:shape id="_x0000_i1047" type="#_x0000_t75" style="width:77.25pt;height:49.5pt" o:ole="">
            <v:imagedata r:id="rId13" o:title=""/>
          </v:shape>
          <o:OLEObject Type="Embed" ProgID="AcroExch.Document.DC" ShapeID="_x0000_i1047" DrawAspect="Icon" ObjectID="_1795962254" r:id="rId44"/>
        </w:object>
      </w:r>
    </w:p>
    <w:p w14:paraId="54D128DA" w14:textId="77777777" w:rsidR="00142194" w:rsidRDefault="00142194" w:rsidP="00EA6FE9">
      <w:pPr>
        <w:shd w:val="clear" w:color="auto" w:fill="DAEEF3" w:themeFill="accent5" w:themeFillTint="33"/>
        <w:rPr>
          <w:rFonts w:ascii="Aptos Narrow" w:hAnsi="Aptos Narrow"/>
        </w:rPr>
      </w:pPr>
    </w:p>
    <w:p w14:paraId="621ECE90" w14:textId="77777777" w:rsidR="00EA6FE9" w:rsidRDefault="00EA6FE9" w:rsidP="00EA6FE9"/>
    <w:p w14:paraId="51936903" w14:textId="681F9288" w:rsidR="00EA6FE9" w:rsidRDefault="00EA6FE9" w:rsidP="00EA6FE9">
      <w:pPr>
        <w:pStyle w:val="Heading3"/>
      </w:pPr>
      <w:bookmarkStart w:id="872" w:name="_Toc163230511"/>
      <w:r>
        <w:rPr>
          <w:rFonts w:hint="eastAsia"/>
        </w:rPr>
        <w:t>Feature / Variable Selection</w:t>
      </w:r>
      <w:bookmarkEnd w:id="872"/>
    </w:p>
    <w:p w14:paraId="7E04CC5F" w14:textId="77777777" w:rsidR="0052070D" w:rsidRDefault="0052070D" w:rsidP="0052070D">
      <w:pPr>
        <w:rPr>
          <w:rStyle w:val="SubtleEmphasis"/>
        </w:rPr>
      </w:pPr>
      <w:r>
        <w:rPr>
          <w:rStyle w:val="SubtleEmphasis"/>
        </w:rPr>
        <w:t xml:space="preserve">Describe in detail the approaches used to select candidate and final model variables/features, including the relevant criteria/thresholds for quantitative selection criteria, as well as any expert judgments. </w:t>
      </w:r>
    </w:p>
    <w:p w14:paraId="4BB1A030" w14:textId="77777777" w:rsidR="0052070D" w:rsidRDefault="0052070D" w:rsidP="0052070D">
      <w:pPr>
        <w:rPr>
          <w:rStyle w:val="SubtleEmphasis"/>
        </w:rPr>
      </w:pPr>
    </w:p>
    <w:p w14:paraId="19215977" w14:textId="182B2EDD" w:rsidR="0052070D" w:rsidRDefault="0052070D" w:rsidP="0052070D">
      <w:pPr>
        <w:rPr>
          <w:rStyle w:val="SubtleEmphasis"/>
        </w:rPr>
      </w:pPr>
      <w:r>
        <w:rPr>
          <w:rStyle w:val="SubtleEmphasis"/>
        </w:rPr>
        <w:t>Describe the process for involving subject matter specialists from the line of business to obtain their views on candidate variables, including the associated economic theory/business intuition behind each variable, as well as the expectation for the directional impact of each variable on the model output.</w:t>
      </w:r>
    </w:p>
    <w:p w14:paraId="5C9AF456" w14:textId="77777777" w:rsidR="0052070D" w:rsidRDefault="0052070D" w:rsidP="0052070D">
      <w:pPr>
        <w:rPr>
          <w:rStyle w:val="SubtleEmphasis"/>
        </w:rPr>
      </w:pPr>
    </w:p>
    <w:p w14:paraId="2F71F4EF" w14:textId="785B2B59" w:rsidR="0052070D" w:rsidRDefault="0052070D" w:rsidP="0052070D">
      <w:pPr>
        <w:rPr>
          <w:rStyle w:val="SubtleEmphasis"/>
        </w:rPr>
      </w:pPr>
      <w:r>
        <w:rPr>
          <w:rStyle w:val="SubtleEmphasis"/>
        </w:rPr>
        <w:t>Describe any algorithms or statistical procedures (such as correlation analysis, Information Value analysis, stepwise regression procedure, etc.) used as part of the process to select final model variables from the full set of candidate model variables.</w:t>
      </w:r>
    </w:p>
    <w:p w14:paraId="6660E6CF" w14:textId="77777777" w:rsidR="00EA6FE9" w:rsidRDefault="00EA6FE9" w:rsidP="00EA6FE9"/>
    <w:p w14:paraId="6CD49E7E"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68BC77F6" w14:textId="77777777" w:rsidR="00867433" w:rsidRPr="00DF6716" w:rsidRDefault="00867433" w:rsidP="00142194">
      <w:pPr>
        <w:shd w:val="clear" w:color="auto" w:fill="DAEEF3" w:themeFill="accent5" w:themeFillTint="33"/>
        <w:jc w:val="both"/>
        <w:rPr>
          <w:rFonts w:ascii="Aptos Narrow" w:hAnsi="Aptos Narrow"/>
          <w:b/>
          <w:bCs/>
        </w:rPr>
      </w:pPr>
      <w:r w:rsidRPr="00DF6716">
        <w:rPr>
          <w:rFonts w:ascii="Aptos Narrow" w:hAnsi="Aptos Narrow"/>
          <w:b/>
          <w:bCs/>
        </w:rPr>
        <w:t>Recursive Feature Elimination</w:t>
      </w:r>
    </w:p>
    <w:p w14:paraId="2153175F" w14:textId="77777777" w:rsidR="00867433" w:rsidRPr="00DF6716" w:rsidRDefault="00867433" w:rsidP="00142194">
      <w:pPr>
        <w:shd w:val="clear" w:color="auto" w:fill="DAEEF3" w:themeFill="accent5" w:themeFillTint="33"/>
        <w:jc w:val="both"/>
        <w:rPr>
          <w:rFonts w:ascii="Aptos Narrow" w:hAnsi="Aptos Narrow"/>
        </w:rPr>
      </w:pPr>
      <w:r w:rsidRPr="00DF6716">
        <w:rPr>
          <w:rFonts w:ascii="Aptos Narrow" w:hAnsi="Aptos Narrow"/>
        </w:rPr>
        <w:t>RFE (recursive feature elimination) is an iterative approach to variable reduction that builds successive</w:t>
      </w:r>
      <w:r>
        <w:rPr>
          <w:rFonts w:ascii="Aptos Narrow" w:hAnsi="Aptos Narrow"/>
        </w:rPr>
        <w:t xml:space="preserve"> </w:t>
      </w:r>
      <w:r w:rsidRPr="00DF6716">
        <w:rPr>
          <w:rFonts w:ascii="Aptos Narrow" w:hAnsi="Aptos Narrow"/>
        </w:rPr>
        <w:t>models each with fewer predictors than the last.</w:t>
      </w:r>
    </w:p>
    <w:p w14:paraId="78CC2A0E" w14:textId="464AF66B" w:rsidR="00FF4488" w:rsidRDefault="00867433" w:rsidP="00142194">
      <w:pPr>
        <w:shd w:val="clear" w:color="auto" w:fill="DAEEF3" w:themeFill="accent5" w:themeFillTint="33"/>
        <w:jc w:val="both"/>
        <w:rPr>
          <w:rFonts w:ascii="Aptos Narrow" w:hAnsi="Aptos Narrow"/>
        </w:rPr>
      </w:pPr>
      <w:r w:rsidRPr="00DF6716">
        <w:rPr>
          <w:rFonts w:ascii="Aptos Narrow" w:hAnsi="Aptos Narrow"/>
        </w:rPr>
        <w:t>At each stage, a fixed number of variables are removed from the candidate list, and a new model is</w:t>
      </w:r>
      <w:r>
        <w:rPr>
          <w:rFonts w:ascii="Aptos Narrow" w:hAnsi="Aptos Narrow"/>
        </w:rPr>
        <w:t xml:space="preserve"> </w:t>
      </w:r>
      <w:r w:rsidRPr="00DF6716">
        <w:rPr>
          <w:rFonts w:ascii="Aptos Narrow" w:hAnsi="Aptos Narrow"/>
        </w:rPr>
        <w:t>trained with a fixed set of parameters. The removed variables are chosen based on a feature-importance</w:t>
      </w:r>
      <w:r>
        <w:rPr>
          <w:rFonts w:ascii="Aptos Narrow" w:hAnsi="Aptos Narrow"/>
        </w:rPr>
        <w:t xml:space="preserve"> </w:t>
      </w:r>
      <w:r w:rsidRPr="00DF6716">
        <w:rPr>
          <w:rFonts w:ascii="Aptos Narrow" w:hAnsi="Aptos Narrow"/>
        </w:rPr>
        <w:t>metric that measures the contribution of each feature in a model. Each iteration records evaluation</w:t>
      </w:r>
      <w:r w:rsidRPr="00DF6716">
        <w:t xml:space="preserve"> </w:t>
      </w:r>
      <w:r w:rsidRPr="00DF6716">
        <w:rPr>
          <w:rFonts w:ascii="Aptos Narrow" w:hAnsi="Aptos Narrow"/>
        </w:rPr>
        <w:t>metrics on a validation sample. This process is repeated until the specified minimum number of features</w:t>
      </w:r>
      <w:r>
        <w:rPr>
          <w:rFonts w:ascii="Aptos Narrow" w:hAnsi="Aptos Narrow"/>
        </w:rPr>
        <w:t xml:space="preserve"> </w:t>
      </w:r>
      <w:r w:rsidRPr="00DF6716">
        <w:rPr>
          <w:rFonts w:ascii="Aptos Narrow" w:hAnsi="Aptos Narrow"/>
        </w:rPr>
        <w:t>remain, at which point the recorded evaluation metrics can be used to determine the optimal subset of</w:t>
      </w:r>
      <w:r>
        <w:rPr>
          <w:rFonts w:ascii="Aptos Narrow" w:hAnsi="Aptos Narrow"/>
        </w:rPr>
        <w:t xml:space="preserve"> </w:t>
      </w:r>
      <w:r w:rsidRPr="00DF6716">
        <w:rPr>
          <w:rFonts w:ascii="Aptos Narrow" w:hAnsi="Aptos Narrow"/>
        </w:rPr>
        <w:t>features.</w:t>
      </w:r>
      <w:r w:rsidRPr="00DF6716">
        <w:rPr>
          <w:rFonts w:ascii="Aptos Narrow" w:hAnsi="Aptos Narrow"/>
        </w:rPr>
        <w:cr/>
      </w:r>
    </w:p>
    <w:p w14:paraId="1AF9B0AC" w14:textId="066FADC3" w:rsidR="00F478E4" w:rsidRDefault="00F478E4" w:rsidP="00142194">
      <w:pPr>
        <w:shd w:val="clear" w:color="auto" w:fill="DAEEF3" w:themeFill="accent5" w:themeFillTint="33"/>
        <w:jc w:val="both"/>
        <w:rPr>
          <w:rFonts w:ascii="Aptos Narrow" w:hAnsi="Aptos Narrow"/>
        </w:rPr>
      </w:pPr>
      <w:r w:rsidRPr="00C0713F">
        <w:rPr>
          <w:rFonts w:ascii="Aptos Narrow" w:hAnsi="Aptos Narrow"/>
          <w:b/>
          <w:bCs/>
        </w:rPr>
        <w:t>For more details kindly refer to “</w:t>
      </w:r>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
    <w:p w14:paraId="47B4EDBF" w14:textId="52B0BD6D" w:rsidR="004C726A" w:rsidRDefault="004C726A" w:rsidP="00142194">
      <w:pPr>
        <w:shd w:val="clear" w:color="auto" w:fill="DAEEF3" w:themeFill="accent5" w:themeFillTint="33"/>
        <w:jc w:val="both"/>
        <w:rPr>
          <w:rFonts w:ascii="Aptos Narrow" w:hAnsi="Aptos Narrow"/>
        </w:rPr>
      </w:pPr>
      <w:r>
        <w:rPr>
          <w:rFonts w:ascii="Aptos Narrow" w:hAnsi="Aptos Narrow"/>
        </w:rPr>
        <w:object w:dxaOrig="1538" w:dyaOrig="993" w14:anchorId="03118890">
          <v:shape id="_x0000_i1048" type="#_x0000_t75" style="width:77.25pt;height:49.5pt" o:ole="">
            <v:imagedata r:id="rId13" o:title=""/>
          </v:shape>
          <o:OLEObject Type="Embed" ProgID="AcroExch.Document.DC" ShapeID="_x0000_i1048" DrawAspect="Icon" ObjectID="_1795962255" r:id="rId45"/>
        </w:object>
      </w:r>
    </w:p>
    <w:p w14:paraId="4E58528F" w14:textId="77777777" w:rsidR="00FF4488" w:rsidRDefault="00FF4488" w:rsidP="00EA6FE9">
      <w:pPr>
        <w:shd w:val="clear" w:color="auto" w:fill="DAEEF3" w:themeFill="accent5" w:themeFillTint="33"/>
        <w:rPr>
          <w:rFonts w:ascii="Aptos Narrow" w:hAnsi="Aptos Narrow"/>
        </w:rPr>
      </w:pPr>
    </w:p>
    <w:p w14:paraId="1B08471D" w14:textId="77777777" w:rsidR="00EA6FE9" w:rsidRPr="00EA6FE9" w:rsidRDefault="00EA6FE9" w:rsidP="00EA6FE9"/>
    <w:p w14:paraId="03660E89" w14:textId="333CCACC" w:rsidR="000C258D" w:rsidRPr="00CC041D" w:rsidRDefault="000C258D" w:rsidP="00836691">
      <w:pPr>
        <w:pStyle w:val="Heading3"/>
      </w:pPr>
      <w:bookmarkStart w:id="873" w:name="_Toc163230512"/>
      <w:r>
        <w:t>Model Estimation</w:t>
      </w:r>
      <w:r w:rsidR="002D3F3A">
        <w:rPr>
          <w:rFonts w:hint="eastAsia"/>
        </w:rPr>
        <w:t xml:space="preserve"> / Training</w:t>
      </w:r>
      <w:r>
        <w:t xml:space="preserve"> Results</w:t>
      </w:r>
      <w:bookmarkEnd w:id="873"/>
    </w:p>
    <w:p w14:paraId="28E99BFE" w14:textId="30B84633" w:rsidR="003523FE" w:rsidRDefault="003523FE" w:rsidP="003523FE">
      <w:pPr>
        <w:rPr>
          <w:rStyle w:val="SubtleEmphasis"/>
        </w:rPr>
      </w:pPr>
      <w:r w:rsidRPr="003523FE">
        <w:rPr>
          <w:rStyle w:val="SubtleEmphasis"/>
          <w:b/>
          <w:bCs/>
        </w:rPr>
        <w:t>For statistical models,</w:t>
      </w:r>
      <w:r>
        <w:rPr>
          <w:rStyle w:val="SubtleEmphasis"/>
        </w:rPr>
        <w:t xml:space="preserve"> provide statistical estimation results for the final model, as well as other model structures that were considered to be strong candidates. Estimation results should include not only the estimated coefficients, but also the t-statistics and associated p-values, measures of model fit, and summary of results of the appropriate statistical diagnostic tests (detailed statistical testing should be documented in the Statistical Testing section).</w:t>
      </w:r>
    </w:p>
    <w:p w14:paraId="25123AFD" w14:textId="2869E061" w:rsidR="003523FE" w:rsidRDefault="003523FE" w:rsidP="003523FE">
      <w:pPr>
        <w:rPr>
          <w:rStyle w:val="SubtleEmphasis"/>
        </w:rPr>
      </w:pPr>
    </w:p>
    <w:p w14:paraId="476DBBF9" w14:textId="00D1B884" w:rsidR="003523FE" w:rsidRDefault="003523FE" w:rsidP="003523FE">
      <w:pPr>
        <w:rPr>
          <w:rStyle w:val="SubtleEmphasis"/>
        </w:rPr>
      </w:pPr>
      <w:r>
        <w:rPr>
          <w:rStyle w:val="SubtleEmphasis"/>
        </w:rPr>
        <w:t xml:space="preserve">In addition to providing the estimation results, explain why this model was selected (relative to other candidate models), including both quantitative and qualitative factors. </w:t>
      </w:r>
    </w:p>
    <w:p w14:paraId="57D124E9" w14:textId="08A05A2D" w:rsidR="003523FE" w:rsidRDefault="003523FE" w:rsidP="003523FE"/>
    <w:p w14:paraId="0C16B2DE" w14:textId="77777777" w:rsidR="003523FE" w:rsidRPr="003523FE" w:rsidRDefault="003523FE" w:rsidP="003523FE">
      <w:pPr>
        <w:spacing w:after="120"/>
        <w:rPr>
          <w:rStyle w:val="SubtleEmphasis"/>
          <w:b/>
          <w:bCs/>
        </w:rPr>
      </w:pPr>
      <w:r w:rsidRPr="003523FE">
        <w:rPr>
          <w:rStyle w:val="SubtleEmphasis"/>
          <w:b/>
          <w:bCs/>
        </w:rPr>
        <w:t xml:space="preserve">For machine learning models: </w:t>
      </w:r>
    </w:p>
    <w:p w14:paraId="5DD8989B" w14:textId="0628AEF8" w:rsidR="003523FE" w:rsidRDefault="003523FE" w:rsidP="00D2045A">
      <w:pPr>
        <w:pStyle w:val="ListParagraph"/>
        <w:numPr>
          <w:ilvl w:val="0"/>
          <w:numId w:val="26"/>
        </w:numPr>
        <w:spacing w:after="200"/>
        <w:rPr>
          <w:rStyle w:val="SubtleEmphasis"/>
        </w:rPr>
      </w:pPr>
      <w:r>
        <w:rPr>
          <w:rStyle w:val="SubtleEmphasis"/>
        </w:rPr>
        <w:t xml:space="preserve">Provide a listing of the full set of features included in the final model. </w:t>
      </w:r>
    </w:p>
    <w:p w14:paraId="596367B8" w14:textId="61CD1597" w:rsidR="003523FE" w:rsidRDefault="003523FE" w:rsidP="003523FE">
      <w:pPr>
        <w:pStyle w:val="ListParagraph"/>
        <w:numPr>
          <w:ilvl w:val="0"/>
          <w:numId w:val="26"/>
        </w:numPr>
        <w:spacing w:after="200"/>
        <w:rPr>
          <w:rStyle w:val="SubtleEmphasis"/>
        </w:rPr>
      </w:pPr>
      <w:r>
        <w:rPr>
          <w:rStyle w:val="SubtleEmphasis"/>
        </w:rPr>
        <w:t xml:space="preserve">Provide a feature importance chart showing the top X most important features in the final model. </w:t>
      </w:r>
    </w:p>
    <w:p w14:paraId="558EEFE2" w14:textId="77777777" w:rsidR="003523FE" w:rsidRDefault="003523FE" w:rsidP="003523FE">
      <w:pPr>
        <w:pStyle w:val="ListParagraph"/>
        <w:numPr>
          <w:ilvl w:val="0"/>
          <w:numId w:val="26"/>
        </w:numPr>
        <w:spacing w:after="200"/>
        <w:rPr>
          <w:rStyle w:val="SubtleEmphasis"/>
        </w:rPr>
      </w:pPr>
      <w:r>
        <w:rPr>
          <w:rStyle w:val="SubtleEmphasis"/>
        </w:rPr>
        <w:t>Provide information on the number of features that contribute 90%, 95%, and 99% of model fit. If the number of features providing the last 1-2% of model fit is significant, explain the rationale for their inclusion.</w:t>
      </w:r>
    </w:p>
    <w:p w14:paraId="67959C79" w14:textId="2E210628" w:rsidR="003523FE" w:rsidRDefault="003523FE" w:rsidP="003523FE">
      <w:pPr>
        <w:rPr>
          <w:rStyle w:val="SubtleEmphasis"/>
        </w:rPr>
      </w:pPr>
      <w:r w:rsidRPr="003523FE">
        <w:rPr>
          <w:rStyle w:val="SubtleEmphasis"/>
          <w:b/>
          <w:bCs/>
        </w:rPr>
        <w:t>For both statistical and machine learning models</w:t>
      </w:r>
      <w:r>
        <w:rPr>
          <w:rStyle w:val="SubtleEmphasis"/>
        </w:rPr>
        <w:t xml:space="preserve">, this section should contain for each feature an explanation of the economic theory/business intuition for the inclusion of this feature, as well as the assessment of the estimated directionality of the relationship between the feature and the target variable </w:t>
      </w:r>
      <w:r>
        <w:rPr>
          <w:rStyle w:val="SubtleEmphasis"/>
        </w:rPr>
        <w:lastRenderedPageBreak/>
        <w:t>relative to the a priori expectations.  For simple statistical models this assessment can be accomplished through the evaluation of the estimated coefficient signs. For complex statistical and machine learning models, use of explainability testing techniques is required (refer to Section 3.</w:t>
      </w:r>
      <w:r w:rsidR="00837F41">
        <w:rPr>
          <w:rStyle w:val="SubtleEmphasis"/>
          <w:rFonts w:hint="eastAsia"/>
        </w:rPr>
        <w:t>3</w:t>
      </w:r>
      <w:r>
        <w:rPr>
          <w:rStyle w:val="SubtleEmphasis"/>
        </w:rPr>
        <w:t>.5</w:t>
      </w:r>
      <w:r w:rsidR="004B627D">
        <w:rPr>
          <w:rStyle w:val="SubtleEmphasis"/>
        </w:rPr>
        <w:t xml:space="preserve"> Model Explainability Testing</w:t>
      </w:r>
      <w:r>
        <w:rPr>
          <w:rStyle w:val="SubtleEmphasis"/>
        </w:rPr>
        <w:t>).</w:t>
      </w:r>
    </w:p>
    <w:p w14:paraId="6DB1908A" w14:textId="77777777" w:rsidR="000C258D" w:rsidRDefault="000C258D" w:rsidP="000C258D">
      <w:pPr>
        <w:rPr>
          <w:rStyle w:val="SubtleEmphasis"/>
        </w:rPr>
      </w:pPr>
    </w:p>
    <w:p w14:paraId="33F70007" w14:textId="77777777" w:rsidR="00737A94" w:rsidRDefault="00737A94" w:rsidP="00737A94">
      <w:pPr>
        <w:shd w:val="clear" w:color="auto" w:fill="DAEEF3" w:themeFill="accent5" w:themeFillTint="33"/>
        <w:jc w:val="both"/>
        <w:rPr>
          <w:rFonts w:ascii="Aptos Narrow" w:hAnsi="Aptos Narrow"/>
        </w:rPr>
      </w:pPr>
      <w:bookmarkStart w:id="874" w:name="OLE_LINK63"/>
      <w:bookmarkStart w:id="875" w:name="OLE_LINK61"/>
      <w:r>
        <w:rPr>
          <w:rFonts w:ascii="Aptos Narrow" w:hAnsi="Aptos Narrow"/>
        </w:rPr>
        <w:t>Model Owner:</w:t>
      </w:r>
    </w:p>
    <w:p w14:paraId="34D84B8D" w14:textId="422DB282" w:rsidR="00A81CBA" w:rsidRDefault="00A81CBA" w:rsidP="00142194">
      <w:pPr>
        <w:shd w:val="clear" w:color="auto" w:fill="DAEEF3" w:themeFill="accent5" w:themeFillTint="33"/>
        <w:jc w:val="both"/>
        <w:rPr>
          <w:rFonts w:ascii="Aptos Narrow" w:hAnsi="Aptos Narrow"/>
        </w:rPr>
      </w:pPr>
      <w:r w:rsidRPr="00A81CBA">
        <w:rPr>
          <w:rFonts w:ascii="Aptos Narrow" w:hAnsi="Aptos Narrow"/>
        </w:rPr>
        <w:t>Random samples of applications were used to select training, testing, and out-of-time validation</w:t>
      </w:r>
      <w:r>
        <w:rPr>
          <w:rFonts w:ascii="Aptos Narrow" w:hAnsi="Aptos Narrow"/>
        </w:rPr>
        <w:t xml:space="preserve"> </w:t>
      </w:r>
      <w:r w:rsidRPr="00A81CBA">
        <w:rPr>
          <w:rFonts w:ascii="Aptos Narrow" w:hAnsi="Aptos Narrow"/>
        </w:rPr>
        <w:t>datasets. The model is a collection of different clients, with each client down sampled by a different</w:t>
      </w:r>
      <w:r>
        <w:rPr>
          <w:rFonts w:ascii="Aptos Narrow" w:hAnsi="Aptos Narrow"/>
        </w:rPr>
        <w:t xml:space="preserve"> </w:t>
      </w:r>
      <w:r w:rsidRPr="00A81CBA">
        <w:rPr>
          <w:rFonts w:ascii="Aptos Narrow" w:hAnsi="Aptos Narrow"/>
        </w:rPr>
        <w:t>amount to approximately equalize the bad rate between clients.</w:t>
      </w:r>
    </w:p>
    <w:p w14:paraId="431E7C31" w14:textId="3F9A76D7" w:rsidR="00A81CBA" w:rsidRDefault="00A81CBA" w:rsidP="00142194">
      <w:pPr>
        <w:shd w:val="clear" w:color="auto" w:fill="DAEEF3" w:themeFill="accent5" w:themeFillTint="33"/>
        <w:jc w:val="both"/>
        <w:rPr>
          <w:rFonts w:ascii="Aptos Narrow" w:hAnsi="Aptos Narrow"/>
        </w:rPr>
      </w:pPr>
      <w:r w:rsidRPr="00A81CBA">
        <w:rPr>
          <w:rFonts w:ascii="Aptos Narrow" w:hAnsi="Aptos Narrow"/>
        </w:rPr>
        <w:t>The sampling method is designed to maximize predictive performance and stability over time. The</w:t>
      </w:r>
      <w:r>
        <w:rPr>
          <w:rFonts w:ascii="Aptos Narrow" w:hAnsi="Aptos Narrow"/>
        </w:rPr>
        <w:t xml:space="preserve"> </w:t>
      </w:r>
      <w:r w:rsidRPr="00A81CBA">
        <w:rPr>
          <w:rFonts w:ascii="Aptos Narrow" w:hAnsi="Aptos Narrow"/>
        </w:rPr>
        <w:t xml:space="preserve">approach takes into consideration </w:t>
      </w:r>
      <w:r w:rsidR="000937A6" w:rsidRPr="00A81CBA">
        <w:rPr>
          <w:rFonts w:ascii="Aptos Narrow" w:hAnsi="Aptos Narrow"/>
        </w:rPr>
        <w:t>weighing up maximizing</w:t>
      </w:r>
      <w:r w:rsidRPr="00A81CBA">
        <w:rPr>
          <w:rFonts w:ascii="Aptos Narrow" w:hAnsi="Aptos Narrow"/>
        </w:rPr>
        <w:t xml:space="preserve"> the bankcard contributors, performance data,</w:t>
      </w:r>
      <w:r>
        <w:rPr>
          <w:rFonts w:ascii="Aptos Narrow" w:hAnsi="Aptos Narrow"/>
        </w:rPr>
        <w:t xml:space="preserve"> </w:t>
      </w:r>
      <w:r w:rsidRPr="00A81CBA">
        <w:rPr>
          <w:rFonts w:ascii="Aptos Narrow" w:hAnsi="Aptos Narrow"/>
        </w:rPr>
        <w:t>data coverage, and on-going client usa</w:t>
      </w:r>
      <w:r w:rsidR="003536E1">
        <w:rPr>
          <w:rFonts w:ascii="Aptos Narrow" w:hAnsi="Aptos Narrow"/>
        </w:rPr>
        <w:t xml:space="preserve">ge. </w:t>
      </w:r>
    </w:p>
    <w:p w14:paraId="3E48D02A" w14:textId="77777777" w:rsidR="00A81CBA" w:rsidRDefault="00A81CBA" w:rsidP="00142194">
      <w:pPr>
        <w:shd w:val="clear" w:color="auto" w:fill="DAEEF3" w:themeFill="accent5" w:themeFillTint="33"/>
        <w:jc w:val="both"/>
        <w:rPr>
          <w:rFonts w:ascii="Aptos Narrow" w:hAnsi="Aptos Narrow"/>
        </w:rPr>
      </w:pPr>
      <w:r w:rsidRPr="00A81CBA">
        <w:rPr>
          <w:rFonts w:ascii="Aptos Narrow" w:hAnsi="Aptos Narrow"/>
        </w:rPr>
        <w:t>To measure the score’s ability to predict, the following common metrics are evaluated: the AUC (area</w:t>
      </w:r>
      <w:r>
        <w:rPr>
          <w:rFonts w:ascii="Aptos Narrow" w:hAnsi="Aptos Narrow"/>
        </w:rPr>
        <w:t xml:space="preserve"> </w:t>
      </w:r>
      <w:r w:rsidRPr="00A81CBA">
        <w:rPr>
          <w:rFonts w:ascii="Aptos Narrow" w:hAnsi="Aptos Narrow"/>
        </w:rPr>
        <w:t xml:space="preserve">under curve) and the FDR (fraud detection rate). </w:t>
      </w:r>
    </w:p>
    <w:p w14:paraId="1EB1CF1D" w14:textId="77777777" w:rsidR="00A81CBA" w:rsidRDefault="00A81CBA" w:rsidP="00142194">
      <w:pPr>
        <w:shd w:val="clear" w:color="auto" w:fill="DAEEF3" w:themeFill="accent5" w:themeFillTint="33"/>
        <w:jc w:val="both"/>
        <w:rPr>
          <w:rFonts w:ascii="Aptos Narrow" w:hAnsi="Aptos Narrow"/>
        </w:rPr>
      </w:pPr>
      <w:r w:rsidRPr="00A81CBA">
        <w:rPr>
          <w:rFonts w:ascii="Aptos Narrow" w:hAnsi="Aptos Narrow"/>
        </w:rPr>
        <w:t>The AUC score is the relationship between true</w:t>
      </w:r>
      <w:r>
        <w:rPr>
          <w:rFonts w:ascii="Aptos Narrow" w:hAnsi="Aptos Narrow"/>
        </w:rPr>
        <w:t xml:space="preserve"> </w:t>
      </w:r>
      <w:r w:rsidRPr="00A81CBA">
        <w:rPr>
          <w:rFonts w:ascii="Aptos Narrow" w:hAnsi="Aptos Narrow"/>
        </w:rPr>
        <w:t xml:space="preserve">positives and true negatives. The higher the AUC score, the higher the accuracy of the model. </w:t>
      </w:r>
    </w:p>
    <w:p w14:paraId="1DCD15C8" w14:textId="77777777" w:rsidR="00A81CBA" w:rsidRPr="00A81CBA" w:rsidRDefault="00A81CBA" w:rsidP="00142194">
      <w:pPr>
        <w:shd w:val="clear" w:color="auto" w:fill="DAEEF3" w:themeFill="accent5" w:themeFillTint="33"/>
        <w:jc w:val="both"/>
        <w:rPr>
          <w:rFonts w:ascii="Aptos Narrow" w:hAnsi="Aptos Narrow"/>
        </w:rPr>
      </w:pPr>
      <w:r w:rsidRPr="00A81CBA">
        <w:rPr>
          <w:rFonts w:ascii="Aptos Narrow" w:hAnsi="Aptos Narrow"/>
        </w:rPr>
        <w:t>Similarly, the FDR measures the percentage of fraud that is identified in the riskiest nth percentage depth</w:t>
      </w:r>
    </w:p>
    <w:p w14:paraId="5FC96A0D" w14:textId="67337BBA" w:rsidR="00A81CBA" w:rsidRPr="00A81CBA" w:rsidRDefault="00A81CBA" w:rsidP="00142194">
      <w:pPr>
        <w:shd w:val="clear" w:color="auto" w:fill="DAEEF3" w:themeFill="accent5" w:themeFillTint="33"/>
        <w:jc w:val="both"/>
        <w:rPr>
          <w:rFonts w:ascii="Aptos Narrow" w:hAnsi="Aptos Narrow"/>
        </w:rPr>
      </w:pPr>
      <w:r w:rsidRPr="00A81CBA">
        <w:rPr>
          <w:rFonts w:ascii="Aptos Narrow" w:hAnsi="Aptos Narrow"/>
        </w:rPr>
        <w:t>of file. FDR</w:t>
      </w:r>
      <w:r>
        <w:rPr>
          <w:rFonts w:ascii="Aptos Narrow" w:hAnsi="Aptos Narrow"/>
        </w:rPr>
        <w:t>1</w:t>
      </w:r>
      <w:r w:rsidRPr="00A81CBA">
        <w:rPr>
          <w:rFonts w:ascii="Aptos Narrow" w:hAnsi="Aptos Narrow"/>
        </w:rPr>
        <w:t xml:space="preserve"> reports the percentage of all fraud cases that are concentrated in the highest scoring </w:t>
      </w:r>
      <w:r>
        <w:rPr>
          <w:rFonts w:ascii="Aptos Narrow" w:hAnsi="Aptos Narrow"/>
        </w:rPr>
        <w:t>one</w:t>
      </w:r>
    </w:p>
    <w:p w14:paraId="3FE93A94" w14:textId="02C308A9" w:rsidR="00A81CBA" w:rsidRDefault="00A81CBA" w:rsidP="00142194">
      <w:pPr>
        <w:shd w:val="clear" w:color="auto" w:fill="DAEEF3" w:themeFill="accent5" w:themeFillTint="33"/>
        <w:jc w:val="both"/>
        <w:rPr>
          <w:rFonts w:ascii="Aptos Narrow" w:hAnsi="Aptos Narrow"/>
        </w:rPr>
      </w:pPr>
      <w:r w:rsidRPr="00A81CBA">
        <w:rPr>
          <w:rFonts w:ascii="Aptos Narrow" w:hAnsi="Aptos Narrow"/>
        </w:rPr>
        <w:t>percent of scores. FDR</w:t>
      </w:r>
      <w:r>
        <w:rPr>
          <w:rFonts w:ascii="Aptos Narrow" w:hAnsi="Aptos Narrow"/>
        </w:rPr>
        <w:t>3</w:t>
      </w:r>
      <w:r w:rsidRPr="00A81CBA">
        <w:rPr>
          <w:rFonts w:ascii="Aptos Narrow" w:hAnsi="Aptos Narrow"/>
        </w:rPr>
        <w:t xml:space="preserve"> reports fraud capture rate at </w:t>
      </w:r>
      <w:r>
        <w:rPr>
          <w:rFonts w:ascii="Aptos Narrow" w:hAnsi="Aptos Narrow"/>
        </w:rPr>
        <w:t>three</w:t>
      </w:r>
      <w:r w:rsidRPr="00A81CBA">
        <w:rPr>
          <w:rFonts w:ascii="Aptos Narrow" w:hAnsi="Aptos Narrow"/>
        </w:rPr>
        <w:t xml:space="preserve"> percent depth of file.</w:t>
      </w:r>
      <w:r>
        <w:rPr>
          <w:rFonts w:ascii="Aptos Narrow" w:hAnsi="Aptos Narrow"/>
        </w:rPr>
        <w:t xml:space="preserve"> </w:t>
      </w:r>
      <w:r w:rsidRPr="00A81CBA">
        <w:rPr>
          <w:rFonts w:ascii="Aptos Narrow" w:hAnsi="Aptos Narrow"/>
        </w:rPr>
        <w:t>FDR</w:t>
      </w:r>
      <w:r>
        <w:rPr>
          <w:rFonts w:ascii="Aptos Narrow" w:hAnsi="Aptos Narrow"/>
        </w:rPr>
        <w:t>5 &amp; FDR10</w:t>
      </w:r>
      <w:r w:rsidRPr="00A81CBA">
        <w:rPr>
          <w:rFonts w:ascii="Aptos Narrow" w:hAnsi="Aptos Narrow"/>
        </w:rPr>
        <w:t xml:space="preserve"> reports fraud capture rate at </w:t>
      </w:r>
      <w:r>
        <w:rPr>
          <w:rFonts w:ascii="Aptos Narrow" w:hAnsi="Aptos Narrow"/>
        </w:rPr>
        <w:t>five</w:t>
      </w:r>
      <w:r w:rsidRPr="00A81CBA">
        <w:rPr>
          <w:rFonts w:ascii="Aptos Narrow" w:hAnsi="Aptos Narrow"/>
        </w:rPr>
        <w:t xml:space="preserve"> percent </w:t>
      </w:r>
      <w:r>
        <w:rPr>
          <w:rFonts w:ascii="Aptos Narrow" w:hAnsi="Aptos Narrow"/>
        </w:rPr>
        <w:t xml:space="preserve">&amp; ten percent </w:t>
      </w:r>
      <w:r w:rsidRPr="00A81CBA">
        <w:rPr>
          <w:rFonts w:ascii="Aptos Narrow" w:hAnsi="Aptos Narrow"/>
        </w:rPr>
        <w:t>depth of file.</w:t>
      </w:r>
    </w:p>
    <w:p w14:paraId="264279A1" w14:textId="71791615" w:rsidR="00867433" w:rsidRDefault="00867433" w:rsidP="00142194">
      <w:pPr>
        <w:shd w:val="clear" w:color="auto" w:fill="DAEEF3" w:themeFill="accent5" w:themeFillTint="33"/>
        <w:jc w:val="both"/>
        <w:rPr>
          <w:rFonts w:ascii="Aptos Narrow" w:hAnsi="Aptos Narrow"/>
        </w:rPr>
      </w:pPr>
    </w:p>
    <w:p w14:paraId="46E2F92A" w14:textId="4AF7B275" w:rsidR="00F478E4" w:rsidRDefault="00F478E4" w:rsidP="00142194">
      <w:pPr>
        <w:shd w:val="clear" w:color="auto" w:fill="DAEEF3" w:themeFill="accent5" w:themeFillTint="33"/>
        <w:jc w:val="both"/>
        <w:rPr>
          <w:rFonts w:ascii="Aptos Narrow" w:hAnsi="Aptos Narrow"/>
        </w:rPr>
      </w:pPr>
      <w:r w:rsidRPr="00C0713F">
        <w:rPr>
          <w:rFonts w:ascii="Aptos Narrow" w:hAnsi="Aptos Narrow"/>
          <w:b/>
          <w:bCs/>
        </w:rPr>
        <w:t>For more details kindly refer to “</w:t>
      </w:r>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
    <w:p w14:paraId="70E9FAF9" w14:textId="6071D51B" w:rsidR="004C726A" w:rsidRDefault="004C726A" w:rsidP="00142194">
      <w:pPr>
        <w:shd w:val="clear" w:color="auto" w:fill="DAEEF3" w:themeFill="accent5" w:themeFillTint="33"/>
        <w:jc w:val="both"/>
        <w:rPr>
          <w:rFonts w:ascii="Aptos Narrow" w:hAnsi="Aptos Narrow"/>
        </w:rPr>
      </w:pPr>
      <w:r>
        <w:rPr>
          <w:rFonts w:ascii="Aptos Narrow" w:hAnsi="Aptos Narrow"/>
        </w:rPr>
        <w:object w:dxaOrig="1538" w:dyaOrig="993" w14:anchorId="5B4E286D">
          <v:shape id="_x0000_i1049" type="#_x0000_t75" style="width:77.25pt;height:49.5pt" o:ole="">
            <v:imagedata r:id="rId13" o:title=""/>
          </v:shape>
          <o:OLEObject Type="Embed" ProgID="AcroExch.Document.DC" ShapeID="_x0000_i1049" DrawAspect="Icon" ObjectID="_1795962256" r:id="rId46"/>
        </w:object>
      </w:r>
    </w:p>
    <w:p w14:paraId="48C0DE59" w14:textId="77777777" w:rsidR="00737A94" w:rsidRDefault="00737A94" w:rsidP="00142194">
      <w:pPr>
        <w:shd w:val="clear" w:color="auto" w:fill="DAEEF3" w:themeFill="accent5" w:themeFillTint="33"/>
        <w:jc w:val="both"/>
        <w:rPr>
          <w:rFonts w:ascii="Aptos Narrow" w:hAnsi="Aptos Narrow"/>
        </w:rPr>
      </w:pPr>
    </w:p>
    <w:bookmarkEnd w:id="874"/>
    <w:bookmarkEnd w:id="875"/>
    <w:p w14:paraId="148B8E32" w14:textId="77777777" w:rsidR="000C258D" w:rsidRDefault="000C258D" w:rsidP="000C258D"/>
    <w:p w14:paraId="6F3974FD" w14:textId="464F33D8" w:rsidR="000C258D" w:rsidRDefault="000C258D" w:rsidP="00A53660">
      <w:pPr>
        <w:pStyle w:val="Heading4"/>
        <w:numPr>
          <w:ilvl w:val="3"/>
          <w:numId w:val="1"/>
        </w:numPr>
      </w:pPr>
      <w:r>
        <w:t>Judgmental Adjustments</w:t>
      </w:r>
    </w:p>
    <w:p w14:paraId="4E929D88" w14:textId="163C7B19" w:rsidR="000C258D" w:rsidRDefault="000C258D" w:rsidP="000C258D">
      <w:r>
        <w:rPr>
          <w:rStyle w:val="SubtleEmphasis"/>
        </w:rPr>
        <w:t xml:space="preserve">Describe and justify any judgmental overlays/overrides of </w:t>
      </w:r>
      <w:r>
        <w:rPr>
          <w:rStyle w:val="SubtleEmphasis"/>
          <w:u w:val="single"/>
        </w:rPr>
        <w:t xml:space="preserve">statistically estimated </w:t>
      </w:r>
      <w:r w:rsidR="00101CC7">
        <w:rPr>
          <w:rStyle w:val="SubtleEmphasis"/>
          <w:u w:val="single"/>
        </w:rPr>
        <w:t xml:space="preserve">input </w:t>
      </w:r>
      <w:r>
        <w:rPr>
          <w:rStyle w:val="SubtleEmphasis"/>
          <w:u w:val="single"/>
        </w:rPr>
        <w:t>parameters</w:t>
      </w:r>
      <w:r>
        <w:rPr>
          <w:rStyle w:val="SubtleEmphasis"/>
        </w:rPr>
        <w:t xml:space="preserve">. If any such adjustments are intended to be conservative, explain in what way they are conservative. Note: this section </w:t>
      </w:r>
      <w:r w:rsidRPr="00701055">
        <w:rPr>
          <w:rStyle w:val="SubtleEmphasis"/>
          <w:u w:val="single"/>
        </w:rPr>
        <w:t>should not</w:t>
      </w:r>
      <w:r>
        <w:rPr>
          <w:rStyle w:val="SubtleEmphasis"/>
        </w:rPr>
        <w:t xml:space="preserve"> be used to detail any overlays/overrides to the </w:t>
      </w:r>
      <w:r w:rsidRPr="00270670">
        <w:rPr>
          <w:rStyle w:val="SubtleEmphasis"/>
          <w:u w:val="single"/>
        </w:rPr>
        <w:t xml:space="preserve">model </w:t>
      </w:r>
      <w:r w:rsidRPr="00101CC7">
        <w:rPr>
          <w:rStyle w:val="SubtleEmphasis"/>
          <w:u w:val="single"/>
        </w:rPr>
        <w:t>o</w:t>
      </w:r>
      <w:r>
        <w:rPr>
          <w:rStyle w:val="SubtleEmphasis"/>
          <w:u w:val="single"/>
        </w:rPr>
        <w:t>utputs</w:t>
      </w:r>
      <w:r w:rsidR="00F96AB5">
        <w:rPr>
          <w:rStyle w:val="SubtleEmphasis"/>
          <w:u w:val="single"/>
        </w:rPr>
        <w:t xml:space="preserve"> (described in Section 3.3.11. Need for Model Overlays)</w:t>
      </w:r>
      <w:r>
        <w:rPr>
          <w:rStyle w:val="SubtleEmphasis"/>
        </w:rPr>
        <w:t>.</w:t>
      </w:r>
    </w:p>
    <w:p w14:paraId="28023F3F" w14:textId="77777777" w:rsidR="000C258D" w:rsidRDefault="000C258D" w:rsidP="000C258D"/>
    <w:p w14:paraId="5F9747BC"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1F6B60A7" w14:textId="2864A018" w:rsidR="004C6F02" w:rsidRDefault="004C6F02" w:rsidP="00142194">
      <w:pPr>
        <w:shd w:val="clear" w:color="auto" w:fill="DAEEF3" w:themeFill="accent5" w:themeFillTint="33"/>
        <w:jc w:val="both"/>
        <w:rPr>
          <w:rFonts w:ascii="Aptos Narrow" w:hAnsi="Aptos Narrow"/>
        </w:rPr>
      </w:pPr>
      <w:r>
        <w:rPr>
          <w:rFonts w:ascii="Aptos Narrow" w:hAnsi="Aptos Narrow"/>
        </w:rPr>
        <w:t xml:space="preserve">The LexisNexis Fraud Intelligence model primarily uses a data-driven approach, relying on the training data and XGBoost algorithm to make predictions. There is no explicit mention of any judgmental adjustments or expert-driven modifications to the model’s output in the provided model reference guidelines document. </w:t>
      </w:r>
    </w:p>
    <w:p w14:paraId="1B568843" w14:textId="77777777" w:rsidR="004C6F02" w:rsidRDefault="004C6F02" w:rsidP="00142194">
      <w:pPr>
        <w:shd w:val="clear" w:color="auto" w:fill="DAEEF3" w:themeFill="accent5" w:themeFillTint="33"/>
        <w:jc w:val="both"/>
        <w:rPr>
          <w:rFonts w:ascii="Aptos Narrow" w:hAnsi="Aptos Narrow"/>
        </w:rPr>
      </w:pPr>
    </w:p>
    <w:p w14:paraId="2137C539" w14:textId="77777777" w:rsidR="00836C95" w:rsidRDefault="00836C95" w:rsidP="000C258D"/>
    <w:p w14:paraId="1CA446E3" w14:textId="21689DAB" w:rsidR="00836C95" w:rsidRDefault="00836C95" w:rsidP="00836691">
      <w:pPr>
        <w:pStyle w:val="Heading3"/>
      </w:pPr>
      <w:bookmarkStart w:id="876" w:name="_Toc163230513"/>
      <w:r>
        <w:t>Other Types of Model Estimation</w:t>
      </w:r>
      <w:bookmarkEnd w:id="876"/>
    </w:p>
    <w:p w14:paraId="6C66BAAB" w14:textId="77777777" w:rsidR="00836C95" w:rsidRDefault="00836C95" w:rsidP="00836C95"/>
    <w:p w14:paraId="162A023B" w14:textId="5B5E30CB" w:rsidR="00836C95" w:rsidRDefault="00836C95" w:rsidP="00A53660">
      <w:pPr>
        <w:pStyle w:val="Heading4"/>
        <w:numPr>
          <w:ilvl w:val="3"/>
          <w:numId w:val="1"/>
        </w:numPr>
      </w:pPr>
      <w:r>
        <w:lastRenderedPageBreak/>
        <w:t>Model Calibration</w:t>
      </w:r>
    </w:p>
    <w:p w14:paraId="2A2824AE" w14:textId="162FD813" w:rsidR="00836C95" w:rsidRDefault="00836C95" w:rsidP="00836C95">
      <w:pPr>
        <w:rPr>
          <w:rStyle w:val="SubtleEmphasis"/>
        </w:rPr>
      </w:pPr>
      <w:r>
        <w:rPr>
          <w:rStyle w:val="SubtleEmphasis"/>
        </w:rPr>
        <w:t>If applicable, describe the calibration process for models that are regularly fit to market data.</w:t>
      </w:r>
    </w:p>
    <w:p w14:paraId="6C003765" w14:textId="77777777" w:rsidR="00836C95" w:rsidRDefault="00836C95" w:rsidP="00836C95">
      <w:pPr>
        <w:rPr>
          <w:rStyle w:val="SubtleEmphasis"/>
        </w:rPr>
      </w:pPr>
    </w:p>
    <w:p w14:paraId="3380645E"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4484DA99" w14:textId="77777777" w:rsidR="00867433" w:rsidRPr="00142194" w:rsidRDefault="00867433" w:rsidP="00142194">
      <w:pPr>
        <w:shd w:val="clear" w:color="auto" w:fill="DAEEF3" w:themeFill="accent5" w:themeFillTint="33"/>
        <w:jc w:val="both"/>
        <w:rPr>
          <w:rFonts w:ascii="Aptos Narrow" w:hAnsi="Aptos Narrow"/>
        </w:rPr>
      </w:pPr>
      <w:r w:rsidRPr="00142194">
        <w:rPr>
          <w:rFonts w:ascii="Aptos Narrow" w:hAnsi="Aptos Narrow"/>
        </w:rPr>
        <w:t>LexisNexis Risk Solutions uses an odds-doubling methodology for model score calibration, where a score</w:t>
      </w:r>
    </w:p>
    <w:p w14:paraId="37C2E617" w14:textId="37B0A932" w:rsidR="00867433" w:rsidRPr="00142194" w:rsidRDefault="00867433" w:rsidP="00142194">
      <w:pPr>
        <w:shd w:val="clear" w:color="auto" w:fill="DAEEF3" w:themeFill="accent5" w:themeFillTint="33"/>
        <w:jc w:val="both"/>
        <w:rPr>
          <w:rFonts w:ascii="Aptos Narrow" w:hAnsi="Aptos Narrow"/>
        </w:rPr>
      </w:pPr>
      <w:r w:rsidRPr="00142194">
        <w:rPr>
          <w:rFonts w:ascii="Aptos Narrow" w:hAnsi="Aptos Narrow"/>
        </w:rPr>
        <w:t xml:space="preserve">of 525 corresponds to </w:t>
      </w:r>
      <w:r w:rsidR="00FD58B1" w:rsidRPr="00142194">
        <w:rPr>
          <w:rFonts w:ascii="Aptos Narrow" w:hAnsi="Aptos Narrow"/>
        </w:rPr>
        <w:t>the odds</w:t>
      </w:r>
      <w:r w:rsidRPr="00142194">
        <w:rPr>
          <w:rFonts w:ascii="Aptos Narrow" w:hAnsi="Aptos Narrow"/>
        </w:rPr>
        <w:t xml:space="preserve"> of a bad rate at </w:t>
      </w:r>
      <w:r w:rsidR="00615B55">
        <w:rPr>
          <w:rFonts w:ascii="Aptos Narrow" w:hAnsi="Aptos Narrow"/>
        </w:rPr>
        <w:t>0</w:t>
      </w:r>
      <w:r w:rsidRPr="00142194">
        <w:rPr>
          <w:rFonts w:ascii="Aptos Narrow" w:hAnsi="Aptos Narrow"/>
        </w:rPr>
        <w:t>.0004, with odds doubling every 45 points.</w:t>
      </w:r>
    </w:p>
    <w:p w14:paraId="4B01D746" w14:textId="77777777" w:rsidR="00867433" w:rsidRPr="00142194" w:rsidRDefault="00867433" w:rsidP="00142194">
      <w:pPr>
        <w:shd w:val="clear" w:color="auto" w:fill="DAEEF3" w:themeFill="accent5" w:themeFillTint="33"/>
        <w:jc w:val="both"/>
        <w:rPr>
          <w:rFonts w:ascii="Aptos Narrow" w:hAnsi="Aptos Narrow"/>
        </w:rPr>
      </w:pPr>
    </w:p>
    <w:p w14:paraId="20AC66E2" w14:textId="77777777" w:rsidR="00867433" w:rsidRPr="00142194" w:rsidRDefault="00867433" w:rsidP="00142194">
      <w:pPr>
        <w:shd w:val="clear" w:color="auto" w:fill="DAEEF3" w:themeFill="accent5" w:themeFillTint="33"/>
        <w:jc w:val="both"/>
        <w:rPr>
          <w:rFonts w:ascii="Aptos Narrow" w:hAnsi="Aptos Narrow"/>
        </w:rPr>
      </w:pPr>
      <w:r w:rsidRPr="00142194">
        <w:rPr>
          <w:rFonts w:ascii="Aptos Narrow" w:hAnsi="Aptos Narrow"/>
        </w:rPr>
        <w:t>For probability p (0 ≤ p ≤1), which indicates the bad rate in the sampled training data, the score is</w:t>
      </w:r>
    </w:p>
    <w:p w14:paraId="10F3A666" w14:textId="77777777" w:rsidR="00867433" w:rsidRPr="00142194" w:rsidRDefault="00867433" w:rsidP="00142194">
      <w:pPr>
        <w:shd w:val="clear" w:color="auto" w:fill="DAEEF3" w:themeFill="accent5" w:themeFillTint="33"/>
        <w:jc w:val="both"/>
        <w:rPr>
          <w:rFonts w:ascii="Aptos Narrow" w:hAnsi="Aptos Narrow"/>
        </w:rPr>
      </w:pPr>
      <w:r w:rsidRPr="00142194">
        <w:rPr>
          <w:rFonts w:ascii="Aptos Narrow" w:hAnsi="Aptos Narrow"/>
        </w:rPr>
        <w:t>calculated from x by the following equation:</w:t>
      </w:r>
    </w:p>
    <w:p w14:paraId="28E1F0A9" w14:textId="77777777" w:rsidR="00615B55" w:rsidRDefault="00615B55" w:rsidP="00615B55">
      <w:pPr>
        <w:shd w:val="clear" w:color="auto" w:fill="DAEEF3" w:themeFill="accent5" w:themeFillTint="33"/>
        <w:jc w:val="both"/>
        <w:rPr>
          <w:rFonts w:ascii="Aptos Narrow" w:hAnsi="Aptos Narrow"/>
        </w:rPr>
      </w:pPr>
    </w:p>
    <w:p w14:paraId="7EDA4FE5" w14:textId="77777777" w:rsidR="00615B55" w:rsidRPr="00E77918" w:rsidRDefault="00615B55" w:rsidP="00615B55">
      <w:pPr>
        <w:shd w:val="clear" w:color="auto" w:fill="DAEEF3" w:themeFill="accent5" w:themeFillTint="33"/>
        <w:jc w:val="both"/>
        <w:rPr>
          <w:ins w:id="877" w:author="Uttam Kumar Gupta-NE" w:date="2024-12-16T11:57:00Z" w16du:dateUtc="2024-12-16T11:57:35Z"/>
          <w:rFonts w:ascii="Aptos Narrow" w:hAnsi="Aptos Narrow"/>
        </w:rPr>
      </w:pPr>
      <w:r w:rsidRPr="3517A0B9">
        <w:rPr>
          <w:rFonts w:ascii="Aptos Narrow" w:hAnsi="Aptos Narrow"/>
        </w:rPr>
        <w:t xml:space="preserve"> </w:t>
      </w:r>
      <w:r>
        <w:rPr>
          <w:rFonts w:ascii="Aptos Narrow" w:hAnsi="Aptos Narrow"/>
        </w:rPr>
        <w:t xml:space="preserve"> </w:t>
      </w:r>
      <m:oMath>
        <m:r>
          <w:rPr>
            <w:rFonts w:ascii="Cambria Math" w:hAnsi="Cambria Math"/>
          </w:rPr>
          <m:t>Score = 525 + </m:t>
        </m:r>
        <m:d>
          <m:dPr>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2 </m:t>
                    </m:r>
                  </m:sub>
                </m:sSub>
              </m:fName>
              <m:e>
                <m:d>
                  <m:dPr>
                    <m:ctrlPr>
                      <w:rPr>
                        <w:rFonts w:ascii="Cambria Math" w:hAnsi="Cambria Math"/>
                      </w:rPr>
                    </m:ctrlPr>
                  </m:dPr>
                  <m:e>
                    <m:f>
                      <m:fPr>
                        <m:ctrlPr>
                          <w:rPr>
                            <w:rFonts w:ascii="Cambria Math" w:hAnsi="Cambria Math"/>
                          </w:rPr>
                        </m:ctrlPr>
                      </m:fPr>
                      <m:num>
                        <m:r>
                          <w:rPr>
                            <w:rFonts w:ascii="Cambria Math" w:hAnsi="Cambria Math"/>
                          </w:rPr>
                          <m:t>xw</m:t>
                        </m:r>
                      </m:num>
                      <m:den>
                        <m:r>
                          <w:rPr>
                            <w:rFonts w:ascii="Cambria Math" w:hAnsi="Cambria Math"/>
                          </w:rPr>
                          <m:t>1 - xw</m:t>
                        </m:r>
                      </m:den>
                    </m:f>
                  </m:e>
                </m:d>
              </m:e>
            </m:func>
            <m:r>
              <w:rPr>
                <w:rFonts w:ascii="Cambria Math" w:hAnsi="Cambria Math"/>
              </w:rPr>
              <m:t> - </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2</m:t>
                    </m:r>
                  </m:sub>
                </m:sSub>
              </m:fName>
              <m:e>
                <m:d>
                  <m:dPr>
                    <m:ctrlPr>
                      <w:rPr>
                        <w:rFonts w:ascii="Cambria Math" w:hAnsi="Cambria Math"/>
                      </w:rPr>
                    </m:ctrlPr>
                  </m:dPr>
                  <m:e>
                    <m:r>
                      <w:rPr>
                        <w:rFonts w:ascii="Cambria Math" w:hAnsi="Cambria Math"/>
                      </w:rPr>
                      <m:t>0.0004</m:t>
                    </m:r>
                  </m:e>
                </m:d>
              </m:e>
            </m:func>
          </m:e>
        </m:d>
        <m:r>
          <w:rPr>
            <w:rFonts w:ascii="Cambria Math" w:hAnsi="Cambria Math"/>
          </w:rPr>
          <m:t> × 45 </m:t>
        </m:r>
      </m:oMath>
    </w:p>
    <w:p w14:paraId="7221F397" w14:textId="77777777" w:rsidR="00615B55" w:rsidRDefault="00615B55" w:rsidP="00142194">
      <w:pPr>
        <w:shd w:val="clear" w:color="auto" w:fill="DAEEF3" w:themeFill="accent5" w:themeFillTint="33"/>
        <w:jc w:val="both"/>
        <w:rPr>
          <w:rFonts w:ascii="Aptos Narrow" w:hAnsi="Aptos Narrow"/>
        </w:rPr>
      </w:pPr>
    </w:p>
    <w:p w14:paraId="741AB11A" w14:textId="39914718" w:rsidR="00867433" w:rsidRPr="00142194" w:rsidRDefault="00867433" w:rsidP="00142194">
      <w:pPr>
        <w:shd w:val="clear" w:color="auto" w:fill="DAEEF3" w:themeFill="accent5" w:themeFillTint="33"/>
        <w:jc w:val="both"/>
        <w:rPr>
          <w:rFonts w:ascii="Aptos Narrow" w:hAnsi="Aptos Narrow"/>
        </w:rPr>
      </w:pPr>
      <w:r w:rsidRPr="00142194">
        <w:rPr>
          <w:rFonts w:ascii="Aptos Narrow" w:hAnsi="Aptos Narrow"/>
        </w:rPr>
        <w:t>Where the weighted probability</w:t>
      </w:r>
      <w:r w:rsidR="00615B55">
        <w:rPr>
          <w:rFonts w:ascii="Aptos Narrow" w:hAnsi="Aptos Narrow"/>
        </w:rPr>
        <w:t xml:space="preserve"> </w:t>
      </w:r>
      <m:oMath>
        <m:r>
          <w:rPr>
            <w:rFonts w:ascii="Cambria Math" w:hAnsi="Cambria Math"/>
          </w:rPr>
          <m:t>xw=</m:t>
        </m:r>
        <m:f>
          <m:fPr>
            <m:ctrlPr>
              <w:rPr>
                <w:rFonts w:ascii="Cambria Math" w:hAnsi="Cambria Math"/>
              </w:rPr>
            </m:ctrlPr>
          </m:fPr>
          <m:num>
            <m:r>
              <w:rPr>
                <w:rFonts w:ascii="Cambria Math" w:hAnsi="Cambria Math"/>
              </w:rPr>
              <m:t>0.01p</m:t>
            </m:r>
          </m:num>
          <m:den>
            <m:r>
              <w:rPr>
                <w:rFonts w:ascii="Cambria Math" w:hAnsi="Cambria Math"/>
              </w:rPr>
              <m:t>1 + p</m:t>
            </m:r>
            <m:d>
              <m:dPr>
                <m:ctrlPr>
                  <w:rPr>
                    <w:rFonts w:ascii="Cambria Math" w:hAnsi="Cambria Math"/>
                  </w:rPr>
                </m:ctrlPr>
              </m:dPr>
              <m:e>
                <m:r>
                  <w:rPr>
                    <w:rFonts w:ascii="Cambria Math" w:hAnsi="Cambria Math"/>
                  </w:rPr>
                  <m:t>0.01-1</m:t>
                </m:r>
              </m:e>
            </m:d>
          </m:den>
        </m:f>
      </m:oMath>
      <w:r w:rsidRPr="00142194">
        <w:rPr>
          <w:rFonts w:ascii="Aptos Narrow" w:hAnsi="Aptos Narrow"/>
        </w:rPr>
        <w:t xml:space="preserve"> when the odds</w:t>
      </w:r>
      <w:r w:rsidR="00FD58B1">
        <w:rPr>
          <w:rFonts w:ascii="Aptos Narrow" w:eastAsia="Aptos Narrow" w:hAnsi="Aptos Narrow" w:cs="Aptos Narrow"/>
        </w:rPr>
        <w:t xml:space="preserve"> </w:t>
      </w:r>
      <m:oMath>
        <m:d>
          <m:dPr>
            <m:ctrlPr>
              <w:rPr>
                <w:rFonts w:ascii="Cambria Math" w:hAnsi="Cambria Math"/>
              </w:rPr>
            </m:ctrlPr>
          </m:dPr>
          <m:e>
            <m:f>
              <m:fPr>
                <m:ctrlPr>
                  <w:rPr>
                    <w:rFonts w:ascii="Cambria Math" w:hAnsi="Cambria Math"/>
                  </w:rPr>
                </m:ctrlPr>
              </m:fPr>
              <m:num>
                <m:r>
                  <w:rPr>
                    <w:rFonts w:ascii="Cambria Math" w:hAnsi="Cambria Math"/>
                  </w:rPr>
                  <m:t>xw</m:t>
                </m:r>
              </m:num>
              <m:den>
                <m:r>
                  <w:rPr>
                    <w:rFonts w:ascii="Cambria Math" w:hAnsi="Cambria Math"/>
                  </w:rPr>
                  <m:t>1-xw</m:t>
                </m:r>
              </m:den>
            </m:f>
          </m:e>
        </m:d>
        <m:r>
          <w:rPr>
            <w:rFonts w:ascii="Cambria Math" w:hAnsi="Cambria Math"/>
          </w:rPr>
          <m:t xml:space="preserve"> </m:t>
        </m:r>
      </m:oMath>
      <w:r w:rsidRPr="00142194">
        <w:rPr>
          <w:rFonts w:ascii="Aptos Narrow" w:hAnsi="Aptos Narrow"/>
        </w:rPr>
        <w:t>are 0.0004, the</w:t>
      </w:r>
      <w:r w:rsidR="00615B55">
        <w:rPr>
          <w:rFonts w:ascii="Aptos Narrow" w:hAnsi="Aptos Narrow"/>
        </w:rPr>
        <w:t xml:space="preserve"> </w:t>
      </w:r>
      <w:r w:rsidRPr="00142194">
        <w:rPr>
          <w:rFonts w:ascii="Aptos Narrow" w:hAnsi="Aptos Narrow"/>
        </w:rPr>
        <w:t>log term becomes 0 and the score is 525. Log terms calculate how great the odds are compared to the</w:t>
      </w:r>
      <w:r w:rsidR="00615B55">
        <w:rPr>
          <w:rFonts w:ascii="Aptos Narrow" w:hAnsi="Aptos Narrow"/>
        </w:rPr>
        <w:t xml:space="preserve"> </w:t>
      </w:r>
      <w:r w:rsidRPr="00142194">
        <w:rPr>
          <w:rFonts w:ascii="Aptos Narrow" w:hAnsi="Aptos Narrow"/>
        </w:rPr>
        <w:t xml:space="preserve">midrate odds </w:t>
      </w:r>
      <w:r w:rsidR="000937A6" w:rsidRPr="00142194">
        <w:rPr>
          <w:rFonts w:ascii="Aptos Narrow" w:hAnsi="Aptos Narrow"/>
        </w:rPr>
        <w:t>0.0004 and</w:t>
      </w:r>
      <w:r w:rsidRPr="00142194">
        <w:rPr>
          <w:rFonts w:ascii="Aptos Narrow" w:hAnsi="Aptos Narrow"/>
        </w:rPr>
        <w:t xml:space="preserve"> create </w:t>
      </w:r>
      <w:r w:rsidR="00615B55" w:rsidRPr="00142194">
        <w:rPr>
          <w:rFonts w:ascii="Aptos Narrow" w:hAnsi="Aptos Narrow"/>
        </w:rPr>
        <w:t>odds</w:t>
      </w:r>
      <w:r w:rsidRPr="00142194">
        <w:rPr>
          <w:rFonts w:ascii="Aptos Narrow" w:hAnsi="Aptos Narrow"/>
        </w:rPr>
        <w:t xml:space="preserve"> doubling every 45 points.</w:t>
      </w:r>
    </w:p>
    <w:p w14:paraId="3F092982" w14:textId="77777777" w:rsidR="00867433" w:rsidRDefault="00867433" w:rsidP="00142194">
      <w:pPr>
        <w:shd w:val="clear" w:color="auto" w:fill="DAEEF3" w:themeFill="accent5" w:themeFillTint="33"/>
        <w:jc w:val="both"/>
        <w:rPr>
          <w:rFonts w:ascii="Aptos Narrow" w:hAnsi="Aptos Narrow"/>
        </w:rPr>
      </w:pPr>
    </w:p>
    <w:p w14:paraId="032F3FA4" w14:textId="6320E85C" w:rsidR="00F478E4" w:rsidRDefault="00F478E4" w:rsidP="00142194">
      <w:pPr>
        <w:shd w:val="clear" w:color="auto" w:fill="DAEEF3" w:themeFill="accent5" w:themeFillTint="33"/>
        <w:jc w:val="both"/>
        <w:rPr>
          <w:rFonts w:ascii="Aptos Narrow" w:hAnsi="Aptos Narrow"/>
        </w:rPr>
      </w:pPr>
      <w:r w:rsidRPr="00C0713F">
        <w:rPr>
          <w:rFonts w:ascii="Aptos Narrow" w:hAnsi="Aptos Narrow"/>
          <w:b/>
          <w:bCs/>
        </w:rPr>
        <w:t>For more details kindly refer to “</w:t>
      </w:r>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
    <w:p w14:paraId="25071084" w14:textId="43F4476F" w:rsidR="004C726A" w:rsidRDefault="004C726A" w:rsidP="00142194">
      <w:pPr>
        <w:shd w:val="clear" w:color="auto" w:fill="DAEEF3" w:themeFill="accent5" w:themeFillTint="33"/>
        <w:jc w:val="both"/>
        <w:rPr>
          <w:rFonts w:ascii="Aptos Narrow" w:hAnsi="Aptos Narrow"/>
        </w:rPr>
      </w:pPr>
      <w:r>
        <w:rPr>
          <w:rFonts w:ascii="Aptos Narrow" w:hAnsi="Aptos Narrow"/>
        </w:rPr>
        <w:object w:dxaOrig="1538" w:dyaOrig="993" w14:anchorId="1B116116">
          <v:shape id="_x0000_i1050" type="#_x0000_t75" style="width:77.25pt;height:49.5pt" o:ole="">
            <v:imagedata r:id="rId13" o:title=""/>
          </v:shape>
          <o:OLEObject Type="Embed" ProgID="AcroExch.Document.DC" ShapeID="_x0000_i1050" DrawAspect="Icon" ObjectID="_1795962257" r:id="rId47"/>
        </w:object>
      </w:r>
    </w:p>
    <w:p w14:paraId="01DDC2A2" w14:textId="77777777" w:rsidR="00737A94" w:rsidRPr="00142194" w:rsidRDefault="00737A94" w:rsidP="00142194">
      <w:pPr>
        <w:shd w:val="clear" w:color="auto" w:fill="DAEEF3" w:themeFill="accent5" w:themeFillTint="33"/>
        <w:jc w:val="both"/>
        <w:rPr>
          <w:rFonts w:ascii="Aptos Narrow" w:hAnsi="Aptos Narrow"/>
        </w:rPr>
      </w:pPr>
    </w:p>
    <w:p w14:paraId="601E561A" w14:textId="77777777" w:rsidR="00836C95" w:rsidRDefault="00836C95" w:rsidP="00836C95"/>
    <w:p w14:paraId="6276BB74" w14:textId="46B6F9F5" w:rsidR="00836C95" w:rsidRDefault="00836C95" w:rsidP="00A53660">
      <w:pPr>
        <w:pStyle w:val="Heading4"/>
        <w:numPr>
          <w:ilvl w:val="3"/>
          <w:numId w:val="1"/>
        </w:numPr>
      </w:pPr>
      <w:r>
        <w:t>Vendor Model Tuning</w:t>
      </w:r>
    </w:p>
    <w:p w14:paraId="67042EDE" w14:textId="7FD119A6" w:rsidR="00836C95" w:rsidRDefault="00836C95" w:rsidP="00836C95">
      <w:pPr>
        <w:rPr>
          <w:rStyle w:val="SubtleEmphasis"/>
        </w:rPr>
      </w:pPr>
      <w:r>
        <w:rPr>
          <w:rStyle w:val="SubtleEmphasis"/>
        </w:rPr>
        <w:t xml:space="preserve">If applicable, describe the process and results for any customization of vendor models (e.g., tuning of vendor model behavioral model parameters to Bank portfolio credit or prepayment experience) that is </w:t>
      </w:r>
      <w:bookmarkStart w:id="878" w:name="OLE_LINK47"/>
      <w:r>
        <w:rPr>
          <w:rStyle w:val="SubtleEmphasis"/>
        </w:rPr>
        <w:t>analogous</w:t>
      </w:r>
      <w:bookmarkEnd w:id="878"/>
      <w:r>
        <w:rPr>
          <w:rStyle w:val="SubtleEmphasis"/>
        </w:rPr>
        <w:t xml:space="preserve"> to a statistical estimation.</w:t>
      </w:r>
    </w:p>
    <w:p w14:paraId="7A34E6B6" w14:textId="77777777" w:rsidR="00836C95" w:rsidRDefault="00836C95" w:rsidP="00836C95">
      <w:pPr>
        <w:rPr>
          <w:rStyle w:val="SubtleEmphasis"/>
        </w:rPr>
      </w:pPr>
    </w:p>
    <w:p w14:paraId="718F5F2D"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5514F3F9" w14:textId="77777777" w:rsidR="00867433" w:rsidRPr="00705102" w:rsidRDefault="00867433" w:rsidP="00142194">
      <w:pPr>
        <w:shd w:val="clear" w:color="auto" w:fill="DAEEF3" w:themeFill="accent5" w:themeFillTint="33"/>
        <w:jc w:val="both"/>
        <w:rPr>
          <w:rFonts w:ascii="Aptos Narrow" w:hAnsi="Aptos Narrow"/>
          <w:b/>
          <w:bCs/>
        </w:rPr>
      </w:pPr>
      <w:r w:rsidRPr="00705102">
        <w:rPr>
          <w:rFonts w:ascii="Aptos Narrow" w:hAnsi="Aptos Narrow"/>
          <w:b/>
          <w:bCs/>
        </w:rPr>
        <w:t>Warning Codes</w:t>
      </w:r>
    </w:p>
    <w:p w14:paraId="1FE06E9A" w14:textId="77777777" w:rsidR="00867433" w:rsidRPr="00705102" w:rsidRDefault="00867433" w:rsidP="00142194">
      <w:pPr>
        <w:shd w:val="clear" w:color="auto" w:fill="DAEEF3" w:themeFill="accent5" w:themeFillTint="33"/>
        <w:jc w:val="both"/>
        <w:rPr>
          <w:rFonts w:ascii="Aptos Narrow" w:hAnsi="Aptos Narrow"/>
        </w:rPr>
      </w:pPr>
      <w:r w:rsidRPr="00705102">
        <w:rPr>
          <w:rFonts w:ascii="Aptos Narrow" w:hAnsi="Aptos Narrow"/>
        </w:rPr>
        <w:t>The model is augmented with warning codes.</w:t>
      </w:r>
    </w:p>
    <w:p w14:paraId="7FFFC6EF" w14:textId="77777777" w:rsidR="00867433" w:rsidRDefault="00867433" w:rsidP="00142194">
      <w:pPr>
        <w:shd w:val="clear" w:color="auto" w:fill="DAEEF3" w:themeFill="accent5" w:themeFillTint="33"/>
        <w:jc w:val="both"/>
        <w:rPr>
          <w:rFonts w:ascii="Aptos Narrow" w:hAnsi="Aptos Narrow"/>
        </w:rPr>
      </w:pPr>
      <w:r w:rsidRPr="00705102">
        <w:rPr>
          <w:rFonts w:ascii="Aptos Narrow" w:hAnsi="Aptos Narrow"/>
        </w:rPr>
        <w:t>In production, every application has particular variable values that contribute to increasing the score</w:t>
      </w:r>
      <w:r>
        <w:rPr>
          <w:rFonts w:ascii="Aptos Narrow" w:hAnsi="Aptos Narrow"/>
        </w:rPr>
        <w:t xml:space="preserve"> </w:t>
      </w:r>
      <w:r w:rsidRPr="00705102">
        <w:rPr>
          <w:rFonts w:ascii="Aptos Narrow" w:hAnsi="Aptos Narrow"/>
        </w:rPr>
        <w:t>value. LexisNexis Risk Solutions provides a common set of warning codes that are sufficiently descriptive</w:t>
      </w:r>
      <w:r>
        <w:rPr>
          <w:rFonts w:ascii="Aptos Narrow" w:hAnsi="Aptos Narrow"/>
        </w:rPr>
        <w:t xml:space="preserve"> </w:t>
      </w:r>
      <w:r w:rsidRPr="00705102">
        <w:rPr>
          <w:rFonts w:ascii="Aptos Narrow" w:hAnsi="Aptos Narrow"/>
        </w:rPr>
        <w:t>to handle all types of score influences but are also beneficial to determining correct courses of remedial</w:t>
      </w:r>
      <w:r>
        <w:rPr>
          <w:rFonts w:ascii="Aptos Narrow" w:hAnsi="Aptos Narrow"/>
        </w:rPr>
        <w:t xml:space="preserve"> </w:t>
      </w:r>
      <w:r w:rsidRPr="00705102">
        <w:rPr>
          <w:rFonts w:ascii="Aptos Narrow" w:hAnsi="Aptos Narrow"/>
        </w:rPr>
        <w:t>action. By tracking all of the intermediate score changes that are caused by each variable value of an</w:t>
      </w:r>
      <w:r>
        <w:rPr>
          <w:rFonts w:ascii="Aptos Narrow" w:hAnsi="Aptos Narrow"/>
        </w:rPr>
        <w:t xml:space="preserve"> </w:t>
      </w:r>
      <w:r w:rsidRPr="00705102">
        <w:rPr>
          <w:rFonts w:ascii="Aptos Narrow" w:hAnsi="Aptos Narrow"/>
        </w:rPr>
        <w:t>application, the most important warning codes are identified and presented in the warning code output.</w:t>
      </w:r>
    </w:p>
    <w:p w14:paraId="127FB97C" w14:textId="77777777" w:rsidR="00867433" w:rsidRDefault="00867433" w:rsidP="00142194">
      <w:pPr>
        <w:shd w:val="clear" w:color="auto" w:fill="DAEEF3" w:themeFill="accent5" w:themeFillTint="33"/>
        <w:jc w:val="both"/>
        <w:rPr>
          <w:rFonts w:ascii="Aptos Narrow" w:hAnsi="Aptos Narrow"/>
        </w:rPr>
      </w:pPr>
    </w:p>
    <w:p w14:paraId="48FB8ADC" w14:textId="77777777" w:rsidR="00867433" w:rsidRPr="00D6088D" w:rsidRDefault="00867433" w:rsidP="00142194">
      <w:pPr>
        <w:shd w:val="clear" w:color="auto" w:fill="DAEEF3" w:themeFill="accent5" w:themeFillTint="33"/>
        <w:jc w:val="both"/>
        <w:rPr>
          <w:rFonts w:ascii="Aptos Narrow" w:hAnsi="Aptos Narrow"/>
          <w:b/>
          <w:bCs/>
        </w:rPr>
      </w:pPr>
      <w:r w:rsidRPr="00D6088D">
        <w:rPr>
          <w:rFonts w:ascii="Aptos Narrow" w:hAnsi="Aptos Narrow"/>
          <w:b/>
          <w:bCs/>
        </w:rPr>
        <w:t>Overwrites</w:t>
      </w:r>
    </w:p>
    <w:p w14:paraId="750AF854" w14:textId="77777777" w:rsidR="00867433" w:rsidRPr="00D6088D" w:rsidRDefault="00867433" w:rsidP="00142194">
      <w:pPr>
        <w:shd w:val="clear" w:color="auto" w:fill="DAEEF3" w:themeFill="accent5" w:themeFillTint="33"/>
        <w:jc w:val="both"/>
        <w:rPr>
          <w:rFonts w:ascii="Aptos Narrow" w:hAnsi="Aptos Narrow"/>
        </w:rPr>
      </w:pPr>
      <w:r w:rsidRPr="00D6088D">
        <w:rPr>
          <w:rFonts w:ascii="Aptos Narrow" w:hAnsi="Aptos Narrow"/>
        </w:rPr>
        <w:t>In addition to the model-generated warning codes, there are several special circumstances where</w:t>
      </w:r>
      <w:r>
        <w:rPr>
          <w:rFonts w:ascii="Aptos Narrow" w:hAnsi="Aptos Narrow"/>
        </w:rPr>
        <w:t xml:space="preserve"> </w:t>
      </w:r>
      <w:r w:rsidRPr="00D6088D">
        <w:rPr>
          <w:rFonts w:ascii="Aptos Narrow" w:hAnsi="Aptos Narrow"/>
        </w:rPr>
        <w:t>anomalies in the input data are communicated through a warning code, referred to as overwrites.</w:t>
      </w:r>
    </w:p>
    <w:p w14:paraId="40E5A9A0" w14:textId="77777777" w:rsidR="00867433" w:rsidRDefault="00867433" w:rsidP="00142194">
      <w:pPr>
        <w:shd w:val="clear" w:color="auto" w:fill="DAEEF3" w:themeFill="accent5" w:themeFillTint="33"/>
        <w:jc w:val="both"/>
        <w:rPr>
          <w:rFonts w:ascii="Aptos Narrow" w:hAnsi="Aptos Narrow"/>
        </w:rPr>
      </w:pPr>
      <w:r w:rsidRPr="00D6088D">
        <w:rPr>
          <w:rFonts w:ascii="Aptos Narrow" w:hAnsi="Aptos Narrow"/>
        </w:rPr>
        <w:t>Overwrites take priority over warning codes that are generated by the model based on specific criteria.</w:t>
      </w:r>
    </w:p>
    <w:p w14:paraId="45A92362" w14:textId="77777777" w:rsidR="00867433" w:rsidRDefault="00867433" w:rsidP="00142194">
      <w:pPr>
        <w:shd w:val="clear" w:color="auto" w:fill="DAEEF3" w:themeFill="accent5" w:themeFillTint="33"/>
        <w:jc w:val="both"/>
        <w:rPr>
          <w:rFonts w:ascii="Aptos Narrow" w:hAnsi="Aptos Narrow"/>
        </w:rPr>
      </w:pPr>
    </w:p>
    <w:p w14:paraId="04BF52A7" w14:textId="77777777" w:rsidR="00867433" w:rsidRPr="00C91990" w:rsidRDefault="00867433" w:rsidP="00142194">
      <w:pPr>
        <w:shd w:val="clear" w:color="auto" w:fill="DAEEF3" w:themeFill="accent5" w:themeFillTint="33"/>
        <w:jc w:val="both"/>
        <w:rPr>
          <w:rFonts w:ascii="Aptos Narrow" w:hAnsi="Aptos Narrow"/>
          <w:b/>
          <w:bCs/>
        </w:rPr>
      </w:pPr>
      <w:r w:rsidRPr="00C91990">
        <w:rPr>
          <w:rFonts w:ascii="Aptos Narrow" w:hAnsi="Aptos Narrow"/>
          <w:b/>
          <w:bCs/>
        </w:rPr>
        <w:lastRenderedPageBreak/>
        <w:t>Deceased SSN</w:t>
      </w:r>
    </w:p>
    <w:p w14:paraId="3AD2814C" w14:textId="77777777" w:rsidR="00867433" w:rsidRPr="00C91990" w:rsidRDefault="00867433" w:rsidP="00142194">
      <w:pPr>
        <w:shd w:val="clear" w:color="auto" w:fill="DAEEF3" w:themeFill="accent5" w:themeFillTint="33"/>
        <w:jc w:val="both"/>
        <w:rPr>
          <w:rFonts w:ascii="Aptos Narrow" w:hAnsi="Aptos Narrow"/>
        </w:rPr>
      </w:pPr>
      <w:r w:rsidRPr="00C91990">
        <w:rPr>
          <w:rFonts w:ascii="Aptos Narrow" w:hAnsi="Aptos Narrow"/>
        </w:rPr>
        <w:t>If the SSN that is provided for the consumer is reported by the SSA (Social Security Administration) DMF</w:t>
      </w:r>
      <w:r>
        <w:rPr>
          <w:rFonts w:ascii="Aptos Narrow" w:hAnsi="Aptos Narrow"/>
        </w:rPr>
        <w:t xml:space="preserve"> </w:t>
      </w:r>
      <w:r w:rsidRPr="00C91990">
        <w:rPr>
          <w:rFonts w:ascii="Aptos Narrow" w:hAnsi="Aptos Narrow"/>
        </w:rPr>
        <w:t>(Death Master File) or by other LexisNexis Risk Solutions proprietary data sources as deceased, then the</w:t>
      </w:r>
      <w:r>
        <w:rPr>
          <w:rFonts w:ascii="Aptos Narrow" w:hAnsi="Aptos Narrow"/>
        </w:rPr>
        <w:t xml:space="preserve"> </w:t>
      </w:r>
      <w:r w:rsidRPr="00C91990">
        <w:rPr>
          <w:rFonts w:ascii="Aptos Narrow" w:hAnsi="Aptos Narrow"/>
        </w:rPr>
        <w:t>model returns a score value of 999.</w:t>
      </w:r>
    </w:p>
    <w:p w14:paraId="38B71607" w14:textId="77777777" w:rsidR="00867433" w:rsidRDefault="00867433" w:rsidP="00142194">
      <w:pPr>
        <w:shd w:val="clear" w:color="auto" w:fill="DAEEF3" w:themeFill="accent5" w:themeFillTint="33"/>
        <w:jc w:val="both"/>
        <w:rPr>
          <w:rFonts w:ascii="Aptos Narrow" w:hAnsi="Aptos Narrow"/>
        </w:rPr>
      </w:pPr>
      <w:r w:rsidRPr="00C91990">
        <w:rPr>
          <w:rFonts w:ascii="Aptos Narrow" w:hAnsi="Aptos Narrow"/>
        </w:rPr>
        <w:t>Under this circumstance, all six warning codes contain a value of either 248 (Identity reported as</w:t>
      </w:r>
      <w:r>
        <w:rPr>
          <w:rFonts w:ascii="Aptos Narrow" w:hAnsi="Aptos Narrow"/>
        </w:rPr>
        <w:t xml:space="preserve"> </w:t>
      </w:r>
      <w:r w:rsidRPr="00C91990">
        <w:rPr>
          <w:rFonts w:ascii="Aptos Narrow" w:hAnsi="Aptos Narrow"/>
        </w:rPr>
        <w:t>Deceased) or 232 (SSN reported as Deceased), based on the type of match.</w:t>
      </w:r>
      <w:r>
        <w:rPr>
          <w:rFonts w:ascii="Aptos Narrow" w:hAnsi="Aptos Narrow"/>
        </w:rPr>
        <w:t xml:space="preserve"> </w:t>
      </w:r>
      <w:r w:rsidRPr="00C91990">
        <w:rPr>
          <w:rFonts w:ascii="Aptos Narrow" w:hAnsi="Aptos Narrow"/>
        </w:rPr>
        <w:t>When other types of anomalies are detected in the score request, the model overwrites the first model</w:t>
      </w:r>
      <w:r>
        <w:rPr>
          <w:rFonts w:ascii="Aptos Narrow" w:hAnsi="Aptos Narrow"/>
        </w:rPr>
        <w:t>-</w:t>
      </w:r>
      <w:r w:rsidRPr="00C91990">
        <w:rPr>
          <w:rFonts w:ascii="Aptos Narrow" w:hAnsi="Aptos Narrow"/>
        </w:rPr>
        <w:t>generated warning code and shifts the model-generated warning codes to the subsequent warning code</w:t>
      </w:r>
      <w:r>
        <w:rPr>
          <w:rFonts w:ascii="Aptos Narrow" w:hAnsi="Aptos Narrow"/>
        </w:rPr>
        <w:t xml:space="preserve"> </w:t>
      </w:r>
      <w:r w:rsidRPr="00C91990">
        <w:rPr>
          <w:rFonts w:ascii="Aptos Narrow" w:hAnsi="Aptos Narrow"/>
        </w:rPr>
        <w:t>positions.</w:t>
      </w:r>
    </w:p>
    <w:p w14:paraId="62D4E714" w14:textId="0102FEB4" w:rsidR="00867433" w:rsidRDefault="00867433" w:rsidP="00142194">
      <w:pPr>
        <w:shd w:val="clear" w:color="auto" w:fill="DAEEF3" w:themeFill="accent5" w:themeFillTint="33"/>
        <w:jc w:val="both"/>
        <w:rPr>
          <w:rFonts w:ascii="Aptos Narrow" w:hAnsi="Aptos Narrow"/>
        </w:rPr>
      </w:pPr>
      <w:r>
        <w:rPr>
          <w:rFonts w:ascii="Aptos Narrow" w:hAnsi="Aptos Narrow"/>
        </w:rPr>
        <w:t>*I</w:t>
      </w:r>
      <w:r w:rsidRPr="00C91990">
        <w:rPr>
          <w:rFonts w:ascii="Aptos Narrow" w:hAnsi="Aptos Narrow"/>
        </w:rPr>
        <w:t xml:space="preserve">f more than one </w:t>
      </w:r>
      <w:r w:rsidR="000937A6" w:rsidRPr="00C91990">
        <w:rPr>
          <w:rFonts w:ascii="Aptos Narrow" w:hAnsi="Aptos Narrow"/>
        </w:rPr>
        <w:t>overwrites</w:t>
      </w:r>
      <w:r w:rsidRPr="00C91990">
        <w:rPr>
          <w:rFonts w:ascii="Aptos Narrow" w:hAnsi="Aptos Narrow"/>
        </w:rPr>
        <w:t xml:space="preserve"> applies, then the model-generated warning codes could be</w:t>
      </w:r>
      <w:r>
        <w:rPr>
          <w:rFonts w:ascii="Aptos Narrow" w:hAnsi="Aptos Narrow"/>
        </w:rPr>
        <w:t xml:space="preserve"> </w:t>
      </w:r>
      <w:r w:rsidRPr="00C91990">
        <w:rPr>
          <w:rFonts w:ascii="Aptos Narrow" w:hAnsi="Aptos Narrow"/>
        </w:rPr>
        <w:t>overwritten entirely.</w:t>
      </w:r>
      <w:r w:rsidRPr="00C91990">
        <w:rPr>
          <w:rFonts w:ascii="Aptos Narrow" w:hAnsi="Aptos Narrow"/>
        </w:rPr>
        <w:cr/>
      </w:r>
    </w:p>
    <w:p w14:paraId="0001CCE4" w14:textId="60C80BC2" w:rsidR="00CE573F" w:rsidRDefault="00CE573F" w:rsidP="00142194">
      <w:pPr>
        <w:shd w:val="clear" w:color="auto" w:fill="DAEEF3" w:themeFill="accent5" w:themeFillTint="33"/>
        <w:jc w:val="both"/>
        <w:rPr>
          <w:rFonts w:ascii="Aptos Narrow" w:hAnsi="Aptos Narrow"/>
        </w:rPr>
      </w:pPr>
      <w:r>
        <w:rPr>
          <w:rFonts w:ascii="Aptos Narrow" w:hAnsi="Aptos Narrow"/>
        </w:rPr>
        <w:t xml:space="preserve">Please refer to the attached document for particulars of Warning codes and </w:t>
      </w:r>
      <w:r w:rsidR="000937A6">
        <w:rPr>
          <w:rFonts w:ascii="Aptos Narrow" w:hAnsi="Aptos Narrow"/>
        </w:rPr>
        <w:t>overwrites</w:t>
      </w:r>
      <w:r>
        <w:rPr>
          <w:rFonts w:ascii="Aptos Narrow" w:hAnsi="Aptos Narrow"/>
        </w:rPr>
        <w:t>.</w:t>
      </w:r>
    </w:p>
    <w:p w14:paraId="601DF608" w14:textId="77777777" w:rsidR="00CE573F" w:rsidRDefault="00CE573F" w:rsidP="00CE573F">
      <w:pPr>
        <w:shd w:val="clear" w:color="auto" w:fill="DAEEF3" w:themeFill="accent5" w:themeFillTint="33"/>
        <w:rPr>
          <w:rFonts w:ascii="Aptos Narrow" w:hAnsi="Aptos Narrow"/>
        </w:rPr>
      </w:pPr>
      <w:r>
        <w:rPr>
          <w:rFonts w:ascii="Aptos Narrow" w:hAnsi="Aptos Narrow"/>
        </w:rPr>
        <w:object w:dxaOrig="1538" w:dyaOrig="993" w14:anchorId="3A4EE707">
          <v:shape id="_x0000_i1051" type="#_x0000_t75" style="width:77.25pt;height:49.5pt" o:ole="">
            <v:imagedata r:id="rId48" o:title=""/>
          </v:shape>
          <o:OLEObject Type="Embed" ProgID="AcroExch.Document.DC" ShapeID="_x0000_i1051" DrawAspect="Icon" ObjectID="_1795962258" r:id="rId49"/>
        </w:object>
      </w:r>
    </w:p>
    <w:p w14:paraId="25751D11" w14:textId="38774889" w:rsidR="00F478E4" w:rsidRDefault="00F478E4" w:rsidP="00F478E4">
      <w:pPr>
        <w:shd w:val="clear" w:color="auto" w:fill="DAEEF3" w:themeFill="accent5" w:themeFillTint="33"/>
        <w:jc w:val="both"/>
        <w:rPr>
          <w:rFonts w:ascii="Aptos Narrow" w:hAnsi="Aptos Narrow"/>
        </w:rPr>
      </w:pPr>
      <w:r w:rsidRPr="00C0713F">
        <w:rPr>
          <w:rFonts w:ascii="Aptos Narrow" w:hAnsi="Aptos Narrow"/>
          <w:b/>
          <w:bCs/>
        </w:rPr>
        <w:t>For more details kindly refer to “</w:t>
      </w:r>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
    <w:p w14:paraId="6D422F58" w14:textId="0DF919CE" w:rsidR="004C726A" w:rsidRPr="00C91990" w:rsidRDefault="004C726A" w:rsidP="00CE573F">
      <w:pPr>
        <w:shd w:val="clear" w:color="auto" w:fill="DAEEF3" w:themeFill="accent5" w:themeFillTint="33"/>
        <w:rPr>
          <w:rFonts w:ascii="Aptos Narrow" w:hAnsi="Aptos Narrow"/>
        </w:rPr>
      </w:pPr>
      <w:r>
        <w:rPr>
          <w:rFonts w:ascii="Aptos Narrow" w:hAnsi="Aptos Narrow"/>
        </w:rPr>
        <w:object w:dxaOrig="1538" w:dyaOrig="993" w14:anchorId="1F1F4725">
          <v:shape id="_x0000_i1052" type="#_x0000_t75" style="width:77.25pt;height:49.5pt" o:ole="">
            <v:imagedata r:id="rId13" o:title=""/>
          </v:shape>
          <o:OLEObject Type="Embed" ProgID="AcroExch.Document.DC" ShapeID="_x0000_i1052" DrawAspect="Icon" ObjectID="_1795962259" r:id="rId50"/>
        </w:object>
      </w:r>
    </w:p>
    <w:p w14:paraId="3C2B217C" w14:textId="77777777" w:rsidR="00283B99" w:rsidRDefault="00283B99" w:rsidP="00836C95">
      <w:pPr>
        <w:shd w:val="clear" w:color="auto" w:fill="DAEEF3" w:themeFill="accent5" w:themeFillTint="33"/>
        <w:rPr>
          <w:rFonts w:ascii="Aptos Narrow" w:hAnsi="Aptos Narrow"/>
        </w:rPr>
      </w:pPr>
    </w:p>
    <w:p w14:paraId="783340B6" w14:textId="05B5D10C" w:rsidR="003523FE" w:rsidRDefault="003523FE">
      <w:pPr>
        <w:spacing w:after="200"/>
        <w:rPr>
          <w:rFonts w:ascii="Arial" w:eastAsiaTheme="majorEastAsia" w:hAnsi="Arial" w:cs="Arial"/>
          <w:b/>
          <w:bCs/>
          <w:sz w:val="24"/>
          <w:szCs w:val="24"/>
        </w:rPr>
      </w:pPr>
    </w:p>
    <w:p w14:paraId="7D6F7350" w14:textId="6CC5B810" w:rsidR="000C258D" w:rsidRPr="002C57A9" w:rsidRDefault="00714E4C" w:rsidP="00A53660">
      <w:pPr>
        <w:pStyle w:val="Heading2"/>
        <w:numPr>
          <w:ilvl w:val="1"/>
          <w:numId w:val="1"/>
        </w:numPr>
        <w:pBdr>
          <w:bottom w:val="single" w:sz="6" w:space="1" w:color="auto"/>
        </w:pBdr>
        <w:shd w:val="clear" w:color="auto" w:fill="C6D9F1" w:themeFill="text2" w:themeFillTint="33"/>
        <w:spacing w:before="0"/>
        <w:ind w:left="720" w:hanging="720"/>
        <w:rPr>
          <w:rFonts w:cs="Arial"/>
          <w:szCs w:val="24"/>
        </w:rPr>
      </w:pPr>
      <w:bookmarkStart w:id="879" w:name="_Toc163230514"/>
      <w:r w:rsidRPr="006C506F">
        <w:rPr>
          <w:rFonts w:cs="Arial"/>
          <w:szCs w:val="24"/>
        </w:rPr>
        <w:t>Model Development Testing</w:t>
      </w:r>
      <w:bookmarkEnd w:id="879"/>
    </w:p>
    <w:p w14:paraId="74C9BC4F" w14:textId="1CA6DF8F" w:rsidR="003523FE" w:rsidRDefault="003523FE" w:rsidP="003523FE">
      <w:pPr>
        <w:rPr>
          <w:rStyle w:val="SubtleEmphasis"/>
        </w:rPr>
      </w:pPr>
      <w:r>
        <w:rPr>
          <w:rStyle w:val="SubtleEmphasis"/>
        </w:rPr>
        <w:t xml:space="preserve">For each test discussed in the following subsections, include the purpose of the test, the testing methodology, the criteria used to evaluate test results (that is, the applicable metrics and thresholds), and a summary of the results with commentary and conclusions. For any </w:t>
      </w:r>
      <w:bookmarkStart w:id="880" w:name="OLE_LINK55"/>
      <w:r>
        <w:rPr>
          <w:rStyle w:val="SubtleEmphasis"/>
        </w:rPr>
        <w:t>anomalous</w:t>
      </w:r>
      <w:bookmarkEnd w:id="880"/>
      <w:r>
        <w:rPr>
          <w:rStyle w:val="SubtleEmphasis"/>
        </w:rPr>
        <w:t xml:space="preserve"> results, the conclusions should include information on the impact of these results on the model outputs and business use, and whether they require any specific risk mitigant. </w:t>
      </w:r>
    </w:p>
    <w:p w14:paraId="0136D9F0" w14:textId="77777777" w:rsidR="00D72B4C" w:rsidRDefault="00D72B4C" w:rsidP="003523FE">
      <w:pPr>
        <w:rPr>
          <w:rStyle w:val="SubtleEmphasis"/>
        </w:rPr>
      </w:pPr>
    </w:p>
    <w:p w14:paraId="3FB46663" w14:textId="19D7BDDC" w:rsidR="003523FE" w:rsidRDefault="003523FE" w:rsidP="003523FE">
      <w:r>
        <w:rPr>
          <w:rStyle w:val="SubtleEmphasis"/>
        </w:rPr>
        <w:t>The level of detail for the testing documentation should be sufficient to provide a clear and definitive basis for the model owner’s conclusions about model’s performance and robustness</w:t>
      </w:r>
      <w:r w:rsidR="00D72B4C">
        <w:rPr>
          <w:rStyle w:val="SubtleEmphasis"/>
          <w:rFonts w:hint="eastAsia"/>
        </w:rPr>
        <w:t>.</w:t>
      </w:r>
    </w:p>
    <w:p w14:paraId="34938138" w14:textId="26615251" w:rsidR="00971E12" w:rsidRDefault="00971E12" w:rsidP="00701055">
      <w:pPr>
        <w:rPr>
          <w:rFonts w:ascii="Arial" w:eastAsia="SimSun" w:hAnsi="Arial" w:cs="Arial"/>
          <w:b/>
          <w:bCs/>
          <w:color w:val="0070C0"/>
        </w:rPr>
      </w:pPr>
      <w:r w:rsidRPr="00701055">
        <w:rPr>
          <w:rFonts w:ascii="Arial" w:eastAsia="SimSun" w:hAnsi="Arial" w:cs="Arial"/>
          <w:b/>
          <w:bCs/>
          <w:color w:val="0070C0"/>
        </w:rPr>
        <w:t>Reference Document List</w:t>
      </w:r>
    </w:p>
    <w:p w14:paraId="051856BE" w14:textId="2C8903B8" w:rsidR="00971E12" w:rsidRDefault="00971E12" w:rsidP="00971E12">
      <w:pPr>
        <w:rPr>
          <w:rStyle w:val="SubtleEmphasis"/>
        </w:rPr>
      </w:pPr>
      <w:r w:rsidRPr="00701055">
        <w:rPr>
          <w:rStyle w:val="SubtleEmphasis"/>
        </w:rPr>
        <w:t>Please list all the documents referred to in this section.</w:t>
      </w:r>
    </w:p>
    <w:p w14:paraId="11C46F13" w14:textId="77777777" w:rsidR="00971E12" w:rsidRDefault="00971E12" w:rsidP="00971E12">
      <w:pPr>
        <w:rPr>
          <w:rFonts w:ascii="Arial Narrow" w:hAnsi="Arial Narrow"/>
          <w:color w:val="00B0F0"/>
        </w:rPr>
      </w:pPr>
    </w:p>
    <w:tbl>
      <w:tblPr>
        <w:tblStyle w:val="TableGrid"/>
        <w:tblW w:w="0" w:type="auto"/>
        <w:tblLook w:val="04A0" w:firstRow="1" w:lastRow="0" w:firstColumn="1" w:lastColumn="0" w:noHBand="0" w:noVBand="1"/>
      </w:tblPr>
      <w:tblGrid>
        <w:gridCol w:w="721"/>
        <w:gridCol w:w="5531"/>
        <w:gridCol w:w="3818"/>
      </w:tblGrid>
      <w:tr w:rsidR="00971E12" w14:paraId="4CDC12B5" w14:textId="77777777" w:rsidTr="00BC4DB8">
        <w:tc>
          <w:tcPr>
            <w:tcW w:w="721"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37E5DA49" w14:textId="77777777" w:rsidR="00971E12" w:rsidRDefault="00971E12">
            <w:pPr>
              <w:rPr>
                <w:rFonts w:ascii="Aptos Narrow" w:hAnsi="Aptos Narrow"/>
                <w:b/>
                <w:bCs/>
              </w:rPr>
            </w:pPr>
            <w:r>
              <w:rPr>
                <w:rFonts w:ascii="Aptos Narrow" w:hAnsi="Aptos Narrow"/>
                <w:b/>
                <w:bCs/>
              </w:rPr>
              <w:t>#</w:t>
            </w:r>
          </w:p>
        </w:tc>
        <w:tc>
          <w:tcPr>
            <w:tcW w:w="5531"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07F3E6B5" w14:textId="77777777" w:rsidR="00971E12" w:rsidRDefault="00971E12">
            <w:pPr>
              <w:rPr>
                <w:rFonts w:ascii="Aptos Narrow" w:hAnsi="Aptos Narrow"/>
                <w:b/>
                <w:bCs/>
              </w:rPr>
            </w:pPr>
            <w:r>
              <w:rPr>
                <w:rFonts w:ascii="Aptos Narrow" w:hAnsi="Aptos Narrow"/>
                <w:b/>
                <w:bCs/>
              </w:rPr>
              <w:t>Reference Document Name</w:t>
            </w:r>
          </w:p>
        </w:tc>
        <w:tc>
          <w:tcPr>
            <w:tcW w:w="3818"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32E66C78" w14:textId="77777777" w:rsidR="00971E12" w:rsidRDefault="00971E12">
            <w:pPr>
              <w:rPr>
                <w:rFonts w:ascii="Aptos Narrow" w:hAnsi="Aptos Narrow"/>
                <w:b/>
                <w:bCs/>
              </w:rPr>
            </w:pPr>
            <w:r>
              <w:rPr>
                <w:rFonts w:ascii="Aptos Narrow" w:hAnsi="Aptos Narrow"/>
                <w:b/>
                <w:bCs/>
              </w:rPr>
              <w:t>High Level Description and purpose of the Document</w:t>
            </w:r>
          </w:p>
        </w:tc>
      </w:tr>
      <w:tr w:rsidR="00B97B8C" w14:paraId="29108098" w14:textId="77777777" w:rsidTr="00BC4DB8">
        <w:tc>
          <w:tcPr>
            <w:tcW w:w="721" w:type="dxa"/>
            <w:tcBorders>
              <w:top w:val="single" w:sz="4" w:space="0" w:color="auto"/>
              <w:left w:val="single" w:sz="4" w:space="0" w:color="auto"/>
              <w:bottom w:val="single" w:sz="4" w:space="0" w:color="auto"/>
              <w:right w:val="single" w:sz="4" w:space="0" w:color="auto"/>
            </w:tcBorders>
            <w:vAlign w:val="center"/>
            <w:hideMark/>
          </w:tcPr>
          <w:p w14:paraId="31C67ECC" w14:textId="5C169C5C" w:rsidR="00B97B8C" w:rsidRPr="00F478E4" w:rsidRDefault="00B97B8C" w:rsidP="00B97B8C">
            <w:pPr>
              <w:rPr>
                <w:rFonts w:ascii="Aptos Narrow" w:hAnsi="Aptos Narrow"/>
                <w:sz w:val="20"/>
                <w:szCs w:val="20"/>
              </w:rPr>
            </w:pPr>
            <w:r w:rsidRPr="0016673F">
              <w:rPr>
                <w:rFonts w:ascii="Aptos Narrow" w:hAnsi="Aptos Narrow"/>
                <w:iCs/>
                <w:sz w:val="20"/>
              </w:rPr>
              <w:t>1</w:t>
            </w:r>
          </w:p>
        </w:tc>
        <w:tc>
          <w:tcPr>
            <w:tcW w:w="5531" w:type="dxa"/>
            <w:tcBorders>
              <w:top w:val="single" w:sz="4" w:space="0" w:color="auto"/>
              <w:left w:val="single" w:sz="4" w:space="0" w:color="auto"/>
              <w:bottom w:val="single" w:sz="4" w:space="0" w:color="auto"/>
              <w:right w:val="single" w:sz="4" w:space="0" w:color="auto"/>
            </w:tcBorders>
            <w:vAlign w:val="center"/>
          </w:tcPr>
          <w:p w14:paraId="26FB382B" w14:textId="018CF5A7" w:rsidR="00B97B8C" w:rsidRPr="00F478E4" w:rsidRDefault="00B97B8C" w:rsidP="00B97B8C">
            <w:pPr>
              <w:rPr>
                <w:rFonts w:ascii="Aptos Narrow" w:hAnsi="Aptos Narrow"/>
                <w:sz w:val="20"/>
                <w:szCs w:val="20"/>
              </w:rPr>
            </w:pPr>
            <w:r w:rsidRPr="00F478E4">
              <w:rPr>
                <w:rFonts w:ascii="Aptos Narrow" w:hAnsi="Aptos Narrow"/>
                <w:sz w:val="20"/>
                <w:szCs w:val="20"/>
              </w:rPr>
              <w:t>FraudIntelligence_1.0_BankcardModel_ReferenceGuide.pdf</w:t>
            </w:r>
          </w:p>
        </w:tc>
        <w:tc>
          <w:tcPr>
            <w:tcW w:w="3818" w:type="dxa"/>
            <w:tcBorders>
              <w:top w:val="single" w:sz="4" w:space="0" w:color="auto"/>
              <w:left w:val="single" w:sz="4" w:space="0" w:color="auto"/>
              <w:bottom w:val="single" w:sz="4" w:space="0" w:color="auto"/>
              <w:right w:val="single" w:sz="4" w:space="0" w:color="auto"/>
            </w:tcBorders>
            <w:vAlign w:val="center"/>
          </w:tcPr>
          <w:p w14:paraId="0EA69E38" w14:textId="17B8B1A1" w:rsidR="00B97B8C" w:rsidRPr="00F478E4" w:rsidRDefault="00B97B8C" w:rsidP="00B97B8C">
            <w:pPr>
              <w:rPr>
                <w:rFonts w:ascii="Aptos Narrow" w:hAnsi="Aptos Narrow"/>
                <w:sz w:val="20"/>
                <w:szCs w:val="20"/>
              </w:rPr>
            </w:pPr>
            <w:r w:rsidRPr="00F478E4">
              <w:rPr>
                <w:rFonts w:ascii="Aptos Narrow" w:hAnsi="Aptos Narrow"/>
                <w:sz w:val="20"/>
                <w:szCs w:val="20"/>
              </w:rPr>
              <w:t>It is the model reference guide.</w:t>
            </w:r>
          </w:p>
        </w:tc>
      </w:tr>
      <w:tr w:rsidR="00B97B8C" w14:paraId="6DCED1D3" w14:textId="77777777" w:rsidTr="00BC4DB8">
        <w:tc>
          <w:tcPr>
            <w:tcW w:w="721" w:type="dxa"/>
            <w:tcBorders>
              <w:top w:val="single" w:sz="4" w:space="0" w:color="auto"/>
              <w:left w:val="single" w:sz="4" w:space="0" w:color="auto"/>
              <w:bottom w:val="single" w:sz="4" w:space="0" w:color="auto"/>
              <w:right w:val="single" w:sz="4" w:space="0" w:color="auto"/>
            </w:tcBorders>
            <w:vAlign w:val="center"/>
            <w:hideMark/>
          </w:tcPr>
          <w:p w14:paraId="281727BD" w14:textId="4B1EEC4C" w:rsidR="00B97B8C" w:rsidRPr="00F478E4" w:rsidRDefault="00B97B8C" w:rsidP="00B97B8C">
            <w:pPr>
              <w:rPr>
                <w:rFonts w:ascii="Aptos Narrow" w:hAnsi="Aptos Narrow"/>
                <w:sz w:val="20"/>
                <w:szCs w:val="20"/>
              </w:rPr>
            </w:pPr>
            <w:r>
              <w:rPr>
                <w:rFonts w:ascii="Aptos Narrow" w:hAnsi="Aptos Narrow"/>
                <w:iCs/>
                <w:sz w:val="20"/>
              </w:rPr>
              <w:t>2</w:t>
            </w:r>
          </w:p>
        </w:tc>
        <w:tc>
          <w:tcPr>
            <w:tcW w:w="5531" w:type="dxa"/>
            <w:tcBorders>
              <w:top w:val="single" w:sz="4" w:space="0" w:color="auto"/>
              <w:left w:val="single" w:sz="4" w:space="0" w:color="auto"/>
              <w:bottom w:val="single" w:sz="4" w:space="0" w:color="auto"/>
              <w:right w:val="single" w:sz="4" w:space="0" w:color="auto"/>
            </w:tcBorders>
            <w:vAlign w:val="center"/>
          </w:tcPr>
          <w:p w14:paraId="1B5C57E0" w14:textId="795A3DB7" w:rsidR="00B97B8C" w:rsidRPr="00F478E4" w:rsidRDefault="00B97B8C" w:rsidP="00B97B8C">
            <w:pPr>
              <w:rPr>
                <w:rFonts w:ascii="Aptos Narrow" w:hAnsi="Aptos Narrow"/>
                <w:sz w:val="20"/>
                <w:szCs w:val="20"/>
              </w:rPr>
            </w:pPr>
            <w:r w:rsidRPr="00F478E4">
              <w:rPr>
                <w:rFonts w:ascii="Aptos Narrow" w:hAnsi="Aptos Narrow"/>
                <w:sz w:val="20"/>
                <w:szCs w:val="20"/>
              </w:rPr>
              <w:t xml:space="preserve">MRM-CONTROL01 - </w:t>
            </w:r>
            <w:proofErr w:type="spellStart"/>
            <w:r w:rsidRPr="00F478E4">
              <w:rPr>
                <w:rFonts w:ascii="Aptos Narrow" w:hAnsi="Aptos Narrow"/>
                <w:sz w:val="20"/>
                <w:szCs w:val="20"/>
              </w:rPr>
              <w:t>y&amp;n</w:t>
            </w:r>
            <w:proofErr w:type="spellEnd"/>
            <w:r w:rsidRPr="00F478E4">
              <w:rPr>
                <w:rFonts w:ascii="Aptos Narrow" w:hAnsi="Aptos Narrow"/>
                <w:sz w:val="20"/>
                <w:szCs w:val="20"/>
              </w:rPr>
              <w:t xml:space="preserve"> Model </w:t>
            </w:r>
            <w:proofErr w:type="spellStart"/>
            <w:r w:rsidRPr="00F478E4">
              <w:rPr>
                <w:rFonts w:ascii="Aptos Narrow" w:hAnsi="Aptos Narrow"/>
                <w:sz w:val="20"/>
                <w:szCs w:val="20"/>
              </w:rPr>
              <w:t>Assmt</w:t>
            </w:r>
            <w:proofErr w:type="spellEnd"/>
            <w:r w:rsidRPr="00F478E4">
              <w:rPr>
                <w:rFonts w:ascii="Aptos Narrow" w:hAnsi="Aptos Narrow"/>
                <w:sz w:val="20"/>
                <w:szCs w:val="20"/>
              </w:rPr>
              <w:t xml:space="preserve"> 048 - Albert </w:t>
            </w:r>
            <w:proofErr w:type="spellStart"/>
            <w:r w:rsidRPr="00F478E4">
              <w:rPr>
                <w:rFonts w:ascii="Aptos Narrow" w:hAnsi="Aptos Narrow"/>
                <w:sz w:val="20"/>
                <w:szCs w:val="20"/>
              </w:rPr>
              <w:t>YesM</w:t>
            </w:r>
            <w:proofErr w:type="spellEnd"/>
            <w:r w:rsidRPr="00F478E4">
              <w:rPr>
                <w:rFonts w:ascii="Aptos Narrow" w:hAnsi="Aptos Narrow"/>
                <w:sz w:val="20"/>
                <w:szCs w:val="20"/>
              </w:rPr>
              <w:t xml:space="preserve"> - LexisNexis LNFI.docx</w:t>
            </w:r>
          </w:p>
        </w:tc>
        <w:tc>
          <w:tcPr>
            <w:tcW w:w="3818" w:type="dxa"/>
            <w:tcBorders>
              <w:top w:val="single" w:sz="4" w:space="0" w:color="auto"/>
              <w:left w:val="single" w:sz="4" w:space="0" w:color="auto"/>
              <w:bottom w:val="single" w:sz="4" w:space="0" w:color="auto"/>
              <w:right w:val="single" w:sz="4" w:space="0" w:color="auto"/>
            </w:tcBorders>
            <w:vAlign w:val="center"/>
          </w:tcPr>
          <w:p w14:paraId="40A3FA87" w14:textId="15FEA160" w:rsidR="00B97B8C" w:rsidRPr="00F478E4" w:rsidRDefault="00B97B8C" w:rsidP="00B97B8C">
            <w:pPr>
              <w:rPr>
                <w:rFonts w:ascii="Aptos Narrow" w:hAnsi="Aptos Narrow"/>
                <w:sz w:val="20"/>
                <w:szCs w:val="20"/>
              </w:rPr>
            </w:pPr>
            <w:r w:rsidRPr="00F478E4">
              <w:rPr>
                <w:rFonts w:ascii="Aptos Narrow" w:hAnsi="Aptos Narrow"/>
                <w:sz w:val="20"/>
                <w:szCs w:val="20"/>
              </w:rPr>
              <w:t>Enterprise risk management and Model risk classification procedures.</w:t>
            </w:r>
          </w:p>
        </w:tc>
      </w:tr>
      <w:tr w:rsidR="00B97B8C" w14:paraId="46D4F366" w14:textId="77777777" w:rsidTr="00BC4DB8">
        <w:tc>
          <w:tcPr>
            <w:tcW w:w="721" w:type="dxa"/>
            <w:tcBorders>
              <w:top w:val="single" w:sz="4" w:space="0" w:color="auto"/>
              <w:left w:val="single" w:sz="4" w:space="0" w:color="auto"/>
              <w:bottom w:val="single" w:sz="4" w:space="0" w:color="auto"/>
              <w:right w:val="single" w:sz="4" w:space="0" w:color="auto"/>
            </w:tcBorders>
            <w:vAlign w:val="center"/>
          </w:tcPr>
          <w:p w14:paraId="7A241951" w14:textId="6DF3B42A" w:rsidR="00B97B8C" w:rsidRPr="00F478E4" w:rsidRDefault="00B97B8C" w:rsidP="00B97B8C">
            <w:pPr>
              <w:rPr>
                <w:rFonts w:ascii="Aptos Narrow" w:hAnsi="Aptos Narrow"/>
                <w:sz w:val="20"/>
                <w:szCs w:val="20"/>
              </w:rPr>
            </w:pPr>
            <w:r>
              <w:rPr>
                <w:rFonts w:ascii="Aptos Narrow" w:hAnsi="Aptos Narrow"/>
                <w:iCs/>
                <w:sz w:val="20"/>
              </w:rPr>
              <w:t>3</w:t>
            </w:r>
          </w:p>
        </w:tc>
        <w:tc>
          <w:tcPr>
            <w:tcW w:w="5531" w:type="dxa"/>
            <w:tcBorders>
              <w:top w:val="single" w:sz="4" w:space="0" w:color="auto"/>
              <w:left w:val="single" w:sz="4" w:space="0" w:color="auto"/>
              <w:bottom w:val="single" w:sz="4" w:space="0" w:color="auto"/>
              <w:right w:val="single" w:sz="4" w:space="0" w:color="auto"/>
            </w:tcBorders>
            <w:vAlign w:val="center"/>
          </w:tcPr>
          <w:p w14:paraId="55EC2B71" w14:textId="64819825" w:rsidR="00B97B8C" w:rsidRPr="00F478E4" w:rsidRDefault="00B97B8C" w:rsidP="00B97B8C">
            <w:pPr>
              <w:rPr>
                <w:rFonts w:ascii="Aptos Narrow" w:hAnsi="Aptos Narrow"/>
                <w:sz w:val="20"/>
                <w:szCs w:val="20"/>
              </w:rPr>
            </w:pPr>
            <w:r w:rsidRPr="00F478E4">
              <w:rPr>
                <w:rFonts w:ascii="Aptos Narrow" w:hAnsi="Aptos Narrow"/>
                <w:sz w:val="20"/>
                <w:szCs w:val="20"/>
              </w:rPr>
              <w:t xml:space="preserve">MRM-CONTROL02 - Model-IRR </w:t>
            </w:r>
            <w:proofErr w:type="spellStart"/>
            <w:r w:rsidRPr="00F478E4">
              <w:rPr>
                <w:rFonts w:ascii="Aptos Narrow" w:hAnsi="Aptos Narrow"/>
                <w:sz w:val="20"/>
                <w:szCs w:val="20"/>
              </w:rPr>
              <w:t>Assmt</w:t>
            </w:r>
            <w:proofErr w:type="spellEnd"/>
            <w:r w:rsidRPr="00F478E4">
              <w:rPr>
                <w:rFonts w:ascii="Aptos Narrow" w:hAnsi="Aptos Narrow"/>
                <w:sz w:val="20"/>
                <w:szCs w:val="20"/>
              </w:rPr>
              <w:t xml:space="preserve"> 048 -L- Albert LNFI_FINAL.docx</w:t>
            </w:r>
          </w:p>
        </w:tc>
        <w:tc>
          <w:tcPr>
            <w:tcW w:w="3818" w:type="dxa"/>
            <w:tcBorders>
              <w:top w:val="single" w:sz="4" w:space="0" w:color="auto"/>
              <w:left w:val="single" w:sz="4" w:space="0" w:color="auto"/>
              <w:bottom w:val="single" w:sz="4" w:space="0" w:color="auto"/>
              <w:right w:val="single" w:sz="4" w:space="0" w:color="auto"/>
            </w:tcBorders>
            <w:vAlign w:val="center"/>
          </w:tcPr>
          <w:p w14:paraId="604B60FF" w14:textId="5AB6AD17" w:rsidR="00B97B8C" w:rsidRPr="00F478E4" w:rsidRDefault="00B97B8C" w:rsidP="00B97B8C">
            <w:pPr>
              <w:rPr>
                <w:rFonts w:ascii="Aptos Narrow" w:hAnsi="Aptos Narrow"/>
                <w:sz w:val="20"/>
                <w:szCs w:val="20"/>
              </w:rPr>
            </w:pPr>
            <w:r w:rsidRPr="00F478E4">
              <w:rPr>
                <w:rFonts w:ascii="Aptos Narrow" w:hAnsi="Aptos Narrow"/>
                <w:sz w:val="20"/>
                <w:szCs w:val="20"/>
              </w:rPr>
              <w:t>Model inherent risk rating assessment form.</w:t>
            </w:r>
          </w:p>
        </w:tc>
      </w:tr>
      <w:tr w:rsidR="00B97B8C" w14:paraId="60D04651" w14:textId="77777777" w:rsidTr="00BC4DB8">
        <w:tc>
          <w:tcPr>
            <w:tcW w:w="721" w:type="dxa"/>
            <w:tcBorders>
              <w:top w:val="single" w:sz="4" w:space="0" w:color="auto"/>
              <w:left w:val="single" w:sz="4" w:space="0" w:color="auto"/>
              <w:bottom w:val="single" w:sz="4" w:space="0" w:color="auto"/>
              <w:right w:val="single" w:sz="4" w:space="0" w:color="auto"/>
            </w:tcBorders>
            <w:vAlign w:val="center"/>
          </w:tcPr>
          <w:p w14:paraId="2DACC048" w14:textId="58CFE703" w:rsidR="00B97B8C" w:rsidRPr="00F478E4" w:rsidRDefault="00B97B8C" w:rsidP="00B97B8C">
            <w:pPr>
              <w:rPr>
                <w:rFonts w:ascii="Aptos Narrow" w:hAnsi="Aptos Narrow"/>
                <w:sz w:val="20"/>
                <w:szCs w:val="20"/>
              </w:rPr>
            </w:pPr>
            <w:r>
              <w:rPr>
                <w:rFonts w:ascii="Aptos Narrow" w:hAnsi="Aptos Narrow"/>
                <w:iCs/>
                <w:sz w:val="20"/>
              </w:rPr>
              <w:t>4</w:t>
            </w:r>
          </w:p>
        </w:tc>
        <w:tc>
          <w:tcPr>
            <w:tcW w:w="5531" w:type="dxa"/>
            <w:tcBorders>
              <w:top w:val="single" w:sz="4" w:space="0" w:color="auto"/>
              <w:left w:val="single" w:sz="4" w:space="0" w:color="auto"/>
              <w:bottom w:val="single" w:sz="4" w:space="0" w:color="auto"/>
              <w:right w:val="single" w:sz="4" w:space="0" w:color="auto"/>
            </w:tcBorders>
            <w:vAlign w:val="center"/>
          </w:tcPr>
          <w:p w14:paraId="57595AEE" w14:textId="0EBFAAF5" w:rsidR="00B97B8C" w:rsidRPr="00F478E4" w:rsidRDefault="00B97B8C" w:rsidP="00B97B8C">
            <w:pPr>
              <w:rPr>
                <w:rFonts w:ascii="Aptos Narrow" w:hAnsi="Aptos Narrow"/>
                <w:sz w:val="20"/>
                <w:szCs w:val="20"/>
              </w:rPr>
            </w:pPr>
            <w:r w:rsidRPr="00F478E4">
              <w:rPr>
                <w:rFonts w:ascii="Aptos Narrow" w:hAnsi="Aptos Narrow"/>
                <w:sz w:val="20"/>
                <w:szCs w:val="20"/>
              </w:rPr>
              <w:t>2023_LNRS_BCOverview_Tech_Resilience_IT.pdf</w:t>
            </w:r>
          </w:p>
        </w:tc>
        <w:tc>
          <w:tcPr>
            <w:tcW w:w="3818" w:type="dxa"/>
            <w:tcBorders>
              <w:top w:val="single" w:sz="4" w:space="0" w:color="auto"/>
              <w:left w:val="single" w:sz="4" w:space="0" w:color="auto"/>
              <w:bottom w:val="single" w:sz="4" w:space="0" w:color="auto"/>
              <w:right w:val="single" w:sz="4" w:space="0" w:color="auto"/>
            </w:tcBorders>
            <w:vAlign w:val="center"/>
          </w:tcPr>
          <w:p w14:paraId="1A022EF6" w14:textId="6A0E3BFD" w:rsidR="00B97B8C" w:rsidRPr="00F478E4" w:rsidRDefault="00B97B8C" w:rsidP="00B97B8C">
            <w:pPr>
              <w:rPr>
                <w:rFonts w:ascii="Aptos Narrow" w:hAnsi="Aptos Narrow"/>
                <w:sz w:val="20"/>
                <w:szCs w:val="20"/>
              </w:rPr>
            </w:pPr>
            <w:r w:rsidRPr="00F478E4">
              <w:rPr>
                <w:rFonts w:ascii="Aptos Narrow" w:hAnsi="Aptos Narrow"/>
                <w:sz w:val="20"/>
                <w:szCs w:val="20"/>
              </w:rPr>
              <w:t>It is the overview of business continuity technical resilience - IT</w:t>
            </w:r>
          </w:p>
        </w:tc>
      </w:tr>
      <w:tr w:rsidR="00B97B8C" w14:paraId="13BD4CAC" w14:textId="77777777" w:rsidTr="00BC4DB8">
        <w:tc>
          <w:tcPr>
            <w:tcW w:w="721" w:type="dxa"/>
            <w:tcBorders>
              <w:top w:val="single" w:sz="4" w:space="0" w:color="auto"/>
              <w:left w:val="single" w:sz="4" w:space="0" w:color="auto"/>
              <w:bottom w:val="single" w:sz="4" w:space="0" w:color="auto"/>
              <w:right w:val="single" w:sz="4" w:space="0" w:color="auto"/>
            </w:tcBorders>
            <w:vAlign w:val="center"/>
          </w:tcPr>
          <w:p w14:paraId="4A607F9E" w14:textId="7BB54461" w:rsidR="00B97B8C" w:rsidRPr="00F478E4" w:rsidRDefault="00B97B8C" w:rsidP="00B97B8C">
            <w:pPr>
              <w:rPr>
                <w:rFonts w:ascii="Aptos Narrow" w:hAnsi="Aptos Narrow"/>
                <w:sz w:val="20"/>
                <w:szCs w:val="20"/>
              </w:rPr>
            </w:pPr>
            <w:r>
              <w:rPr>
                <w:rFonts w:ascii="Aptos Narrow" w:hAnsi="Aptos Narrow"/>
                <w:iCs/>
                <w:sz w:val="20"/>
              </w:rPr>
              <w:lastRenderedPageBreak/>
              <w:t>5</w:t>
            </w:r>
          </w:p>
        </w:tc>
        <w:tc>
          <w:tcPr>
            <w:tcW w:w="5531" w:type="dxa"/>
            <w:tcBorders>
              <w:top w:val="single" w:sz="4" w:space="0" w:color="auto"/>
              <w:left w:val="single" w:sz="4" w:space="0" w:color="auto"/>
              <w:bottom w:val="single" w:sz="4" w:space="0" w:color="auto"/>
              <w:right w:val="single" w:sz="4" w:space="0" w:color="auto"/>
            </w:tcBorders>
            <w:vAlign w:val="center"/>
          </w:tcPr>
          <w:p w14:paraId="5380E7D0" w14:textId="77777777" w:rsidR="00B97B8C" w:rsidRPr="00F478E4" w:rsidRDefault="00B97B8C" w:rsidP="00B97B8C">
            <w:pPr>
              <w:rPr>
                <w:rFonts w:ascii="Aptos Narrow" w:hAnsi="Aptos Narrow"/>
                <w:sz w:val="20"/>
                <w:szCs w:val="20"/>
              </w:rPr>
            </w:pPr>
            <w:proofErr w:type="spellStart"/>
            <w:r w:rsidRPr="00F478E4">
              <w:rPr>
                <w:rFonts w:ascii="Aptos Narrow" w:hAnsi="Aptos Narrow"/>
                <w:sz w:val="20"/>
                <w:szCs w:val="20"/>
              </w:rPr>
              <w:t>LexisNexis_Business_Continuity_Disaster_Recovery</w:t>
            </w:r>
            <w:proofErr w:type="spellEnd"/>
            <w:r w:rsidRPr="00F478E4">
              <w:rPr>
                <w:rFonts w:ascii="Aptos Narrow" w:hAnsi="Aptos Narrow"/>
                <w:sz w:val="20"/>
                <w:szCs w:val="20"/>
              </w:rPr>
              <w:t>_</w:t>
            </w:r>
          </w:p>
          <w:p w14:paraId="730CA2D1" w14:textId="134A0BFA" w:rsidR="00B97B8C" w:rsidRPr="00F478E4" w:rsidRDefault="00B97B8C" w:rsidP="00B97B8C">
            <w:pPr>
              <w:rPr>
                <w:rFonts w:ascii="Aptos Narrow" w:hAnsi="Aptos Narrow"/>
                <w:sz w:val="20"/>
                <w:szCs w:val="20"/>
              </w:rPr>
            </w:pPr>
            <w:r w:rsidRPr="00F478E4">
              <w:rPr>
                <w:rFonts w:ascii="Aptos Narrow" w:hAnsi="Aptos Narrow"/>
                <w:sz w:val="20"/>
                <w:szCs w:val="20"/>
              </w:rPr>
              <w:t>Assessment_Dec_18_2023_13_23 (1).pdf</w:t>
            </w:r>
            <w:r w:rsidRPr="00F478E4">
              <w:rPr>
                <w:rFonts w:ascii="Aptos Narrow" w:hAnsi="Aptos Narrow"/>
                <w:sz w:val="20"/>
                <w:szCs w:val="20"/>
              </w:rPr>
              <w:tab/>
            </w:r>
          </w:p>
        </w:tc>
        <w:tc>
          <w:tcPr>
            <w:tcW w:w="3818" w:type="dxa"/>
            <w:tcBorders>
              <w:top w:val="single" w:sz="4" w:space="0" w:color="auto"/>
              <w:left w:val="single" w:sz="4" w:space="0" w:color="auto"/>
              <w:bottom w:val="single" w:sz="4" w:space="0" w:color="auto"/>
              <w:right w:val="single" w:sz="4" w:space="0" w:color="auto"/>
            </w:tcBorders>
            <w:vAlign w:val="center"/>
          </w:tcPr>
          <w:p w14:paraId="46CF24A3" w14:textId="1ABA4180" w:rsidR="00B97B8C" w:rsidRPr="00F478E4" w:rsidRDefault="00B97B8C" w:rsidP="00B97B8C">
            <w:pPr>
              <w:rPr>
                <w:rFonts w:ascii="Aptos Narrow" w:hAnsi="Aptos Narrow"/>
                <w:sz w:val="20"/>
                <w:szCs w:val="20"/>
              </w:rPr>
            </w:pPr>
            <w:r w:rsidRPr="00F478E4">
              <w:rPr>
                <w:rFonts w:ascii="Aptos Narrow" w:hAnsi="Aptos Narrow"/>
                <w:sz w:val="20"/>
                <w:szCs w:val="20"/>
              </w:rPr>
              <w:t>It is the LexisNexis Business Continuity/Disaster Recovery Assessment Report.</w:t>
            </w:r>
          </w:p>
        </w:tc>
      </w:tr>
    </w:tbl>
    <w:p w14:paraId="4FFB1135" w14:textId="77777777" w:rsidR="00971E12" w:rsidRDefault="00971E12" w:rsidP="000C258D"/>
    <w:p w14:paraId="03448221" w14:textId="72D0CB68" w:rsidR="008F4BCB" w:rsidRDefault="008F4BCB" w:rsidP="00D72B4C">
      <w:pPr>
        <w:pStyle w:val="Heading3"/>
      </w:pPr>
      <w:bookmarkStart w:id="881" w:name="_Toc163230515"/>
      <w:r w:rsidRPr="00D72B4C">
        <w:t>Statistical</w:t>
      </w:r>
      <w:r>
        <w:t xml:space="preserve"> </w:t>
      </w:r>
      <w:r w:rsidR="00D72B4C" w:rsidRPr="00D72B4C">
        <w:t xml:space="preserve">and Technical Assumptions </w:t>
      </w:r>
      <w:r>
        <w:t>Testing</w:t>
      </w:r>
      <w:bookmarkEnd w:id="881"/>
    </w:p>
    <w:p w14:paraId="3A6647B0" w14:textId="3902F365" w:rsidR="00D72B4C" w:rsidRDefault="00D72B4C" w:rsidP="00D72B4C">
      <w:pPr>
        <w:rPr>
          <w:rStyle w:val="SubtleEmphasis"/>
        </w:rPr>
      </w:pPr>
      <w:r>
        <w:rPr>
          <w:rStyle w:val="SubtleEmphasis"/>
        </w:rPr>
        <w:t>For statistical and any other models that include statistical and other technical assumptions, provide testing of all assumptions associated with the selected estimation technique (e.g., for Ordinary Least Squares models on time series data this includes testing for multicollinearity, heteroscedasticity, non-normality of errors, autocorrelation, non-stationarity, seasonality, etc.).</w:t>
      </w:r>
    </w:p>
    <w:p w14:paraId="00D8FD83" w14:textId="414036B8" w:rsidR="00D72B4C" w:rsidRDefault="00D72B4C" w:rsidP="00D72B4C"/>
    <w:p w14:paraId="6A407351" w14:textId="77777777" w:rsidR="00D72B4C" w:rsidRDefault="00D72B4C" w:rsidP="00D72B4C">
      <w:pPr>
        <w:rPr>
          <w:rStyle w:val="SubtleEmphasis"/>
        </w:rPr>
      </w:pPr>
      <w:r>
        <w:rPr>
          <w:rStyle w:val="SubtleEmphasis"/>
          <w:u w:val="single"/>
        </w:rPr>
        <w:t>For vendor models</w:t>
      </w:r>
      <w:r>
        <w:rPr>
          <w:rStyle w:val="SubtleEmphasis"/>
        </w:rPr>
        <w:t>, to the extent that the assumptions testing information is available from the vendor, include the model owner’s assessment of the testing results and any associated risks.</w:t>
      </w:r>
    </w:p>
    <w:p w14:paraId="05E15B51" w14:textId="77777777" w:rsidR="000C258D" w:rsidRDefault="000C258D" w:rsidP="000C258D"/>
    <w:p w14:paraId="68286AA0" w14:textId="77777777" w:rsidR="00737A94" w:rsidRDefault="00737A94" w:rsidP="00737A94">
      <w:pPr>
        <w:shd w:val="clear" w:color="auto" w:fill="DAEEF3" w:themeFill="accent5" w:themeFillTint="33"/>
        <w:jc w:val="both"/>
        <w:rPr>
          <w:rFonts w:ascii="Aptos Narrow" w:hAnsi="Aptos Narrow"/>
        </w:rPr>
      </w:pPr>
      <w:bookmarkStart w:id="882" w:name="OLE_LINK71"/>
      <w:r>
        <w:rPr>
          <w:rFonts w:ascii="Aptos Narrow" w:hAnsi="Aptos Narrow"/>
        </w:rPr>
        <w:t>Model Owner:</w:t>
      </w:r>
    </w:p>
    <w:p w14:paraId="152F0F56" w14:textId="77777777" w:rsidR="00867433" w:rsidRPr="008218DB" w:rsidRDefault="00867433" w:rsidP="00142194">
      <w:pPr>
        <w:shd w:val="clear" w:color="auto" w:fill="DAEEF3" w:themeFill="accent5" w:themeFillTint="33"/>
        <w:jc w:val="both"/>
        <w:rPr>
          <w:rFonts w:ascii="Aptos Narrow" w:hAnsi="Aptos Narrow"/>
        </w:rPr>
      </w:pPr>
      <w:r w:rsidRPr="008218DB">
        <w:rPr>
          <w:rFonts w:ascii="Aptos Narrow" w:hAnsi="Aptos Narrow"/>
        </w:rPr>
        <w:t>The Fraud Intelligence model is designed to provide predictive insights about the identity fraud risk that</w:t>
      </w:r>
      <w:r>
        <w:rPr>
          <w:rFonts w:ascii="Aptos Narrow" w:hAnsi="Aptos Narrow"/>
        </w:rPr>
        <w:t xml:space="preserve"> </w:t>
      </w:r>
      <w:r w:rsidRPr="008218DB">
        <w:rPr>
          <w:rFonts w:ascii="Aptos Narrow" w:hAnsi="Aptos Narrow"/>
        </w:rPr>
        <w:t>is associated with new applications for products or services.</w:t>
      </w:r>
    </w:p>
    <w:p w14:paraId="496C2080" w14:textId="77777777" w:rsidR="00867433" w:rsidRDefault="00867433" w:rsidP="00142194">
      <w:pPr>
        <w:shd w:val="clear" w:color="auto" w:fill="DAEEF3" w:themeFill="accent5" w:themeFillTint="33"/>
        <w:jc w:val="both"/>
        <w:rPr>
          <w:rFonts w:ascii="Aptos Narrow" w:hAnsi="Aptos Narrow"/>
        </w:rPr>
      </w:pPr>
      <w:r w:rsidRPr="008218DB">
        <w:rPr>
          <w:rFonts w:ascii="Aptos Narrow" w:hAnsi="Aptos Narrow"/>
        </w:rPr>
        <w:t>The model was developed and validated using industry-standard principles and methodologies</w:t>
      </w:r>
      <w:r>
        <w:rPr>
          <w:rFonts w:ascii="Aptos Narrow" w:hAnsi="Aptos Narrow"/>
        </w:rPr>
        <w:t>.</w:t>
      </w:r>
    </w:p>
    <w:p w14:paraId="54279934" w14:textId="77777777" w:rsidR="00867433" w:rsidRPr="008218DB" w:rsidRDefault="00867433" w:rsidP="00142194">
      <w:pPr>
        <w:shd w:val="clear" w:color="auto" w:fill="DAEEF3" w:themeFill="accent5" w:themeFillTint="33"/>
        <w:jc w:val="both"/>
        <w:rPr>
          <w:rFonts w:ascii="Aptos Narrow" w:hAnsi="Aptos Narrow"/>
          <w:b/>
          <w:bCs/>
        </w:rPr>
      </w:pPr>
      <w:r w:rsidRPr="008218DB">
        <w:rPr>
          <w:rFonts w:ascii="Aptos Narrow" w:hAnsi="Aptos Narrow"/>
          <w:b/>
          <w:bCs/>
        </w:rPr>
        <w:t>Framework</w:t>
      </w:r>
    </w:p>
    <w:p w14:paraId="0E2D3D68" w14:textId="77777777" w:rsidR="00867433" w:rsidRPr="008218DB" w:rsidRDefault="00867433" w:rsidP="00142194">
      <w:pPr>
        <w:shd w:val="clear" w:color="auto" w:fill="DAEEF3" w:themeFill="accent5" w:themeFillTint="33"/>
        <w:jc w:val="both"/>
        <w:rPr>
          <w:rFonts w:ascii="Aptos Narrow" w:hAnsi="Aptos Narrow"/>
        </w:rPr>
      </w:pPr>
      <w:r w:rsidRPr="008218DB">
        <w:rPr>
          <w:rFonts w:ascii="Aptos Narrow" w:hAnsi="Aptos Narrow"/>
        </w:rPr>
        <w:t>The modeling framework is chosen to balance two primary concerns: interpretability and predictiveness.</w:t>
      </w:r>
      <w:r>
        <w:rPr>
          <w:rFonts w:ascii="Aptos Narrow" w:hAnsi="Aptos Narrow"/>
        </w:rPr>
        <w:t xml:space="preserve"> </w:t>
      </w:r>
      <w:r w:rsidRPr="008218DB">
        <w:rPr>
          <w:rFonts w:ascii="Aptos Narrow" w:hAnsi="Aptos Narrow"/>
        </w:rPr>
        <w:t>The model use case often dictates which algorithms may be employed. In this case, the model is not</w:t>
      </w:r>
      <w:r>
        <w:rPr>
          <w:rFonts w:ascii="Aptos Narrow" w:hAnsi="Aptos Narrow"/>
        </w:rPr>
        <w:t xml:space="preserve"> </w:t>
      </w:r>
      <w:r w:rsidRPr="008218DB">
        <w:rPr>
          <w:rFonts w:ascii="Aptos Narrow" w:hAnsi="Aptos Narrow"/>
        </w:rPr>
        <w:t>used for adverse action and uses boosted ensembles of decision trees.</w:t>
      </w:r>
    </w:p>
    <w:p w14:paraId="78996644" w14:textId="77777777" w:rsidR="00867433" w:rsidRPr="008218DB" w:rsidRDefault="00867433" w:rsidP="00142194">
      <w:pPr>
        <w:shd w:val="clear" w:color="auto" w:fill="DAEEF3" w:themeFill="accent5" w:themeFillTint="33"/>
        <w:jc w:val="both"/>
        <w:rPr>
          <w:rFonts w:ascii="Aptos Narrow" w:hAnsi="Aptos Narrow"/>
        </w:rPr>
      </w:pPr>
      <w:r w:rsidRPr="008218DB">
        <w:rPr>
          <w:rFonts w:ascii="Aptos Narrow" w:hAnsi="Aptos Narrow"/>
        </w:rPr>
        <w:t>The data that is used to build the model includes applications for products and services and the</w:t>
      </w:r>
      <w:r>
        <w:rPr>
          <w:rFonts w:ascii="Aptos Narrow" w:hAnsi="Aptos Narrow"/>
        </w:rPr>
        <w:t xml:space="preserve"> </w:t>
      </w:r>
      <w:r w:rsidRPr="008218DB">
        <w:rPr>
          <w:rFonts w:ascii="Aptos Narrow" w:hAnsi="Aptos Narrow"/>
        </w:rPr>
        <w:t>eventual status of each application and account regarding performance (for example, “fraud” or “not</w:t>
      </w:r>
      <w:r>
        <w:rPr>
          <w:rFonts w:ascii="Aptos Narrow" w:hAnsi="Aptos Narrow"/>
        </w:rPr>
        <w:t xml:space="preserve"> </w:t>
      </w:r>
      <w:r w:rsidRPr="008218DB">
        <w:rPr>
          <w:rFonts w:ascii="Aptos Narrow" w:hAnsi="Aptos Narrow"/>
        </w:rPr>
        <w:t>fraud”). Random samples of applications were used to select training, testing, and out-of-time validation</w:t>
      </w:r>
      <w:r>
        <w:rPr>
          <w:rFonts w:ascii="Aptos Narrow" w:hAnsi="Aptos Narrow"/>
        </w:rPr>
        <w:t xml:space="preserve"> </w:t>
      </w:r>
      <w:r w:rsidRPr="008218DB">
        <w:rPr>
          <w:rFonts w:ascii="Aptos Narrow" w:hAnsi="Aptos Narrow"/>
        </w:rPr>
        <w:t>samples.</w:t>
      </w:r>
    </w:p>
    <w:p w14:paraId="2FF53458" w14:textId="77777777" w:rsidR="00867433" w:rsidRPr="008218DB" w:rsidRDefault="00867433" w:rsidP="00142194">
      <w:pPr>
        <w:shd w:val="clear" w:color="auto" w:fill="DAEEF3" w:themeFill="accent5" w:themeFillTint="33"/>
        <w:jc w:val="both"/>
        <w:rPr>
          <w:rFonts w:ascii="Aptos Narrow" w:hAnsi="Aptos Narrow"/>
        </w:rPr>
      </w:pPr>
      <w:r w:rsidRPr="008218DB">
        <w:rPr>
          <w:rFonts w:ascii="Aptos Narrow" w:hAnsi="Aptos Narrow"/>
        </w:rPr>
        <w:t>The boosted tree modeling technique</w:t>
      </w:r>
      <w:r>
        <w:rPr>
          <w:rFonts w:ascii="Aptos Narrow" w:hAnsi="Aptos Narrow"/>
        </w:rPr>
        <w:t xml:space="preserve"> </w:t>
      </w:r>
      <w:r w:rsidRPr="008218DB">
        <w:rPr>
          <w:rFonts w:ascii="Aptos Narrow" w:hAnsi="Aptos Narrow"/>
        </w:rPr>
        <w:t>produces a robust</w:t>
      </w:r>
      <w:r>
        <w:rPr>
          <w:rFonts w:ascii="Aptos Narrow" w:hAnsi="Aptos Narrow"/>
        </w:rPr>
        <w:t xml:space="preserve"> </w:t>
      </w:r>
      <w:r w:rsidRPr="008218DB">
        <w:rPr>
          <w:rFonts w:ascii="Aptos Narrow" w:hAnsi="Aptos Narrow"/>
        </w:rPr>
        <w:t>non-linear model. The training population is representative of identity fraud behavior as reported by</w:t>
      </w:r>
      <w:r>
        <w:rPr>
          <w:rFonts w:ascii="Aptos Narrow" w:hAnsi="Aptos Narrow"/>
        </w:rPr>
        <w:t xml:space="preserve"> </w:t>
      </w:r>
      <w:r w:rsidRPr="008218DB">
        <w:rPr>
          <w:rFonts w:ascii="Aptos Narrow" w:hAnsi="Aptos Narrow"/>
        </w:rPr>
        <w:t>bankcard consortium members, and the model generalizes well to all populations.</w:t>
      </w:r>
    </w:p>
    <w:p w14:paraId="6CE5CE56" w14:textId="6ECAF4F1" w:rsidR="00867433" w:rsidRPr="008218DB" w:rsidRDefault="00867433" w:rsidP="00142194">
      <w:pPr>
        <w:shd w:val="clear" w:color="auto" w:fill="DAEEF3" w:themeFill="accent5" w:themeFillTint="33"/>
        <w:jc w:val="both"/>
        <w:rPr>
          <w:rFonts w:ascii="Aptos Narrow" w:hAnsi="Aptos Narrow"/>
        </w:rPr>
      </w:pPr>
      <w:r w:rsidRPr="008218DB">
        <w:rPr>
          <w:rFonts w:ascii="Aptos Narrow" w:hAnsi="Aptos Narrow"/>
        </w:rPr>
        <w:t>Standard analytic modeling techniques were used to build the model. This process included the use of</w:t>
      </w:r>
      <w:r>
        <w:rPr>
          <w:rFonts w:ascii="Aptos Narrow" w:hAnsi="Aptos Narrow"/>
        </w:rPr>
        <w:t xml:space="preserve"> </w:t>
      </w:r>
      <w:r w:rsidRPr="008218DB">
        <w:rPr>
          <w:rFonts w:ascii="Aptos Narrow" w:hAnsi="Aptos Narrow"/>
        </w:rPr>
        <w:t>testing and validation datasets that are separate from a training dataset. The training data is sampled for</w:t>
      </w:r>
      <w:r>
        <w:rPr>
          <w:rFonts w:ascii="Aptos Narrow" w:hAnsi="Aptos Narrow"/>
        </w:rPr>
        <w:t xml:space="preserve"> </w:t>
      </w:r>
      <w:r w:rsidRPr="008218DB">
        <w:rPr>
          <w:rFonts w:ascii="Aptos Narrow" w:hAnsi="Aptos Narrow"/>
        </w:rPr>
        <w:t>the purpose of training to effectively differentiate the two populations using an empirical comparison</w:t>
      </w:r>
      <w:r>
        <w:rPr>
          <w:rFonts w:ascii="Aptos Narrow" w:hAnsi="Aptos Narrow"/>
        </w:rPr>
        <w:t xml:space="preserve"> </w:t>
      </w:r>
      <w:r w:rsidRPr="008218DB">
        <w:rPr>
          <w:rFonts w:ascii="Aptos Narrow" w:hAnsi="Aptos Narrow"/>
        </w:rPr>
        <w:t>of the characteristics present in each population. Test-validation data is typically an out-of-time sample,</w:t>
      </w:r>
      <w:r>
        <w:rPr>
          <w:rFonts w:ascii="Aptos Narrow" w:hAnsi="Aptos Narrow"/>
        </w:rPr>
        <w:t xml:space="preserve"> </w:t>
      </w:r>
      <w:r w:rsidRPr="008218DB">
        <w:rPr>
          <w:rFonts w:ascii="Aptos Narrow" w:hAnsi="Aptos Narrow"/>
        </w:rPr>
        <w:t>which is constructed so that the data represents a time period in the future of the training data. Test</w:t>
      </w:r>
      <w:r>
        <w:rPr>
          <w:rFonts w:ascii="Aptos Narrow" w:hAnsi="Aptos Narrow"/>
        </w:rPr>
        <w:t xml:space="preserve"> </w:t>
      </w:r>
      <w:r w:rsidRPr="008218DB">
        <w:rPr>
          <w:rFonts w:ascii="Aptos Narrow" w:hAnsi="Aptos Narrow"/>
        </w:rPr>
        <w:t>data may also be an out-of-time sample that occurs in the future of the training data. The outcome</w:t>
      </w:r>
      <w:r>
        <w:rPr>
          <w:rFonts w:ascii="Aptos Narrow" w:hAnsi="Aptos Narrow"/>
        </w:rPr>
        <w:t xml:space="preserve"> </w:t>
      </w:r>
      <w:r w:rsidRPr="008218DB">
        <w:rPr>
          <w:rFonts w:ascii="Aptos Narrow" w:hAnsi="Aptos Narrow"/>
        </w:rPr>
        <w:t>data from the training data is used to adjust the model to optimize the prediction of fraud risk while</w:t>
      </w:r>
      <w:r>
        <w:rPr>
          <w:rFonts w:ascii="Aptos Narrow" w:hAnsi="Aptos Narrow"/>
        </w:rPr>
        <w:t xml:space="preserve"> </w:t>
      </w:r>
      <w:r w:rsidRPr="008218DB">
        <w:rPr>
          <w:rFonts w:ascii="Aptos Narrow" w:hAnsi="Aptos Narrow"/>
        </w:rPr>
        <w:t>minimizing error. The testing and validation data are used to validate the performance of the model by</w:t>
      </w:r>
      <w:r>
        <w:rPr>
          <w:rFonts w:ascii="Aptos Narrow" w:hAnsi="Aptos Narrow"/>
        </w:rPr>
        <w:t xml:space="preserve"> </w:t>
      </w:r>
      <w:r w:rsidRPr="008218DB">
        <w:rPr>
          <w:rFonts w:ascii="Aptos Narrow" w:hAnsi="Aptos Narrow"/>
        </w:rPr>
        <w:t>comparing the prediction made by the model with the known outcome on data that was never exposed</w:t>
      </w:r>
      <w:r>
        <w:rPr>
          <w:rFonts w:ascii="Aptos Narrow" w:hAnsi="Aptos Narrow"/>
        </w:rPr>
        <w:t xml:space="preserve"> </w:t>
      </w:r>
      <w:r w:rsidRPr="008218DB">
        <w:rPr>
          <w:rFonts w:ascii="Aptos Narrow" w:hAnsi="Aptos Narrow"/>
        </w:rPr>
        <w:t>to the model training process.</w:t>
      </w:r>
    </w:p>
    <w:p w14:paraId="4729A630" w14:textId="77777777" w:rsidR="00867433" w:rsidRPr="008218DB" w:rsidRDefault="00867433" w:rsidP="00142194">
      <w:pPr>
        <w:shd w:val="clear" w:color="auto" w:fill="DAEEF3" w:themeFill="accent5" w:themeFillTint="33"/>
        <w:jc w:val="both"/>
        <w:rPr>
          <w:rFonts w:ascii="Aptos Narrow" w:hAnsi="Aptos Narrow"/>
        </w:rPr>
      </w:pPr>
      <w:r w:rsidRPr="008218DB">
        <w:rPr>
          <w:rFonts w:ascii="Aptos Narrow" w:hAnsi="Aptos Narrow"/>
        </w:rPr>
        <w:t>The model is trained on a blended dataset that consists of applications from a variety of members within</w:t>
      </w:r>
    </w:p>
    <w:p w14:paraId="23D95D79" w14:textId="77777777" w:rsidR="00867433" w:rsidRDefault="00867433" w:rsidP="00142194">
      <w:pPr>
        <w:shd w:val="clear" w:color="auto" w:fill="DAEEF3" w:themeFill="accent5" w:themeFillTint="33"/>
        <w:jc w:val="both"/>
        <w:rPr>
          <w:rFonts w:ascii="Aptos Narrow" w:hAnsi="Aptos Narrow"/>
        </w:rPr>
      </w:pPr>
      <w:r w:rsidRPr="008218DB">
        <w:rPr>
          <w:rFonts w:ascii="Aptos Narrow" w:hAnsi="Aptos Narrow"/>
        </w:rPr>
        <w:t>the Inquiry Identity Network and historical bankcard applications</w:t>
      </w:r>
    </w:p>
    <w:p w14:paraId="64E3C338" w14:textId="77777777" w:rsidR="00867433" w:rsidRDefault="00867433" w:rsidP="00142194">
      <w:pPr>
        <w:shd w:val="clear" w:color="auto" w:fill="DAEEF3" w:themeFill="accent5" w:themeFillTint="33"/>
        <w:jc w:val="both"/>
        <w:rPr>
          <w:rFonts w:ascii="Aptos Narrow" w:hAnsi="Aptos Narrow"/>
        </w:rPr>
      </w:pPr>
    </w:p>
    <w:p w14:paraId="10C53A80" w14:textId="77777777" w:rsidR="00867433" w:rsidRPr="00AF4D93" w:rsidRDefault="00867433" w:rsidP="00142194">
      <w:pPr>
        <w:shd w:val="clear" w:color="auto" w:fill="DAEEF3" w:themeFill="accent5" w:themeFillTint="33"/>
        <w:jc w:val="both"/>
        <w:rPr>
          <w:rFonts w:ascii="Aptos Narrow" w:hAnsi="Aptos Narrow"/>
          <w:b/>
          <w:bCs/>
        </w:rPr>
      </w:pPr>
      <w:r w:rsidRPr="00AF4D93">
        <w:rPr>
          <w:rFonts w:ascii="Aptos Narrow" w:hAnsi="Aptos Narrow"/>
          <w:b/>
          <w:bCs/>
        </w:rPr>
        <w:t>Modeling Algorithm</w:t>
      </w:r>
    </w:p>
    <w:p w14:paraId="7961FD57" w14:textId="77777777" w:rsidR="00867433" w:rsidRPr="00AF4D93" w:rsidRDefault="00867433" w:rsidP="00142194">
      <w:pPr>
        <w:shd w:val="clear" w:color="auto" w:fill="DAEEF3" w:themeFill="accent5" w:themeFillTint="33"/>
        <w:jc w:val="both"/>
        <w:rPr>
          <w:rFonts w:ascii="Aptos Narrow" w:hAnsi="Aptos Narrow"/>
        </w:rPr>
      </w:pPr>
      <w:r w:rsidRPr="00AF4D93">
        <w:rPr>
          <w:rFonts w:ascii="Aptos Narrow" w:hAnsi="Aptos Narrow"/>
        </w:rPr>
        <w:t>The GBDT (gradient boosted decision trees) algorithm is a stage-wise ensemble learning technique that</w:t>
      </w:r>
      <w:r>
        <w:rPr>
          <w:rFonts w:ascii="Aptos Narrow" w:hAnsi="Aptos Narrow"/>
        </w:rPr>
        <w:t xml:space="preserve"> </w:t>
      </w:r>
      <w:r w:rsidRPr="00AF4D93">
        <w:rPr>
          <w:rFonts w:ascii="Aptos Narrow" w:hAnsi="Aptos Narrow"/>
        </w:rPr>
        <w:t>aims to produce a strong predictor from a successive series of weak learners.</w:t>
      </w:r>
    </w:p>
    <w:p w14:paraId="3F40DF54" w14:textId="77777777" w:rsidR="00867433" w:rsidRPr="00AF4D93" w:rsidRDefault="00867433" w:rsidP="00142194">
      <w:pPr>
        <w:shd w:val="clear" w:color="auto" w:fill="DAEEF3" w:themeFill="accent5" w:themeFillTint="33"/>
        <w:jc w:val="both"/>
        <w:rPr>
          <w:rFonts w:ascii="Aptos Narrow" w:hAnsi="Aptos Narrow"/>
        </w:rPr>
      </w:pPr>
      <w:r w:rsidRPr="00AF4D93">
        <w:rPr>
          <w:rFonts w:ascii="Aptos Narrow" w:hAnsi="Aptos Narrow"/>
        </w:rPr>
        <w:lastRenderedPageBreak/>
        <w:t>A weak learner is an estimator that produces a prediction better than a random guess. GBDT uses</w:t>
      </w:r>
      <w:r>
        <w:rPr>
          <w:rFonts w:ascii="Aptos Narrow" w:hAnsi="Aptos Narrow"/>
        </w:rPr>
        <w:t xml:space="preserve"> </w:t>
      </w:r>
      <w:r w:rsidRPr="00AF4D93">
        <w:rPr>
          <w:rFonts w:ascii="Aptos Narrow" w:hAnsi="Aptos Narrow"/>
        </w:rPr>
        <w:t>shallow decision trees as weak learners. At each stage of the algorithm, a shallow classification tree is</w:t>
      </w:r>
      <w:r>
        <w:rPr>
          <w:rFonts w:ascii="Aptos Narrow" w:hAnsi="Aptos Narrow"/>
        </w:rPr>
        <w:t xml:space="preserve"> </w:t>
      </w:r>
      <w:r w:rsidRPr="00AF4D93">
        <w:rPr>
          <w:rFonts w:ascii="Aptos Narrow" w:hAnsi="Aptos Narrow"/>
        </w:rPr>
        <w:t>built using the candidate feature set and outcome variable to predict the residuals of the entire prior</w:t>
      </w:r>
      <w:r>
        <w:rPr>
          <w:rFonts w:ascii="Aptos Narrow" w:hAnsi="Aptos Narrow"/>
        </w:rPr>
        <w:t xml:space="preserve"> </w:t>
      </w:r>
      <w:r w:rsidRPr="00AF4D93">
        <w:rPr>
          <w:rFonts w:ascii="Aptos Narrow" w:hAnsi="Aptos Narrow"/>
        </w:rPr>
        <w:t>ensemble. The final output of the model is the sum of all weak learner outputs in the ensemble.</w:t>
      </w:r>
    </w:p>
    <w:p w14:paraId="3985A6D1" w14:textId="17F504AC" w:rsidR="00867433" w:rsidRDefault="00867433" w:rsidP="00142194">
      <w:pPr>
        <w:shd w:val="clear" w:color="auto" w:fill="DAEEF3" w:themeFill="accent5" w:themeFillTint="33"/>
        <w:jc w:val="both"/>
        <w:rPr>
          <w:rFonts w:ascii="Aptos Narrow" w:hAnsi="Aptos Narrow"/>
        </w:rPr>
      </w:pPr>
      <w:r w:rsidRPr="00AF4D93">
        <w:rPr>
          <w:rFonts w:ascii="Aptos Narrow" w:hAnsi="Aptos Narrow"/>
        </w:rPr>
        <w:t>LexisNexis Risk Solutions used regression trees as the base learner and minimized the binomial deviance</w:t>
      </w:r>
      <w:r>
        <w:rPr>
          <w:rFonts w:ascii="Aptos Narrow" w:hAnsi="Aptos Narrow"/>
        </w:rPr>
        <w:t xml:space="preserve"> </w:t>
      </w:r>
      <w:r w:rsidRPr="00AF4D93">
        <w:rPr>
          <w:rFonts w:ascii="Aptos Narrow" w:hAnsi="Aptos Narrow"/>
        </w:rPr>
        <w:t>using the additive boosting process. The specific implementation used was</w:t>
      </w:r>
      <w:r>
        <w:rPr>
          <w:rFonts w:ascii="Aptos Narrow" w:hAnsi="Aptos Narrow"/>
        </w:rPr>
        <w:t xml:space="preserve"> </w:t>
      </w:r>
      <w:proofErr w:type="spellStart"/>
      <w:r w:rsidRPr="00AF4D93">
        <w:rPr>
          <w:rFonts w:ascii="Aptos Narrow" w:hAnsi="Aptos Narrow"/>
        </w:rPr>
        <w:t>xgboost</w:t>
      </w:r>
      <w:proofErr w:type="spellEnd"/>
      <w:r w:rsidRPr="00AF4D93">
        <w:rPr>
          <w:rFonts w:ascii="Aptos Narrow" w:hAnsi="Aptos Narrow"/>
        </w:rPr>
        <w:t>.</w:t>
      </w:r>
    </w:p>
    <w:p w14:paraId="575D66F5" w14:textId="77777777" w:rsidR="00867433" w:rsidRDefault="00867433" w:rsidP="00142194">
      <w:pPr>
        <w:shd w:val="clear" w:color="auto" w:fill="DAEEF3" w:themeFill="accent5" w:themeFillTint="33"/>
        <w:jc w:val="both"/>
        <w:rPr>
          <w:rFonts w:ascii="Aptos Narrow" w:hAnsi="Aptos Narrow"/>
        </w:rPr>
      </w:pPr>
    </w:p>
    <w:p w14:paraId="720ACAD4" w14:textId="544602B7" w:rsidR="00EB13CD" w:rsidRDefault="00EB13CD" w:rsidP="00142194">
      <w:pPr>
        <w:shd w:val="clear" w:color="auto" w:fill="DAEEF3" w:themeFill="accent5" w:themeFillTint="33"/>
        <w:jc w:val="both"/>
        <w:rPr>
          <w:rFonts w:ascii="Aptos Narrow" w:hAnsi="Aptos Narrow"/>
        </w:rPr>
      </w:pPr>
      <w:r w:rsidRPr="00C0713F">
        <w:rPr>
          <w:rFonts w:ascii="Aptos Narrow" w:hAnsi="Aptos Narrow"/>
          <w:b/>
          <w:bCs/>
        </w:rPr>
        <w:t>For more details kindly refer to “</w:t>
      </w:r>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
    <w:p w14:paraId="7A548634" w14:textId="73B54EC7" w:rsidR="004C726A" w:rsidRDefault="004C726A" w:rsidP="00142194">
      <w:pPr>
        <w:shd w:val="clear" w:color="auto" w:fill="DAEEF3" w:themeFill="accent5" w:themeFillTint="33"/>
        <w:jc w:val="both"/>
        <w:rPr>
          <w:rFonts w:ascii="Aptos Narrow" w:hAnsi="Aptos Narrow"/>
        </w:rPr>
      </w:pPr>
      <w:r>
        <w:rPr>
          <w:rFonts w:ascii="Aptos Narrow" w:hAnsi="Aptos Narrow"/>
        </w:rPr>
        <w:object w:dxaOrig="1538" w:dyaOrig="993" w14:anchorId="17AD702E">
          <v:shape id="_x0000_i1053" type="#_x0000_t75" style="width:77.25pt;height:49.5pt" o:ole="">
            <v:imagedata r:id="rId13" o:title=""/>
          </v:shape>
          <o:OLEObject Type="Embed" ProgID="AcroExch.Document.DC" ShapeID="_x0000_i1053" DrawAspect="Icon" ObjectID="_1795962260" r:id="rId51"/>
        </w:object>
      </w:r>
    </w:p>
    <w:p w14:paraId="2BF61270" w14:textId="77777777" w:rsidR="00737A94" w:rsidRDefault="00737A94" w:rsidP="00142194">
      <w:pPr>
        <w:shd w:val="clear" w:color="auto" w:fill="DAEEF3" w:themeFill="accent5" w:themeFillTint="33"/>
        <w:jc w:val="both"/>
        <w:rPr>
          <w:rFonts w:ascii="Aptos Narrow" w:hAnsi="Aptos Narrow"/>
        </w:rPr>
      </w:pPr>
    </w:p>
    <w:bookmarkEnd w:id="882"/>
    <w:p w14:paraId="291812C6" w14:textId="77777777" w:rsidR="008F4BCB" w:rsidRDefault="008F4BCB" w:rsidP="008F4BCB"/>
    <w:p w14:paraId="46AFFC73" w14:textId="34E1DD75" w:rsidR="000C258D" w:rsidRDefault="008F4BCB" w:rsidP="00D72B4C">
      <w:pPr>
        <w:pStyle w:val="Heading3"/>
      </w:pPr>
      <w:bookmarkStart w:id="883" w:name="_Toc163230516"/>
      <w:r>
        <w:t xml:space="preserve">Model </w:t>
      </w:r>
      <w:r w:rsidR="00B47A26">
        <w:rPr>
          <w:rFonts w:hint="eastAsia"/>
        </w:rPr>
        <w:t xml:space="preserve">Performance / </w:t>
      </w:r>
      <w:r>
        <w:t>Fit Testing</w:t>
      </w:r>
      <w:bookmarkEnd w:id="883"/>
    </w:p>
    <w:p w14:paraId="77B75E5A" w14:textId="2819D715" w:rsidR="008F4BCB" w:rsidRDefault="008F4BCB" w:rsidP="008F4BCB">
      <w:pPr>
        <w:rPr>
          <w:rStyle w:val="SubtleEmphasis"/>
        </w:rPr>
      </w:pPr>
      <w:r>
        <w:rPr>
          <w:rStyle w:val="SubtleEmphasis"/>
        </w:rPr>
        <w:t xml:space="preserve">Provide testing of model </w:t>
      </w:r>
      <w:r w:rsidR="001234DC">
        <w:rPr>
          <w:rStyle w:val="SubtleEmphasis"/>
        </w:rPr>
        <w:t xml:space="preserve">performance </w:t>
      </w:r>
      <w:r w:rsidR="001234DC">
        <w:rPr>
          <w:rStyle w:val="SubtleEmphasis"/>
          <w:rFonts w:hint="eastAsia"/>
        </w:rPr>
        <w:t xml:space="preserve">/ </w:t>
      </w:r>
      <w:r>
        <w:rPr>
          <w:rStyle w:val="SubtleEmphasis"/>
        </w:rPr>
        <w:t xml:space="preserve">fit on the estimation and hold-out samples, including calculations of relative and absolute model errors for different population/product/portfolio risk segments and time periods. For some models, their fit can be evaluated using various additional statistical metrics and analytical techniques. This includes, for example: the K-S test, ROC curves (and AUC/Gini coefficient and similar measures of discriminatory power), lift charts, </w:t>
      </w:r>
      <w:r w:rsidR="001234DC">
        <w:rPr>
          <w:rStyle w:val="SubtleEmphasis"/>
        </w:rPr>
        <w:t xml:space="preserve">Precision/Recall, F1 score, </w:t>
      </w:r>
      <w:r>
        <w:rPr>
          <w:rStyle w:val="SubtleEmphasis"/>
        </w:rPr>
        <w:t>risk profiling, etc.</w:t>
      </w:r>
    </w:p>
    <w:p w14:paraId="7D83BDC8" w14:textId="77777777" w:rsidR="008F4BCB" w:rsidRDefault="008F4BCB" w:rsidP="008F4BCB">
      <w:pPr>
        <w:rPr>
          <w:rStyle w:val="IntenseEmphasis"/>
        </w:rPr>
      </w:pPr>
    </w:p>
    <w:p w14:paraId="1268197E" w14:textId="77777777" w:rsidR="001234DC" w:rsidRDefault="001234DC" w:rsidP="001234DC">
      <w:pPr>
        <w:rPr>
          <w:rStyle w:val="SubtleEmphasis"/>
        </w:rPr>
      </w:pPr>
      <w:r>
        <w:rPr>
          <w:rStyle w:val="SubtleEmphasis"/>
          <w:u w:val="single"/>
        </w:rPr>
        <w:t>For vendor models</w:t>
      </w:r>
      <w:r>
        <w:rPr>
          <w:rStyle w:val="SubtleEmphasis"/>
        </w:rPr>
        <w:t xml:space="preserve">, include the model owner’s assessment of the model performance/fit testing results provided by vendor (based on vendor’s data) and any associated risks. In addition, include testing results on the Company’s internal data (or explain why it is not feasible). </w:t>
      </w:r>
    </w:p>
    <w:p w14:paraId="14E811F3" w14:textId="77777777" w:rsidR="001234DC" w:rsidRDefault="001234DC" w:rsidP="008F4BCB">
      <w:pPr>
        <w:rPr>
          <w:rStyle w:val="IntenseEmphasis"/>
        </w:rPr>
      </w:pPr>
    </w:p>
    <w:p w14:paraId="0CA0EC57" w14:textId="77777777" w:rsidR="001234DC" w:rsidRPr="001234DC" w:rsidRDefault="001234DC" w:rsidP="001234DC">
      <w:pPr>
        <w:pStyle w:val="ListParagraph"/>
        <w:keepNext/>
        <w:keepLines/>
        <w:numPr>
          <w:ilvl w:val="0"/>
          <w:numId w:val="5"/>
        </w:numPr>
        <w:spacing w:before="480"/>
        <w:contextualSpacing w:val="0"/>
        <w:outlineLvl w:val="0"/>
        <w:rPr>
          <w:rStyle w:val="IntenseEmphasis"/>
          <w:rFonts w:asciiTheme="majorHAnsi" w:eastAsiaTheme="majorEastAsia" w:hAnsiTheme="majorHAnsi" w:cstheme="majorBidi"/>
          <w:b w:val="0"/>
          <w:bCs w:val="0"/>
          <w:vanish/>
          <w:sz w:val="28"/>
          <w:szCs w:val="28"/>
        </w:rPr>
      </w:pPr>
      <w:bookmarkStart w:id="884" w:name="_Toc163134446"/>
      <w:bookmarkStart w:id="885" w:name="_Toc163136750"/>
      <w:bookmarkStart w:id="886" w:name="_Toc163230517"/>
      <w:bookmarkEnd w:id="884"/>
      <w:bookmarkEnd w:id="885"/>
      <w:bookmarkEnd w:id="886"/>
    </w:p>
    <w:p w14:paraId="286420F9" w14:textId="77777777" w:rsidR="001234DC" w:rsidRPr="001234DC" w:rsidRDefault="001234DC" w:rsidP="001234DC">
      <w:pPr>
        <w:pStyle w:val="ListParagraph"/>
        <w:keepNext/>
        <w:keepLines/>
        <w:numPr>
          <w:ilvl w:val="1"/>
          <w:numId w:val="5"/>
        </w:numPr>
        <w:shd w:val="clear" w:color="auto" w:fill="B8CCE4" w:themeFill="accent1" w:themeFillTint="66"/>
        <w:spacing w:before="200" w:after="120"/>
        <w:contextualSpacing w:val="0"/>
        <w:outlineLvl w:val="1"/>
        <w:rPr>
          <w:rStyle w:val="IntenseEmphasis"/>
          <w:rFonts w:ascii="Arial" w:eastAsiaTheme="majorEastAsia" w:hAnsi="Arial" w:cstheme="majorBidi"/>
          <w:b w:val="0"/>
          <w:bCs w:val="0"/>
          <w:vanish/>
          <w:sz w:val="24"/>
          <w:szCs w:val="26"/>
        </w:rPr>
      </w:pPr>
      <w:bookmarkStart w:id="887" w:name="_Toc163134447"/>
      <w:bookmarkStart w:id="888" w:name="_Toc163136751"/>
      <w:bookmarkStart w:id="889" w:name="_Toc163230518"/>
      <w:bookmarkEnd w:id="887"/>
      <w:bookmarkEnd w:id="888"/>
      <w:bookmarkEnd w:id="889"/>
    </w:p>
    <w:p w14:paraId="6EB9AF13" w14:textId="77777777" w:rsidR="001234DC" w:rsidRPr="001234DC" w:rsidRDefault="001234DC" w:rsidP="001234DC">
      <w:pPr>
        <w:pStyle w:val="ListParagraph"/>
        <w:keepNext/>
        <w:keepLines/>
        <w:numPr>
          <w:ilvl w:val="1"/>
          <w:numId w:val="5"/>
        </w:numPr>
        <w:shd w:val="clear" w:color="auto" w:fill="B8CCE4" w:themeFill="accent1" w:themeFillTint="66"/>
        <w:spacing w:before="200" w:after="120"/>
        <w:contextualSpacing w:val="0"/>
        <w:outlineLvl w:val="1"/>
        <w:rPr>
          <w:rStyle w:val="IntenseEmphasis"/>
          <w:rFonts w:ascii="Arial" w:eastAsiaTheme="majorEastAsia" w:hAnsi="Arial" w:cstheme="majorBidi"/>
          <w:b w:val="0"/>
          <w:bCs w:val="0"/>
          <w:vanish/>
          <w:sz w:val="24"/>
          <w:szCs w:val="26"/>
        </w:rPr>
      </w:pPr>
      <w:bookmarkStart w:id="890" w:name="_Toc163134448"/>
      <w:bookmarkStart w:id="891" w:name="_Toc163136752"/>
      <w:bookmarkStart w:id="892" w:name="_Toc163230519"/>
      <w:bookmarkEnd w:id="890"/>
      <w:bookmarkEnd w:id="891"/>
      <w:bookmarkEnd w:id="892"/>
    </w:p>
    <w:p w14:paraId="5F9BE9D9" w14:textId="77777777" w:rsidR="001234DC" w:rsidRPr="001234DC" w:rsidRDefault="001234DC" w:rsidP="001234DC">
      <w:pPr>
        <w:pStyle w:val="ListParagraph"/>
        <w:keepNext/>
        <w:keepLines/>
        <w:numPr>
          <w:ilvl w:val="1"/>
          <w:numId w:val="5"/>
        </w:numPr>
        <w:shd w:val="clear" w:color="auto" w:fill="B8CCE4" w:themeFill="accent1" w:themeFillTint="66"/>
        <w:spacing w:before="200" w:after="120"/>
        <w:contextualSpacing w:val="0"/>
        <w:outlineLvl w:val="1"/>
        <w:rPr>
          <w:rStyle w:val="IntenseEmphasis"/>
          <w:rFonts w:ascii="Arial" w:eastAsiaTheme="majorEastAsia" w:hAnsi="Arial" w:cstheme="majorBidi"/>
          <w:b w:val="0"/>
          <w:bCs w:val="0"/>
          <w:vanish/>
          <w:sz w:val="24"/>
          <w:szCs w:val="26"/>
        </w:rPr>
      </w:pPr>
      <w:bookmarkStart w:id="893" w:name="_Toc163134449"/>
      <w:bookmarkStart w:id="894" w:name="_Toc163136753"/>
      <w:bookmarkStart w:id="895" w:name="_Toc163230520"/>
      <w:bookmarkEnd w:id="893"/>
      <w:bookmarkEnd w:id="894"/>
      <w:bookmarkEnd w:id="895"/>
    </w:p>
    <w:p w14:paraId="3E126078" w14:textId="77777777" w:rsidR="001234DC" w:rsidRPr="001234DC" w:rsidRDefault="001234DC" w:rsidP="001234DC">
      <w:pPr>
        <w:pStyle w:val="ListParagraph"/>
        <w:keepNext/>
        <w:keepLines/>
        <w:numPr>
          <w:ilvl w:val="2"/>
          <w:numId w:val="5"/>
        </w:numPr>
        <w:shd w:val="clear" w:color="auto" w:fill="B8CCE4" w:themeFill="accent1" w:themeFillTint="66"/>
        <w:spacing w:before="200" w:after="120"/>
        <w:contextualSpacing w:val="0"/>
        <w:outlineLvl w:val="1"/>
        <w:rPr>
          <w:rStyle w:val="IntenseEmphasis"/>
          <w:rFonts w:ascii="Arial" w:eastAsiaTheme="majorEastAsia" w:hAnsi="Arial" w:cstheme="majorBidi"/>
          <w:b w:val="0"/>
          <w:bCs w:val="0"/>
          <w:vanish/>
          <w:sz w:val="24"/>
          <w:szCs w:val="26"/>
        </w:rPr>
      </w:pPr>
      <w:bookmarkStart w:id="896" w:name="_Toc163134450"/>
      <w:bookmarkStart w:id="897" w:name="_Toc163136754"/>
      <w:bookmarkStart w:id="898" w:name="_Toc163230521"/>
      <w:bookmarkEnd w:id="896"/>
      <w:bookmarkEnd w:id="897"/>
      <w:bookmarkEnd w:id="898"/>
    </w:p>
    <w:p w14:paraId="7772A707" w14:textId="77777777" w:rsidR="001234DC" w:rsidRPr="001234DC" w:rsidRDefault="001234DC" w:rsidP="001234DC">
      <w:pPr>
        <w:pStyle w:val="ListParagraph"/>
        <w:keepNext/>
        <w:keepLines/>
        <w:numPr>
          <w:ilvl w:val="2"/>
          <w:numId w:val="5"/>
        </w:numPr>
        <w:shd w:val="clear" w:color="auto" w:fill="B8CCE4" w:themeFill="accent1" w:themeFillTint="66"/>
        <w:spacing w:before="200" w:after="120"/>
        <w:contextualSpacing w:val="0"/>
        <w:outlineLvl w:val="1"/>
        <w:rPr>
          <w:rStyle w:val="IntenseEmphasis"/>
          <w:rFonts w:ascii="Arial" w:eastAsiaTheme="majorEastAsia" w:hAnsi="Arial" w:cstheme="majorBidi"/>
          <w:b w:val="0"/>
          <w:bCs w:val="0"/>
          <w:vanish/>
          <w:sz w:val="24"/>
          <w:szCs w:val="26"/>
        </w:rPr>
      </w:pPr>
      <w:bookmarkStart w:id="899" w:name="_Toc163134451"/>
      <w:bookmarkStart w:id="900" w:name="_Toc163136755"/>
      <w:bookmarkStart w:id="901" w:name="_Toc163230522"/>
      <w:bookmarkEnd w:id="899"/>
      <w:bookmarkEnd w:id="900"/>
      <w:bookmarkEnd w:id="901"/>
    </w:p>
    <w:p w14:paraId="50AB9EED" w14:textId="620BBD86" w:rsidR="008F4BCB" w:rsidRPr="001234DC" w:rsidRDefault="008F4BCB" w:rsidP="001234DC">
      <w:pPr>
        <w:pStyle w:val="Heading4"/>
        <w:rPr>
          <w:rStyle w:val="IntenseEmphasis"/>
          <w:b/>
          <w:bCs/>
          <w:i w:val="0"/>
          <w:iCs/>
          <w:color w:val="4F81BD" w:themeColor="accent1"/>
        </w:rPr>
      </w:pPr>
      <w:r w:rsidRPr="001234DC">
        <w:rPr>
          <w:rStyle w:val="IntenseEmphasis"/>
          <w:b/>
          <w:bCs/>
          <w:i w:val="0"/>
          <w:iCs/>
          <w:color w:val="4F81BD" w:themeColor="accent1"/>
        </w:rPr>
        <w:t>In-sample</w:t>
      </w:r>
      <w:r w:rsidR="001234DC" w:rsidRPr="001234DC">
        <w:rPr>
          <w:rStyle w:val="IntenseEmphasis"/>
          <w:rFonts w:hint="eastAsia"/>
          <w:b/>
          <w:bCs/>
          <w:i w:val="0"/>
          <w:iCs/>
          <w:color w:val="4F81BD" w:themeColor="accent1"/>
        </w:rPr>
        <w:t xml:space="preserve"> </w:t>
      </w:r>
      <w:r w:rsidR="001234DC" w:rsidRPr="001234DC">
        <w:rPr>
          <w:rStyle w:val="IntenseEmphasis"/>
          <w:b/>
          <w:bCs/>
          <w:i w:val="0"/>
          <w:iCs/>
          <w:color w:val="4F81BD" w:themeColor="accent1"/>
        </w:rPr>
        <w:t>Performance/Fit</w:t>
      </w:r>
    </w:p>
    <w:p w14:paraId="62FCCA3B" w14:textId="6165069D" w:rsidR="008F4BCB" w:rsidRDefault="001234DC" w:rsidP="008F4BCB">
      <w:r>
        <w:rPr>
          <w:rStyle w:val="SubtleEmphasis"/>
        </w:rPr>
        <w:t>Use this section for the testing of model performance/fit on the data on which the model was estimated/trained.</w:t>
      </w:r>
    </w:p>
    <w:p w14:paraId="7E87BC54" w14:textId="77777777" w:rsidR="008F4BCB" w:rsidRDefault="008F4BCB" w:rsidP="008F4BCB"/>
    <w:p w14:paraId="2EEE91A4"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02E1BC4F" w14:textId="77777777" w:rsidR="004778FC" w:rsidRDefault="004778FC" w:rsidP="00142194">
      <w:pPr>
        <w:shd w:val="clear" w:color="auto" w:fill="DAEEF3" w:themeFill="accent5" w:themeFillTint="33"/>
        <w:jc w:val="both"/>
        <w:rPr>
          <w:rFonts w:ascii="Aptos Narrow" w:hAnsi="Aptos Narrow"/>
        </w:rPr>
      </w:pPr>
      <w:r w:rsidRPr="00DC7573">
        <w:rPr>
          <w:rFonts w:ascii="Aptos Narrow" w:hAnsi="Aptos Narrow"/>
        </w:rPr>
        <w:t>LexisNexis Risk Solutions deploys a sampling routine that carefully considers a multitude of factors.</w:t>
      </w:r>
    </w:p>
    <w:p w14:paraId="2901D43B" w14:textId="77777777" w:rsidR="004778FC" w:rsidRPr="00DC7573" w:rsidRDefault="004778FC" w:rsidP="00142194">
      <w:pPr>
        <w:shd w:val="clear" w:color="auto" w:fill="DAEEF3" w:themeFill="accent5" w:themeFillTint="33"/>
        <w:jc w:val="both"/>
        <w:rPr>
          <w:rFonts w:ascii="Aptos Narrow" w:hAnsi="Aptos Narrow"/>
        </w:rPr>
      </w:pPr>
    </w:p>
    <w:p w14:paraId="46379162" w14:textId="77777777" w:rsidR="004778FC" w:rsidRPr="00DC7573" w:rsidRDefault="004778FC" w:rsidP="00142194">
      <w:pPr>
        <w:shd w:val="clear" w:color="auto" w:fill="DAEEF3" w:themeFill="accent5" w:themeFillTint="33"/>
        <w:jc w:val="both"/>
        <w:rPr>
          <w:rFonts w:ascii="Aptos Narrow" w:hAnsi="Aptos Narrow"/>
        </w:rPr>
      </w:pPr>
      <w:r w:rsidRPr="00DC7573">
        <w:rPr>
          <w:rFonts w:ascii="Aptos Narrow" w:hAnsi="Aptos Narrow"/>
        </w:rPr>
        <w:t>The sampling method is designed to maximize predictive performance and stability over time. The</w:t>
      </w:r>
      <w:r>
        <w:rPr>
          <w:rFonts w:ascii="Aptos Narrow" w:hAnsi="Aptos Narrow"/>
        </w:rPr>
        <w:t xml:space="preserve"> </w:t>
      </w:r>
      <w:r w:rsidRPr="00DC7573">
        <w:rPr>
          <w:rFonts w:ascii="Aptos Narrow" w:hAnsi="Aptos Narrow"/>
        </w:rPr>
        <w:t>approach takes into consideration weighting to maximize the bankcard contributors, performance data</w:t>
      </w:r>
      <w:r>
        <w:rPr>
          <w:rFonts w:ascii="Aptos Narrow" w:hAnsi="Aptos Narrow"/>
        </w:rPr>
        <w:t xml:space="preserve"> </w:t>
      </w:r>
      <w:r w:rsidRPr="00DC7573">
        <w:rPr>
          <w:rFonts w:ascii="Aptos Narrow" w:hAnsi="Aptos Narrow"/>
        </w:rPr>
        <w:t xml:space="preserve">(for the fraud tags that were used to identify the </w:t>
      </w:r>
      <w:r>
        <w:rPr>
          <w:rFonts w:ascii="Aptos Narrow" w:hAnsi="Aptos Narrow"/>
        </w:rPr>
        <w:t>“</w:t>
      </w:r>
      <w:r w:rsidRPr="00DC7573">
        <w:rPr>
          <w:rFonts w:ascii="Aptos Narrow" w:hAnsi="Aptos Narrow"/>
        </w:rPr>
        <w:t xml:space="preserve">target </w:t>
      </w:r>
      <w:r>
        <w:rPr>
          <w:rFonts w:ascii="Aptos Narrow" w:hAnsi="Aptos Narrow"/>
        </w:rPr>
        <w:t>population”)</w:t>
      </w:r>
      <w:r w:rsidRPr="00DC7573">
        <w:rPr>
          <w:rFonts w:ascii="Aptos Narrow" w:hAnsi="Aptos Narrow"/>
        </w:rPr>
        <w:t>,</w:t>
      </w:r>
      <w:r>
        <w:rPr>
          <w:rFonts w:ascii="Aptos Narrow" w:hAnsi="Aptos Narrow"/>
        </w:rPr>
        <w:t xml:space="preserve"> </w:t>
      </w:r>
      <w:r w:rsidRPr="00DC7573">
        <w:rPr>
          <w:rFonts w:ascii="Aptos Narrow" w:hAnsi="Aptos Narrow"/>
        </w:rPr>
        <w:t>data coverage, and on-going client usage. Fraud behaviors commonly shift in a very short period of time.</w:t>
      </w:r>
      <w:r>
        <w:rPr>
          <w:rFonts w:ascii="Aptos Narrow" w:hAnsi="Aptos Narrow"/>
        </w:rPr>
        <w:t xml:space="preserve"> </w:t>
      </w:r>
      <w:r w:rsidRPr="00DC7573">
        <w:rPr>
          <w:rFonts w:ascii="Aptos Narrow" w:hAnsi="Aptos Narrow"/>
        </w:rPr>
        <w:t>To account for a vast spectrum of behavioral insights, multiple time periods were used.</w:t>
      </w:r>
    </w:p>
    <w:p w14:paraId="5CD1450D" w14:textId="77777777" w:rsidR="004778FC" w:rsidRDefault="004778FC" w:rsidP="00142194">
      <w:pPr>
        <w:shd w:val="clear" w:color="auto" w:fill="DAEEF3" w:themeFill="accent5" w:themeFillTint="33"/>
        <w:jc w:val="both"/>
        <w:rPr>
          <w:rFonts w:ascii="Aptos Narrow" w:hAnsi="Aptos Narrow"/>
        </w:rPr>
      </w:pPr>
    </w:p>
    <w:p w14:paraId="6352E581" w14:textId="77777777" w:rsidR="004778FC" w:rsidRPr="00DC7573" w:rsidRDefault="004778FC" w:rsidP="00142194">
      <w:pPr>
        <w:shd w:val="clear" w:color="auto" w:fill="DAEEF3" w:themeFill="accent5" w:themeFillTint="33"/>
        <w:jc w:val="both"/>
        <w:rPr>
          <w:rFonts w:ascii="Aptos Narrow" w:hAnsi="Aptos Narrow"/>
        </w:rPr>
      </w:pPr>
      <w:r w:rsidRPr="00DC7573">
        <w:rPr>
          <w:rFonts w:ascii="Aptos Narrow" w:hAnsi="Aptos Narrow"/>
        </w:rPr>
        <w:t>The unsampled data from which the samples were built possessed the characteristics in the following</w:t>
      </w:r>
      <w:r>
        <w:rPr>
          <w:rFonts w:ascii="Aptos Narrow" w:hAnsi="Aptos Narrow"/>
        </w:rPr>
        <w:t xml:space="preserve"> </w:t>
      </w:r>
      <w:r w:rsidRPr="00DC7573">
        <w:rPr>
          <w:rFonts w:ascii="Aptos Narrow" w:hAnsi="Aptos Narrow"/>
        </w:rPr>
        <w:t>table.</w:t>
      </w:r>
    </w:p>
    <w:p w14:paraId="7E3B6146" w14:textId="77777777" w:rsidR="004778FC" w:rsidRDefault="004778FC" w:rsidP="00142194">
      <w:pPr>
        <w:shd w:val="clear" w:color="auto" w:fill="DAEEF3" w:themeFill="accent5" w:themeFillTint="33"/>
        <w:jc w:val="both"/>
        <w:rPr>
          <w:rFonts w:ascii="Aptos Narrow" w:hAnsi="Aptos Narrow"/>
          <w:b/>
          <w:bCs/>
        </w:rPr>
      </w:pPr>
    </w:p>
    <w:p w14:paraId="470FAB59" w14:textId="77777777" w:rsidR="004778FC" w:rsidRDefault="004778FC" w:rsidP="00142194">
      <w:pPr>
        <w:shd w:val="clear" w:color="auto" w:fill="DAEEF3" w:themeFill="accent5" w:themeFillTint="33"/>
        <w:jc w:val="both"/>
        <w:rPr>
          <w:rFonts w:ascii="Aptos Narrow" w:hAnsi="Aptos Narrow"/>
          <w:b/>
          <w:bCs/>
        </w:rPr>
      </w:pPr>
      <w:r w:rsidRPr="00A764F7">
        <w:rPr>
          <w:rFonts w:ascii="Aptos Narrow" w:hAnsi="Aptos Narrow"/>
          <w:b/>
          <w:bCs/>
        </w:rPr>
        <w:t>Sample Performance Summary</w:t>
      </w:r>
    </w:p>
    <w:p w14:paraId="3F2D44FB" w14:textId="77777777" w:rsidR="004778FC" w:rsidRPr="00A764F7" w:rsidRDefault="004778FC" w:rsidP="004778FC">
      <w:pPr>
        <w:shd w:val="clear" w:color="auto" w:fill="DAEEF3" w:themeFill="accent5" w:themeFillTint="33"/>
        <w:rPr>
          <w:rFonts w:ascii="Aptos Narrow" w:hAnsi="Aptos Narrow"/>
          <w:b/>
          <w:bCs/>
        </w:rPr>
      </w:pPr>
    </w:p>
    <w:tbl>
      <w:tblPr>
        <w:tblStyle w:val="TableGrid"/>
        <w:tblW w:w="0" w:type="auto"/>
        <w:tblLook w:val="04A0" w:firstRow="1" w:lastRow="0" w:firstColumn="1" w:lastColumn="0" w:noHBand="0" w:noVBand="1"/>
      </w:tblPr>
      <w:tblGrid>
        <w:gridCol w:w="1678"/>
        <w:gridCol w:w="1678"/>
        <w:gridCol w:w="1678"/>
        <w:gridCol w:w="1678"/>
        <w:gridCol w:w="1679"/>
        <w:gridCol w:w="1679"/>
      </w:tblGrid>
      <w:tr w:rsidR="004778FC" w14:paraId="45C26279" w14:textId="77777777">
        <w:tc>
          <w:tcPr>
            <w:tcW w:w="1678" w:type="dxa"/>
            <w:shd w:val="clear" w:color="auto" w:fill="17365D" w:themeFill="text2" w:themeFillShade="BF"/>
          </w:tcPr>
          <w:p w14:paraId="46BC2E3F" w14:textId="77777777" w:rsidR="004778FC" w:rsidRPr="00A764F7" w:rsidRDefault="004778FC">
            <w:pPr>
              <w:jc w:val="center"/>
              <w:rPr>
                <w:rFonts w:ascii="Aptos Narrow" w:hAnsi="Aptos Narrow"/>
                <w:b/>
                <w:bCs/>
              </w:rPr>
            </w:pPr>
            <w:r w:rsidRPr="00A764F7">
              <w:rPr>
                <w:rFonts w:ascii="Aptos Narrow" w:hAnsi="Aptos Narrow"/>
                <w:b/>
                <w:bCs/>
              </w:rPr>
              <w:lastRenderedPageBreak/>
              <w:t>Population</w:t>
            </w:r>
          </w:p>
        </w:tc>
        <w:tc>
          <w:tcPr>
            <w:tcW w:w="1678" w:type="dxa"/>
            <w:shd w:val="clear" w:color="auto" w:fill="17365D" w:themeFill="text2" w:themeFillShade="BF"/>
          </w:tcPr>
          <w:p w14:paraId="3C46F14B" w14:textId="77777777" w:rsidR="004778FC" w:rsidRPr="00A764F7" w:rsidRDefault="004778FC">
            <w:pPr>
              <w:jc w:val="center"/>
              <w:rPr>
                <w:rFonts w:ascii="Aptos Narrow" w:hAnsi="Aptos Narrow"/>
                <w:b/>
                <w:bCs/>
              </w:rPr>
            </w:pPr>
            <w:r w:rsidRPr="00A764F7">
              <w:rPr>
                <w:rFonts w:ascii="Aptos Narrow" w:hAnsi="Aptos Narrow"/>
                <w:b/>
                <w:bCs/>
              </w:rPr>
              <w:t>Time Period</w:t>
            </w:r>
          </w:p>
        </w:tc>
        <w:tc>
          <w:tcPr>
            <w:tcW w:w="1678" w:type="dxa"/>
            <w:shd w:val="clear" w:color="auto" w:fill="17365D" w:themeFill="text2" w:themeFillShade="BF"/>
          </w:tcPr>
          <w:p w14:paraId="08A38BE3" w14:textId="77777777" w:rsidR="004778FC" w:rsidRPr="00A764F7" w:rsidRDefault="004778FC">
            <w:pPr>
              <w:jc w:val="center"/>
              <w:rPr>
                <w:rFonts w:ascii="Aptos Narrow" w:hAnsi="Aptos Narrow"/>
                <w:b/>
                <w:bCs/>
              </w:rPr>
            </w:pPr>
            <w:r w:rsidRPr="00A764F7">
              <w:rPr>
                <w:rFonts w:ascii="Aptos Narrow" w:hAnsi="Aptos Narrow"/>
                <w:b/>
                <w:bCs/>
              </w:rPr>
              <w:t>Good Count</w:t>
            </w:r>
          </w:p>
        </w:tc>
        <w:tc>
          <w:tcPr>
            <w:tcW w:w="1678" w:type="dxa"/>
            <w:shd w:val="clear" w:color="auto" w:fill="17365D" w:themeFill="text2" w:themeFillShade="BF"/>
          </w:tcPr>
          <w:p w14:paraId="053A3B71" w14:textId="77777777" w:rsidR="004778FC" w:rsidRPr="00A764F7" w:rsidRDefault="004778FC">
            <w:pPr>
              <w:jc w:val="center"/>
              <w:rPr>
                <w:rFonts w:ascii="Aptos Narrow" w:hAnsi="Aptos Narrow"/>
                <w:b/>
                <w:bCs/>
              </w:rPr>
            </w:pPr>
            <w:r w:rsidRPr="00A764F7">
              <w:rPr>
                <w:rFonts w:ascii="Aptos Narrow" w:hAnsi="Aptos Narrow"/>
                <w:b/>
                <w:bCs/>
              </w:rPr>
              <w:t>Bad Count</w:t>
            </w:r>
          </w:p>
        </w:tc>
        <w:tc>
          <w:tcPr>
            <w:tcW w:w="1679" w:type="dxa"/>
            <w:shd w:val="clear" w:color="auto" w:fill="17365D" w:themeFill="text2" w:themeFillShade="BF"/>
          </w:tcPr>
          <w:p w14:paraId="26070577" w14:textId="77777777" w:rsidR="004778FC" w:rsidRPr="00A764F7" w:rsidRDefault="004778FC">
            <w:pPr>
              <w:jc w:val="center"/>
              <w:rPr>
                <w:rFonts w:ascii="Aptos Narrow" w:hAnsi="Aptos Narrow"/>
                <w:b/>
                <w:bCs/>
              </w:rPr>
            </w:pPr>
            <w:r w:rsidRPr="00A764F7">
              <w:rPr>
                <w:rFonts w:ascii="Aptos Narrow" w:hAnsi="Aptos Narrow"/>
                <w:b/>
                <w:bCs/>
              </w:rPr>
              <w:t>Total Count</w:t>
            </w:r>
          </w:p>
        </w:tc>
        <w:tc>
          <w:tcPr>
            <w:tcW w:w="1679" w:type="dxa"/>
            <w:shd w:val="clear" w:color="auto" w:fill="17365D" w:themeFill="text2" w:themeFillShade="BF"/>
          </w:tcPr>
          <w:p w14:paraId="76696E89" w14:textId="77777777" w:rsidR="004778FC" w:rsidRPr="00A764F7" w:rsidRDefault="004778FC">
            <w:pPr>
              <w:jc w:val="center"/>
              <w:rPr>
                <w:rFonts w:ascii="Aptos Narrow" w:hAnsi="Aptos Narrow"/>
                <w:b/>
                <w:bCs/>
              </w:rPr>
            </w:pPr>
            <w:r w:rsidRPr="00A764F7">
              <w:rPr>
                <w:rFonts w:ascii="Aptos Narrow" w:hAnsi="Aptos Narrow"/>
                <w:b/>
                <w:bCs/>
              </w:rPr>
              <w:t>Bad Rate</w:t>
            </w:r>
          </w:p>
        </w:tc>
      </w:tr>
      <w:tr w:rsidR="004778FC" w14:paraId="4B5E2D25" w14:textId="77777777">
        <w:tc>
          <w:tcPr>
            <w:tcW w:w="1678" w:type="dxa"/>
          </w:tcPr>
          <w:p w14:paraId="4D489A97" w14:textId="77777777" w:rsidR="004778FC" w:rsidRDefault="004778FC">
            <w:pPr>
              <w:jc w:val="center"/>
              <w:rPr>
                <w:rFonts w:ascii="Aptos Narrow" w:hAnsi="Aptos Narrow"/>
              </w:rPr>
            </w:pPr>
            <w:r w:rsidRPr="00A764F7">
              <w:rPr>
                <w:rFonts w:ascii="Aptos Narrow" w:hAnsi="Aptos Narrow"/>
              </w:rPr>
              <w:t>All Records</w:t>
            </w:r>
          </w:p>
        </w:tc>
        <w:tc>
          <w:tcPr>
            <w:tcW w:w="1678" w:type="dxa"/>
          </w:tcPr>
          <w:p w14:paraId="755F7C80" w14:textId="77777777" w:rsidR="004778FC" w:rsidRDefault="004778FC">
            <w:pPr>
              <w:jc w:val="center"/>
              <w:rPr>
                <w:rFonts w:ascii="Aptos Narrow" w:hAnsi="Aptos Narrow"/>
              </w:rPr>
            </w:pPr>
            <w:r w:rsidRPr="00A764F7">
              <w:rPr>
                <w:rFonts w:ascii="Aptos Narrow" w:hAnsi="Aptos Narrow"/>
              </w:rPr>
              <w:t>1/17 to 12/19</w:t>
            </w:r>
          </w:p>
        </w:tc>
        <w:tc>
          <w:tcPr>
            <w:tcW w:w="1678" w:type="dxa"/>
          </w:tcPr>
          <w:p w14:paraId="6B383F0C" w14:textId="77777777" w:rsidR="004778FC" w:rsidRDefault="004778FC">
            <w:pPr>
              <w:jc w:val="center"/>
              <w:rPr>
                <w:rFonts w:ascii="Aptos Narrow" w:hAnsi="Aptos Narrow"/>
              </w:rPr>
            </w:pPr>
            <w:r w:rsidRPr="00A764F7">
              <w:rPr>
                <w:rFonts w:ascii="Aptos Narrow" w:hAnsi="Aptos Narrow"/>
              </w:rPr>
              <w:t>68,277,081</w:t>
            </w:r>
          </w:p>
        </w:tc>
        <w:tc>
          <w:tcPr>
            <w:tcW w:w="1678" w:type="dxa"/>
          </w:tcPr>
          <w:p w14:paraId="67D795A2" w14:textId="77777777" w:rsidR="004778FC" w:rsidRDefault="004778FC">
            <w:pPr>
              <w:jc w:val="center"/>
              <w:rPr>
                <w:rFonts w:ascii="Aptos Narrow" w:hAnsi="Aptos Narrow"/>
              </w:rPr>
            </w:pPr>
            <w:r w:rsidRPr="00A764F7">
              <w:rPr>
                <w:rFonts w:ascii="Aptos Narrow" w:hAnsi="Aptos Narrow"/>
              </w:rPr>
              <w:t>410,231</w:t>
            </w:r>
          </w:p>
        </w:tc>
        <w:tc>
          <w:tcPr>
            <w:tcW w:w="1679" w:type="dxa"/>
          </w:tcPr>
          <w:p w14:paraId="549465CE" w14:textId="77777777" w:rsidR="004778FC" w:rsidRDefault="004778FC">
            <w:pPr>
              <w:jc w:val="center"/>
              <w:rPr>
                <w:rFonts w:ascii="Aptos Narrow" w:hAnsi="Aptos Narrow"/>
              </w:rPr>
            </w:pPr>
            <w:r w:rsidRPr="00A764F7">
              <w:rPr>
                <w:rFonts w:ascii="Aptos Narrow" w:hAnsi="Aptos Narrow"/>
              </w:rPr>
              <w:t>68,687,312</w:t>
            </w:r>
          </w:p>
        </w:tc>
        <w:tc>
          <w:tcPr>
            <w:tcW w:w="1679" w:type="dxa"/>
          </w:tcPr>
          <w:p w14:paraId="5C1276A3" w14:textId="77777777" w:rsidR="004778FC" w:rsidRDefault="004778FC">
            <w:pPr>
              <w:jc w:val="center"/>
              <w:rPr>
                <w:rFonts w:ascii="Aptos Narrow" w:hAnsi="Aptos Narrow"/>
              </w:rPr>
            </w:pPr>
            <w:r>
              <w:rPr>
                <w:rFonts w:ascii="Aptos Narrow" w:hAnsi="Aptos Narrow"/>
              </w:rPr>
              <w:t>0.60%</w:t>
            </w:r>
          </w:p>
        </w:tc>
      </w:tr>
      <w:tr w:rsidR="004778FC" w14:paraId="7DE90EB5" w14:textId="77777777">
        <w:tc>
          <w:tcPr>
            <w:tcW w:w="1678" w:type="dxa"/>
          </w:tcPr>
          <w:p w14:paraId="76F6CDCA" w14:textId="77777777" w:rsidR="004778FC" w:rsidRDefault="004778FC">
            <w:pPr>
              <w:jc w:val="center"/>
              <w:rPr>
                <w:rFonts w:ascii="Aptos Narrow" w:hAnsi="Aptos Narrow"/>
              </w:rPr>
            </w:pPr>
            <w:r w:rsidRPr="00A764F7">
              <w:rPr>
                <w:rFonts w:ascii="Aptos Narrow" w:hAnsi="Aptos Narrow"/>
              </w:rPr>
              <w:t>Training Sample</w:t>
            </w:r>
          </w:p>
        </w:tc>
        <w:tc>
          <w:tcPr>
            <w:tcW w:w="1678" w:type="dxa"/>
          </w:tcPr>
          <w:p w14:paraId="7541A70E" w14:textId="77777777" w:rsidR="004778FC" w:rsidRDefault="004778FC">
            <w:pPr>
              <w:jc w:val="center"/>
              <w:rPr>
                <w:rFonts w:ascii="Aptos Narrow" w:hAnsi="Aptos Narrow"/>
              </w:rPr>
            </w:pPr>
            <w:r w:rsidRPr="00A764F7">
              <w:rPr>
                <w:rFonts w:ascii="Aptos Narrow" w:hAnsi="Aptos Narrow"/>
              </w:rPr>
              <w:t>1/17 to 6/19</w:t>
            </w:r>
          </w:p>
        </w:tc>
        <w:tc>
          <w:tcPr>
            <w:tcW w:w="1678" w:type="dxa"/>
          </w:tcPr>
          <w:p w14:paraId="72B2BAD8" w14:textId="77777777" w:rsidR="004778FC" w:rsidRDefault="004778FC">
            <w:pPr>
              <w:jc w:val="center"/>
              <w:rPr>
                <w:rFonts w:ascii="Aptos Narrow" w:hAnsi="Aptos Narrow"/>
              </w:rPr>
            </w:pPr>
            <w:r w:rsidRPr="00A764F7">
              <w:rPr>
                <w:rFonts w:ascii="Aptos Narrow" w:hAnsi="Aptos Narrow"/>
              </w:rPr>
              <w:t>34,655,016</w:t>
            </w:r>
          </w:p>
        </w:tc>
        <w:tc>
          <w:tcPr>
            <w:tcW w:w="1678" w:type="dxa"/>
          </w:tcPr>
          <w:p w14:paraId="4DB6ECED" w14:textId="77777777" w:rsidR="004778FC" w:rsidRDefault="004778FC">
            <w:pPr>
              <w:jc w:val="center"/>
              <w:rPr>
                <w:rFonts w:ascii="Aptos Narrow" w:hAnsi="Aptos Narrow"/>
              </w:rPr>
            </w:pPr>
            <w:r w:rsidRPr="00A764F7">
              <w:rPr>
                <w:rFonts w:ascii="Aptos Narrow" w:hAnsi="Aptos Narrow"/>
              </w:rPr>
              <w:t>197,430</w:t>
            </w:r>
          </w:p>
        </w:tc>
        <w:tc>
          <w:tcPr>
            <w:tcW w:w="1679" w:type="dxa"/>
          </w:tcPr>
          <w:p w14:paraId="7DAC0EB2" w14:textId="77777777" w:rsidR="004778FC" w:rsidRDefault="004778FC">
            <w:pPr>
              <w:jc w:val="center"/>
              <w:rPr>
                <w:rFonts w:ascii="Aptos Narrow" w:hAnsi="Aptos Narrow"/>
              </w:rPr>
            </w:pPr>
            <w:r w:rsidRPr="00A764F7">
              <w:rPr>
                <w:rFonts w:ascii="Aptos Narrow" w:hAnsi="Aptos Narrow"/>
              </w:rPr>
              <w:t>34,852,446</w:t>
            </w:r>
          </w:p>
        </w:tc>
        <w:tc>
          <w:tcPr>
            <w:tcW w:w="1679" w:type="dxa"/>
          </w:tcPr>
          <w:p w14:paraId="4CBCB142" w14:textId="77777777" w:rsidR="004778FC" w:rsidRDefault="004778FC">
            <w:pPr>
              <w:jc w:val="center"/>
              <w:rPr>
                <w:rFonts w:ascii="Aptos Narrow" w:hAnsi="Aptos Narrow"/>
              </w:rPr>
            </w:pPr>
            <w:r>
              <w:rPr>
                <w:rFonts w:ascii="Aptos Narrow" w:hAnsi="Aptos Narrow"/>
              </w:rPr>
              <w:t>0.57%</w:t>
            </w:r>
          </w:p>
        </w:tc>
      </w:tr>
      <w:tr w:rsidR="004778FC" w14:paraId="01D25A92" w14:textId="77777777">
        <w:tc>
          <w:tcPr>
            <w:tcW w:w="1678" w:type="dxa"/>
          </w:tcPr>
          <w:p w14:paraId="70E63EDF" w14:textId="77777777" w:rsidR="004778FC" w:rsidRPr="00A764F7" w:rsidRDefault="004778FC">
            <w:pPr>
              <w:jc w:val="center"/>
              <w:rPr>
                <w:rFonts w:ascii="Aptos Narrow" w:hAnsi="Aptos Narrow"/>
              </w:rPr>
            </w:pPr>
            <w:r w:rsidRPr="00A764F7">
              <w:rPr>
                <w:rFonts w:ascii="Aptos Narrow" w:hAnsi="Aptos Narrow"/>
              </w:rPr>
              <w:t>In-Time</w:t>
            </w:r>
          </w:p>
          <w:p w14:paraId="4C06DA6F" w14:textId="77777777" w:rsidR="004778FC" w:rsidRDefault="004778FC">
            <w:pPr>
              <w:jc w:val="center"/>
              <w:rPr>
                <w:rFonts w:ascii="Aptos Narrow" w:hAnsi="Aptos Narrow"/>
              </w:rPr>
            </w:pPr>
            <w:r w:rsidRPr="00A764F7">
              <w:rPr>
                <w:rFonts w:ascii="Aptos Narrow" w:hAnsi="Aptos Narrow"/>
              </w:rPr>
              <w:t>Validation</w:t>
            </w:r>
          </w:p>
        </w:tc>
        <w:tc>
          <w:tcPr>
            <w:tcW w:w="1678" w:type="dxa"/>
          </w:tcPr>
          <w:p w14:paraId="3DF6C40B" w14:textId="77777777" w:rsidR="004778FC" w:rsidRDefault="004778FC">
            <w:pPr>
              <w:jc w:val="center"/>
              <w:rPr>
                <w:rFonts w:ascii="Aptos Narrow" w:hAnsi="Aptos Narrow"/>
              </w:rPr>
            </w:pPr>
            <w:r w:rsidRPr="00A764F7">
              <w:rPr>
                <w:rFonts w:ascii="Aptos Narrow" w:hAnsi="Aptos Narrow"/>
              </w:rPr>
              <w:t>1/17 to 6/19</w:t>
            </w:r>
          </w:p>
        </w:tc>
        <w:tc>
          <w:tcPr>
            <w:tcW w:w="1678" w:type="dxa"/>
          </w:tcPr>
          <w:p w14:paraId="3ECBAD2B" w14:textId="77777777" w:rsidR="004778FC" w:rsidRDefault="004778FC">
            <w:pPr>
              <w:jc w:val="center"/>
              <w:rPr>
                <w:rFonts w:ascii="Aptos Narrow" w:hAnsi="Aptos Narrow"/>
              </w:rPr>
            </w:pPr>
            <w:r w:rsidRPr="00A764F7">
              <w:rPr>
                <w:rFonts w:ascii="Aptos Narrow" w:hAnsi="Aptos Narrow"/>
              </w:rPr>
              <w:t>23,103,344</w:t>
            </w:r>
          </w:p>
        </w:tc>
        <w:tc>
          <w:tcPr>
            <w:tcW w:w="1678" w:type="dxa"/>
          </w:tcPr>
          <w:p w14:paraId="26BF15ED" w14:textId="77777777" w:rsidR="004778FC" w:rsidRDefault="004778FC">
            <w:pPr>
              <w:jc w:val="center"/>
              <w:rPr>
                <w:rFonts w:ascii="Aptos Narrow" w:hAnsi="Aptos Narrow"/>
              </w:rPr>
            </w:pPr>
            <w:r w:rsidRPr="00A764F7">
              <w:rPr>
                <w:rFonts w:ascii="Aptos Narrow" w:hAnsi="Aptos Narrow"/>
              </w:rPr>
              <w:t>131,620</w:t>
            </w:r>
          </w:p>
        </w:tc>
        <w:tc>
          <w:tcPr>
            <w:tcW w:w="1679" w:type="dxa"/>
          </w:tcPr>
          <w:p w14:paraId="0BB8EDA2" w14:textId="77777777" w:rsidR="004778FC" w:rsidRDefault="004778FC">
            <w:pPr>
              <w:jc w:val="center"/>
              <w:rPr>
                <w:rFonts w:ascii="Aptos Narrow" w:hAnsi="Aptos Narrow"/>
              </w:rPr>
            </w:pPr>
            <w:r w:rsidRPr="00A764F7">
              <w:rPr>
                <w:rFonts w:ascii="Aptos Narrow" w:hAnsi="Aptos Narrow"/>
              </w:rPr>
              <w:t>23,234,964</w:t>
            </w:r>
          </w:p>
        </w:tc>
        <w:tc>
          <w:tcPr>
            <w:tcW w:w="1679" w:type="dxa"/>
          </w:tcPr>
          <w:p w14:paraId="50810CBC" w14:textId="77777777" w:rsidR="004778FC" w:rsidRDefault="004778FC">
            <w:pPr>
              <w:jc w:val="center"/>
              <w:rPr>
                <w:rFonts w:ascii="Aptos Narrow" w:hAnsi="Aptos Narrow"/>
              </w:rPr>
            </w:pPr>
            <w:r>
              <w:rPr>
                <w:rFonts w:ascii="Aptos Narrow" w:hAnsi="Aptos Narrow"/>
              </w:rPr>
              <w:t>0.57%</w:t>
            </w:r>
          </w:p>
        </w:tc>
      </w:tr>
      <w:tr w:rsidR="004778FC" w14:paraId="79A2019C" w14:textId="77777777">
        <w:tc>
          <w:tcPr>
            <w:tcW w:w="1678" w:type="dxa"/>
          </w:tcPr>
          <w:p w14:paraId="7DE95772" w14:textId="77777777" w:rsidR="004778FC" w:rsidRPr="00A764F7" w:rsidRDefault="004778FC">
            <w:pPr>
              <w:jc w:val="center"/>
              <w:rPr>
                <w:rFonts w:ascii="Aptos Narrow" w:hAnsi="Aptos Narrow"/>
              </w:rPr>
            </w:pPr>
            <w:r w:rsidRPr="00A764F7">
              <w:rPr>
                <w:rFonts w:ascii="Aptos Narrow" w:hAnsi="Aptos Narrow"/>
              </w:rPr>
              <w:t>Out-of-Time</w:t>
            </w:r>
          </w:p>
          <w:p w14:paraId="7BCCAA65" w14:textId="77777777" w:rsidR="004778FC" w:rsidRDefault="004778FC">
            <w:pPr>
              <w:jc w:val="center"/>
              <w:rPr>
                <w:rFonts w:ascii="Aptos Narrow" w:hAnsi="Aptos Narrow"/>
              </w:rPr>
            </w:pPr>
            <w:r w:rsidRPr="00A764F7">
              <w:rPr>
                <w:rFonts w:ascii="Aptos Narrow" w:hAnsi="Aptos Narrow"/>
              </w:rPr>
              <w:t>Test Sample</w:t>
            </w:r>
          </w:p>
        </w:tc>
        <w:tc>
          <w:tcPr>
            <w:tcW w:w="1678" w:type="dxa"/>
          </w:tcPr>
          <w:p w14:paraId="75B1F0E1" w14:textId="77777777" w:rsidR="004778FC" w:rsidRDefault="004778FC">
            <w:pPr>
              <w:jc w:val="center"/>
              <w:rPr>
                <w:rFonts w:ascii="Aptos Narrow" w:hAnsi="Aptos Narrow"/>
              </w:rPr>
            </w:pPr>
            <w:r w:rsidRPr="00A764F7">
              <w:rPr>
                <w:rFonts w:ascii="Aptos Narrow" w:hAnsi="Aptos Narrow"/>
              </w:rPr>
              <w:t>7/19 to 12/19</w:t>
            </w:r>
          </w:p>
        </w:tc>
        <w:tc>
          <w:tcPr>
            <w:tcW w:w="1678" w:type="dxa"/>
          </w:tcPr>
          <w:p w14:paraId="4672E23F" w14:textId="77777777" w:rsidR="004778FC" w:rsidRDefault="004778FC">
            <w:pPr>
              <w:jc w:val="center"/>
              <w:rPr>
                <w:rFonts w:ascii="Aptos Narrow" w:hAnsi="Aptos Narrow"/>
              </w:rPr>
            </w:pPr>
            <w:r w:rsidRPr="00A764F7">
              <w:rPr>
                <w:rFonts w:ascii="Aptos Narrow" w:hAnsi="Aptos Narrow"/>
              </w:rPr>
              <w:t>10,518,721</w:t>
            </w:r>
          </w:p>
        </w:tc>
        <w:tc>
          <w:tcPr>
            <w:tcW w:w="1678" w:type="dxa"/>
          </w:tcPr>
          <w:p w14:paraId="405E6420" w14:textId="77777777" w:rsidR="004778FC" w:rsidRDefault="004778FC">
            <w:pPr>
              <w:jc w:val="center"/>
              <w:rPr>
                <w:rFonts w:ascii="Aptos Narrow" w:hAnsi="Aptos Narrow"/>
              </w:rPr>
            </w:pPr>
            <w:r w:rsidRPr="00A764F7">
              <w:rPr>
                <w:rFonts w:ascii="Aptos Narrow" w:hAnsi="Aptos Narrow"/>
              </w:rPr>
              <w:t>81,181</w:t>
            </w:r>
          </w:p>
        </w:tc>
        <w:tc>
          <w:tcPr>
            <w:tcW w:w="1679" w:type="dxa"/>
          </w:tcPr>
          <w:p w14:paraId="00340648" w14:textId="77777777" w:rsidR="004778FC" w:rsidRDefault="004778FC">
            <w:pPr>
              <w:jc w:val="center"/>
              <w:rPr>
                <w:rFonts w:ascii="Aptos Narrow" w:hAnsi="Aptos Narrow"/>
              </w:rPr>
            </w:pPr>
            <w:r w:rsidRPr="00A764F7">
              <w:rPr>
                <w:rFonts w:ascii="Aptos Narrow" w:hAnsi="Aptos Narrow"/>
              </w:rPr>
              <w:t>10,599,902</w:t>
            </w:r>
          </w:p>
        </w:tc>
        <w:tc>
          <w:tcPr>
            <w:tcW w:w="1679" w:type="dxa"/>
          </w:tcPr>
          <w:p w14:paraId="66E1A5C9" w14:textId="77777777" w:rsidR="004778FC" w:rsidRDefault="004778FC">
            <w:pPr>
              <w:jc w:val="center"/>
              <w:rPr>
                <w:rFonts w:ascii="Aptos Narrow" w:hAnsi="Aptos Narrow"/>
              </w:rPr>
            </w:pPr>
            <w:r>
              <w:rPr>
                <w:rFonts w:ascii="Aptos Narrow" w:hAnsi="Aptos Narrow"/>
              </w:rPr>
              <w:t>0.77%</w:t>
            </w:r>
          </w:p>
        </w:tc>
      </w:tr>
    </w:tbl>
    <w:p w14:paraId="5724B3FC" w14:textId="77777777" w:rsidR="004778FC" w:rsidRDefault="004778FC" w:rsidP="004778FC">
      <w:pPr>
        <w:shd w:val="clear" w:color="auto" w:fill="DAEEF3" w:themeFill="accent5" w:themeFillTint="33"/>
        <w:rPr>
          <w:rFonts w:ascii="Aptos Narrow" w:hAnsi="Aptos Narrow"/>
        </w:rPr>
      </w:pPr>
    </w:p>
    <w:p w14:paraId="0D79AF6A" w14:textId="36199D32" w:rsidR="004778FC" w:rsidRDefault="004778FC" w:rsidP="00142194">
      <w:pPr>
        <w:shd w:val="clear" w:color="auto" w:fill="DAEEF3" w:themeFill="accent5" w:themeFillTint="33"/>
        <w:jc w:val="both"/>
        <w:rPr>
          <w:rFonts w:ascii="Aptos Narrow" w:hAnsi="Aptos Narrow"/>
        </w:rPr>
      </w:pPr>
      <w:r w:rsidRPr="00A764F7">
        <w:rPr>
          <w:rFonts w:ascii="Aptos Narrow" w:hAnsi="Aptos Narrow"/>
        </w:rPr>
        <w:t>There were different fraud rates for different clients during different periods, so the FCR (fraud capture</w:t>
      </w:r>
      <w:r>
        <w:rPr>
          <w:rFonts w:ascii="Aptos Narrow" w:hAnsi="Aptos Narrow"/>
        </w:rPr>
        <w:t xml:space="preserve"> </w:t>
      </w:r>
      <w:r w:rsidRPr="00A764F7">
        <w:rPr>
          <w:rFonts w:ascii="Aptos Narrow" w:hAnsi="Aptos Narrow"/>
        </w:rPr>
        <w:t>rate) data that is reported in this document was normalized to the long-term unsampled fraud rate of</w:t>
      </w:r>
      <w:r>
        <w:rPr>
          <w:rFonts w:ascii="Aptos Narrow" w:hAnsi="Aptos Narrow"/>
        </w:rPr>
        <w:t xml:space="preserve"> </w:t>
      </w:r>
      <w:r w:rsidRPr="00A764F7">
        <w:rPr>
          <w:rFonts w:ascii="Aptos Narrow" w:hAnsi="Aptos Narrow"/>
        </w:rPr>
        <w:t>each client over the entire date range (2017 through 2019).</w:t>
      </w:r>
    </w:p>
    <w:p w14:paraId="2C6D945F" w14:textId="77777777" w:rsidR="004778FC" w:rsidRDefault="004778FC" w:rsidP="00142194">
      <w:pPr>
        <w:shd w:val="clear" w:color="auto" w:fill="DAEEF3" w:themeFill="accent5" w:themeFillTint="33"/>
        <w:jc w:val="both"/>
        <w:rPr>
          <w:rFonts w:ascii="Aptos Narrow" w:hAnsi="Aptos Narrow"/>
        </w:rPr>
      </w:pPr>
    </w:p>
    <w:p w14:paraId="2AC177BC" w14:textId="214C2ECC" w:rsidR="0019499A" w:rsidRPr="00AF4D93" w:rsidRDefault="0019499A" w:rsidP="00142194">
      <w:pPr>
        <w:shd w:val="clear" w:color="auto" w:fill="DAEEF3" w:themeFill="accent5" w:themeFillTint="33"/>
        <w:jc w:val="both"/>
        <w:rPr>
          <w:rFonts w:ascii="Aptos Narrow" w:hAnsi="Aptos Narrow"/>
        </w:rPr>
      </w:pPr>
      <w:r w:rsidRPr="00AF4D93">
        <w:rPr>
          <w:rFonts w:ascii="Aptos Narrow" w:hAnsi="Aptos Narrow"/>
        </w:rPr>
        <w:t>All samples included some down sampling of goods and higher fraud rates than are seen in the general</w:t>
      </w:r>
      <w:r>
        <w:rPr>
          <w:rFonts w:ascii="Aptos Narrow" w:hAnsi="Aptos Narrow"/>
        </w:rPr>
        <w:t xml:space="preserve"> </w:t>
      </w:r>
      <w:r w:rsidRPr="00AF4D93">
        <w:rPr>
          <w:rFonts w:ascii="Aptos Narrow" w:hAnsi="Aptos Narrow"/>
        </w:rPr>
        <w:t xml:space="preserve">population, so </w:t>
      </w:r>
      <w:r w:rsidR="00123629" w:rsidRPr="00AF4D93">
        <w:rPr>
          <w:rFonts w:ascii="Aptos Narrow" w:hAnsi="Aptos Narrow"/>
        </w:rPr>
        <w:t>all</w:t>
      </w:r>
      <w:r w:rsidRPr="00AF4D93">
        <w:rPr>
          <w:rFonts w:ascii="Aptos Narrow" w:hAnsi="Aptos Narrow"/>
        </w:rPr>
        <w:t xml:space="preserve"> the performance calculations display results in which the fraud rate is normalized to</w:t>
      </w:r>
      <w:r>
        <w:rPr>
          <w:rFonts w:ascii="Aptos Narrow" w:hAnsi="Aptos Narrow"/>
        </w:rPr>
        <w:t xml:space="preserve"> </w:t>
      </w:r>
      <w:r w:rsidRPr="00AF4D93">
        <w:rPr>
          <w:rFonts w:ascii="Aptos Narrow" w:hAnsi="Aptos Narrow"/>
        </w:rPr>
        <w:t>the underlying population bad rate.</w:t>
      </w:r>
    </w:p>
    <w:p w14:paraId="5B1B2DE1" w14:textId="77777777" w:rsidR="0019499A" w:rsidRDefault="0019499A" w:rsidP="00142194">
      <w:pPr>
        <w:shd w:val="clear" w:color="auto" w:fill="DAEEF3" w:themeFill="accent5" w:themeFillTint="33"/>
        <w:jc w:val="both"/>
        <w:rPr>
          <w:rFonts w:ascii="Aptos Narrow" w:hAnsi="Aptos Narrow"/>
        </w:rPr>
      </w:pPr>
    </w:p>
    <w:p w14:paraId="3CBBEEA0" w14:textId="1F38E309" w:rsidR="0019499A" w:rsidRPr="00AF4D93" w:rsidRDefault="0019499A" w:rsidP="00142194">
      <w:pPr>
        <w:shd w:val="clear" w:color="auto" w:fill="DAEEF3" w:themeFill="accent5" w:themeFillTint="33"/>
        <w:jc w:val="both"/>
        <w:rPr>
          <w:rFonts w:ascii="Aptos Narrow" w:hAnsi="Aptos Narrow"/>
        </w:rPr>
      </w:pPr>
      <w:r w:rsidRPr="00AF4D93">
        <w:rPr>
          <w:rFonts w:ascii="Aptos Narrow" w:hAnsi="Aptos Narrow"/>
        </w:rPr>
        <w:t xml:space="preserve">For this analysis, records are re-weighted to reflect the </w:t>
      </w:r>
      <w:r w:rsidR="006A6E1D" w:rsidRPr="00AF4D93">
        <w:rPr>
          <w:rFonts w:ascii="Aptos Narrow" w:hAnsi="Aptos Narrow"/>
        </w:rPr>
        <w:t>population’s</w:t>
      </w:r>
      <w:r w:rsidRPr="00AF4D93">
        <w:rPr>
          <w:rFonts w:ascii="Aptos Narrow" w:hAnsi="Aptos Narrow"/>
        </w:rPr>
        <w:t xml:space="preserve"> bad rate, so only proportions are</w:t>
      </w:r>
      <w:r>
        <w:rPr>
          <w:rFonts w:ascii="Aptos Narrow" w:hAnsi="Aptos Narrow"/>
        </w:rPr>
        <w:t xml:space="preserve"> </w:t>
      </w:r>
      <w:r w:rsidRPr="00AF4D93">
        <w:rPr>
          <w:rFonts w:ascii="Aptos Narrow" w:hAnsi="Aptos Narrow"/>
        </w:rPr>
        <w:t>shown in</w:t>
      </w:r>
      <w:r>
        <w:rPr>
          <w:rFonts w:ascii="Aptos Narrow" w:hAnsi="Aptos Narrow"/>
        </w:rPr>
        <w:t xml:space="preserve"> the</w:t>
      </w:r>
      <w:r w:rsidRPr="00AF4D93">
        <w:rPr>
          <w:rFonts w:ascii="Aptos Narrow" w:hAnsi="Aptos Narrow"/>
        </w:rPr>
        <w:t xml:space="preserve"> table, rather than actual counts.</w:t>
      </w:r>
    </w:p>
    <w:p w14:paraId="10BE3A75" w14:textId="77777777" w:rsidR="0019499A" w:rsidRDefault="0019499A" w:rsidP="00142194">
      <w:pPr>
        <w:shd w:val="clear" w:color="auto" w:fill="DAEEF3" w:themeFill="accent5" w:themeFillTint="33"/>
        <w:jc w:val="both"/>
        <w:rPr>
          <w:rFonts w:ascii="Aptos Narrow" w:hAnsi="Aptos Narrow"/>
        </w:rPr>
      </w:pPr>
    </w:p>
    <w:p w14:paraId="6CD5552C" w14:textId="77777777" w:rsidR="0019499A" w:rsidRDefault="0019499A" w:rsidP="00142194">
      <w:pPr>
        <w:shd w:val="clear" w:color="auto" w:fill="DAEEF3" w:themeFill="accent5" w:themeFillTint="33"/>
        <w:jc w:val="both"/>
        <w:rPr>
          <w:rFonts w:ascii="Aptos Narrow" w:hAnsi="Aptos Narrow"/>
        </w:rPr>
      </w:pPr>
      <w:r w:rsidRPr="00AF4D93">
        <w:rPr>
          <w:rFonts w:ascii="Aptos Narrow" w:hAnsi="Aptos Narrow"/>
        </w:rPr>
        <w:t>To measure the score’s ability to predict, the following common metrics are evaluated: the AUC (area</w:t>
      </w:r>
      <w:r>
        <w:rPr>
          <w:rFonts w:ascii="Aptos Narrow" w:hAnsi="Aptos Narrow"/>
        </w:rPr>
        <w:t xml:space="preserve"> </w:t>
      </w:r>
      <w:r w:rsidRPr="00AF4D93">
        <w:rPr>
          <w:rFonts w:ascii="Aptos Narrow" w:hAnsi="Aptos Narrow"/>
        </w:rPr>
        <w:t>under curve) and the FDR (fraud detection rate). The AUC score is the relationship between true</w:t>
      </w:r>
      <w:r>
        <w:rPr>
          <w:rFonts w:ascii="Aptos Narrow" w:hAnsi="Aptos Narrow"/>
        </w:rPr>
        <w:t xml:space="preserve"> </w:t>
      </w:r>
      <w:r w:rsidRPr="00AF4D93">
        <w:rPr>
          <w:rFonts w:ascii="Aptos Narrow" w:hAnsi="Aptos Narrow"/>
        </w:rPr>
        <w:t>positives and true negatives. The higher the AUC score, the higher the accuracy of the model. Similarly,</w:t>
      </w:r>
      <w:r>
        <w:rPr>
          <w:rFonts w:ascii="Aptos Narrow" w:hAnsi="Aptos Narrow"/>
        </w:rPr>
        <w:t xml:space="preserve"> </w:t>
      </w:r>
      <w:r w:rsidRPr="00AF4D93">
        <w:rPr>
          <w:rFonts w:ascii="Aptos Narrow" w:hAnsi="Aptos Narrow"/>
        </w:rPr>
        <w:t>the FDR measures the percentage of fraud that is identified in the bottom nth percent depth of file.</w:t>
      </w:r>
    </w:p>
    <w:p w14:paraId="4F315B71" w14:textId="77777777" w:rsidR="0019499A" w:rsidRPr="00AF4D93" w:rsidRDefault="0019499A" w:rsidP="00142194">
      <w:pPr>
        <w:shd w:val="clear" w:color="auto" w:fill="DAEEF3" w:themeFill="accent5" w:themeFillTint="33"/>
        <w:jc w:val="both"/>
        <w:rPr>
          <w:rFonts w:ascii="Aptos Narrow" w:hAnsi="Aptos Narrow"/>
        </w:rPr>
      </w:pPr>
    </w:p>
    <w:p w14:paraId="338DCB9A" w14:textId="6CA1DB08" w:rsidR="0019499A" w:rsidRDefault="0019499A" w:rsidP="00142194">
      <w:pPr>
        <w:shd w:val="clear" w:color="auto" w:fill="DAEEF3" w:themeFill="accent5" w:themeFillTint="33"/>
        <w:jc w:val="both"/>
        <w:rPr>
          <w:rFonts w:ascii="Aptos Narrow" w:hAnsi="Aptos Narrow"/>
        </w:rPr>
      </w:pPr>
      <w:r w:rsidRPr="00AF4D93">
        <w:rPr>
          <w:rFonts w:ascii="Aptos Narrow" w:hAnsi="Aptos Narrow"/>
        </w:rPr>
        <w:t>The following performance table</w:t>
      </w:r>
      <w:r>
        <w:rPr>
          <w:rFonts w:ascii="Aptos Narrow" w:hAnsi="Aptos Narrow"/>
        </w:rPr>
        <w:t xml:space="preserve"> </w:t>
      </w:r>
      <w:r w:rsidR="00A03032">
        <w:rPr>
          <w:rFonts w:ascii="Aptos Narrow" w:hAnsi="Aptos Narrow"/>
        </w:rPr>
        <w:t>is</w:t>
      </w:r>
      <w:r w:rsidRPr="00AF4D93">
        <w:rPr>
          <w:rFonts w:ascii="Aptos Narrow" w:hAnsi="Aptos Narrow"/>
        </w:rPr>
        <w:t xml:space="preserve"> based on the samples that were used during model development.</w:t>
      </w:r>
      <w:r>
        <w:rPr>
          <w:rFonts w:ascii="Aptos Narrow" w:hAnsi="Aptos Narrow"/>
        </w:rPr>
        <w:t xml:space="preserve"> </w:t>
      </w:r>
      <w:r w:rsidRPr="00AF4D93">
        <w:rPr>
          <w:rFonts w:ascii="Aptos Narrow" w:hAnsi="Aptos Narrow"/>
        </w:rPr>
        <w:t>These samples include</w:t>
      </w:r>
      <w:r w:rsidR="00DC2524">
        <w:rPr>
          <w:rFonts w:ascii="Aptos Narrow" w:hAnsi="Aptos Narrow"/>
        </w:rPr>
        <w:t xml:space="preserve"> </w:t>
      </w:r>
      <w:r w:rsidRPr="00AF4D93">
        <w:rPr>
          <w:rFonts w:ascii="Aptos Narrow" w:hAnsi="Aptos Narrow"/>
        </w:rPr>
        <w:t>training. The performance table</w:t>
      </w:r>
      <w:r>
        <w:rPr>
          <w:rFonts w:ascii="Aptos Narrow" w:hAnsi="Aptos Narrow"/>
        </w:rPr>
        <w:t xml:space="preserve"> </w:t>
      </w:r>
      <w:r w:rsidRPr="00AF4D93">
        <w:rPr>
          <w:rFonts w:ascii="Aptos Narrow" w:hAnsi="Aptos Narrow"/>
        </w:rPr>
        <w:t>measures the predictive nature of the Fraud Intelligence model</w:t>
      </w:r>
      <w:r>
        <w:rPr>
          <w:rFonts w:ascii="Aptos Narrow" w:hAnsi="Aptos Narrow"/>
        </w:rPr>
        <w:t>.</w:t>
      </w:r>
    </w:p>
    <w:p w14:paraId="61C8ACB5" w14:textId="77777777" w:rsidR="0019499A" w:rsidRDefault="0019499A" w:rsidP="0019499A">
      <w:pPr>
        <w:shd w:val="clear" w:color="auto" w:fill="DAEEF3" w:themeFill="accent5" w:themeFillTint="33"/>
        <w:rPr>
          <w:rFonts w:ascii="Aptos Narrow" w:hAnsi="Aptos Narrow"/>
        </w:rPr>
      </w:pPr>
    </w:p>
    <w:tbl>
      <w:tblPr>
        <w:tblStyle w:val="TableGrid"/>
        <w:tblW w:w="0" w:type="auto"/>
        <w:tblLook w:val="04A0" w:firstRow="1" w:lastRow="0" w:firstColumn="1" w:lastColumn="0" w:noHBand="0" w:noVBand="1"/>
      </w:tblPr>
      <w:tblGrid>
        <w:gridCol w:w="1438"/>
        <w:gridCol w:w="1438"/>
        <w:gridCol w:w="1438"/>
        <w:gridCol w:w="1439"/>
        <w:gridCol w:w="1439"/>
        <w:gridCol w:w="1439"/>
        <w:gridCol w:w="1439"/>
      </w:tblGrid>
      <w:tr w:rsidR="0019499A" w14:paraId="13027935" w14:textId="77777777">
        <w:tc>
          <w:tcPr>
            <w:tcW w:w="1438" w:type="dxa"/>
            <w:shd w:val="clear" w:color="auto" w:fill="17365D" w:themeFill="text2" w:themeFillShade="BF"/>
          </w:tcPr>
          <w:p w14:paraId="6A968CD2" w14:textId="77777777" w:rsidR="0019499A" w:rsidRPr="00130C7B" w:rsidRDefault="0019499A">
            <w:pPr>
              <w:jc w:val="center"/>
              <w:rPr>
                <w:rFonts w:ascii="Aptos Narrow" w:hAnsi="Aptos Narrow"/>
                <w:b/>
                <w:bCs/>
              </w:rPr>
            </w:pPr>
            <w:r w:rsidRPr="00130C7B">
              <w:rPr>
                <w:rFonts w:ascii="Aptos Narrow" w:hAnsi="Aptos Narrow"/>
                <w:b/>
                <w:bCs/>
              </w:rPr>
              <w:t>Sample Type</w:t>
            </w:r>
          </w:p>
        </w:tc>
        <w:tc>
          <w:tcPr>
            <w:tcW w:w="1438" w:type="dxa"/>
            <w:shd w:val="clear" w:color="auto" w:fill="17365D" w:themeFill="text2" w:themeFillShade="BF"/>
          </w:tcPr>
          <w:p w14:paraId="2CA531CD" w14:textId="77777777" w:rsidR="0019499A" w:rsidRPr="00130C7B" w:rsidRDefault="0019499A">
            <w:pPr>
              <w:jc w:val="center"/>
              <w:rPr>
                <w:rFonts w:ascii="Aptos Narrow" w:hAnsi="Aptos Narrow"/>
                <w:b/>
                <w:bCs/>
              </w:rPr>
            </w:pPr>
            <w:r w:rsidRPr="00130C7B">
              <w:rPr>
                <w:rFonts w:ascii="Aptos Narrow" w:hAnsi="Aptos Narrow"/>
                <w:b/>
                <w:bCs/>
              </w:rPr>
              <w:t>Model</w:t>
            </w:r>
          </w:p>
        </w:tc>
        <w:tc>
          <w:tcPr>
            <w:tcW w:w="1438" w:type="dxa"/>
            <w:shd w:val="clear" w:color="auto" w:fill="17365D" w:themeFill="text2" w:themeFillShade="BF"/>
          </w:tcPr>
          <w:p w14:paraId="58745352" w14:textId="77777777" w:rsidR="0019499A" w:rsidRPr="00130C7B" w:rsidRDefault="0019499A">
            <w:pPr>
              <w:jc w:val="center"/>
              <w:rPr>
                <w:rFonts w:ascii="Aptos Narrow" w:hAnsi="Aptos Narrow"/>
                <w:b/>
                <w:bCs/>
              </w:rPr>
            </w:pPr>
            <w:r w:rsidRPr="00130C7B">
              <w:rPr>
                <w:rFonts w:ascii="Aptos Narrow" w:hAnsi="Aptos Narrow"/>
                <w:b/>
                <w:bCs/>
              </w:rPr>
              <w:t>AUC</w:t>
            </w:r>
          </w:p>
        </w:tc>
        <w:tc>
          <w:tcPr>
            <w:tcW w:w="1439" w:type="dxa"/>
            <w:shd w:val="clear" w:color="auto" w:fill="17365D" w:themeFill="text2" w:themeFillShade="BF"/>
          </w:tcPr>
          <w:p w14:paraId="01AD666E" w14:textId="77777777" w:rsidR="0019499A" w:rsidRPr="00130C7B" w:rsidRDefault="0019499A">
            <w:pPr>
              <w:jc w:val="center"/>
              <w:rPr>
                <w:rFonts w:ascii="Aptos Narrow" w:hAnsi="Aptos Narrow"/>
                <w:b/>
                <w:bCs/>
              </w:rPr>
            </w:pPr>
            <w:r w:rsidRPr="00130C7B">
              <w:rPr>
                <w:rFonts w:ascii="Aptos Narrow" w:hAnsi="Aptos Narrow"/>
                <w:b/>
                <w:bCs/>
              </w:rPr>
              <w:t>FDR1</w:t>
            </w:r>
          </w:p>
        </w:tc>
        <w:tc>
          <w:tcPr>
            <w:tcW w:w="1439" w:type="dxa"/>
            <w:shd w:val="clear" w:color="auto" w:fill="17365D" w:themeFill="text2" w:themeFillShade="BF"/>
          </w:tcPr>
          <w:p w14:paraId="743F442D" w14:textId="77777777" w:rsidR="0019499A" w:rsidRPr="00130C7B" w:rsidRDefault="0019499A">
            <w:pPr>
              <w:jc w:val="center"/>
              <w:rPr>
                <w:rFonts w:ascii="Aptos Narrow" w:hAnsi="Aptos Narrow"/>
                <w:b/>
                <w:bCs/>
              </w:rPr>
            </w:pPr>
            <w:r w:rsidRPr="00130C7B">
              <w:rPr>
                <w:rFonts w:ascii="Aptos Narrow" w:hAnsi="Aptos Narrow"/>
                <w:b/>
                <w:bCs/>
              </w:rPr>
              <w:t>FDR3</w:t>
            </w:r>
          </w:p>
        </w:tc>
        <w:tc>
          <w:tcPr>
            <w:tcW w:w="1439" w:type="dxa"/>
            <w:shd w:val="clear" w:color="auto" w:fill="17365D" w:themeFill="text2" w:themeFillShade="BF"/>
          </w:tcPr>
          <w:p w14:paraId="3A2777B9" w14:textId="77777777" w:rsidR="0019499A" w:rsidRPr="00130C7B" w:rsidRDefault="0019499A">
            <w:pPr>
              <w:jc w:val="center"/>
              <w:rPr>
                <w:rFonts w:ascii="Aptos Narrow" w:hAnsi="Aptos Narrow"/>
                <w:b/>
                <w:bCs/>
              </w:rPr>
            </w:pPr>
            <w:r w:rsidRPr="00130C7B">
              <w:rPr>
                <w:rFonts w:ascii="Aptos Narrow" w:hAnsi="Aptos Narrow"/>
                <w:b/>
                <w:bCs/>
              </w:rPr>
              <w:t>FDR5</w:t>
            </w:r>
          </w:p>
        </w:tc>
        <w:tc>
          <w:tcPr>
            <w:tcW w:w="1439" w:type="dxa"/>
            <w:shd w:val="clear" w:color="auto" w:fill="17365D" w:themeFill="text2" w:themeFillShade="BF"/>
          </w:tcPr>
          <w:p w14:paraId="1728CB0D" w14:textId="77777777" w:rsidR="0019499A" w:rsidRPr="00130C7B" w:rsidRDefault="0019499A">
            <w:pPr>
              <w:jc w:val="center"/>
              <w:rPr>
                <w:rFonts w:ascii="Aptos Narrow" w:hAnsi="Aptos Narrow"/>
                <w:b/>
                <w:bCs/>
              </w:rPr>
            </w:pPr>
            <w:r w:rsidRPr="00130C7B">
              <w:rPr>
                <w:rFonts w:ascii="Aptos Narrow" w:hAnsi="Aptos Narrow"/>
                <w:b/>
                <w:bCs/>
              </w:rPr>
              <w:t>FDR10</w:t>
            </w:r>
          </w:p>
        </w:tc>
      </w:tr>
      <w:tr w:rsidR="0019499A" w14:paraId="5C2D2B45" w14:textId="77777777">
        <w:tc>
          <w:tcPr>
            <w:tcW w:w="1438" w:type="dxa"/>
          </w:tcPr>
          <w:p w14:paraId="508F9C6F" w14:textId="77777777" w:rsidR="0019499A" w:rsidRDefault="0019499A">
            <w:pPr>
              <w:rPr>
                <w:rFonts w:ascii="Aptos Narrow" w:hAnsi="Aptos Narrow"/>
              </w:rPr>
            </w:pPr>
            <w:r w:rsidRPr="00130C7B">
              <w:rPr>
                <w:rFonts w:ascii="Aptos Narrow" w:hAnsi="Aptos Narrow"/>
              </w:rPr>
              <w:t>Training</w:t>
            </w:r>
          </w:p>
        </w:tc>
        <w:tc>
          <w:tcPr>
            <w:tcW w:w="1438" w:type="dxa"/>
          </w:tcPr>
          <w:p w14:paraId="30711CB3" w14:textId="77777777" w:rsidR="0019499A" w:rsidRPr="00130C7B" w:rsidRDefault="0019499A">
            <w:pPr>
              <w:rPr>
                <w:rFonts w:ascii="Aptos Narrow" w:hAnsi="Aptos Narrow"/>
              </w:rPr>
            </w:pPr>
            <w:r w:rsidRPr="00130C7B">
              <w:rPr>
                <w:rFonts w:ascii="Aptos Narrow" w:hAnsi="Aptos Narrow"/>
              </w:rPr>
              <w:t>Fraud</w:t>
            </w:r>
          </w:p>
          <w:p w14:paraId="7E66D8B7" w14:textId="77777777" w:rsidR="0019499A" w:rsidRPr="00130C7B" w:rsidRDefault="0019499A">
            <w:pPr>
              <w:rPr>
                <w:rFonts w:ascii="Aptos Narrow" w:hAnsi="Aptos Narrow"/>
              </w:rPr>
            </w:pPr>
            <w:r w:rsidRPr="00130C7B">
              <w:rPr>
                <w:rFonts w:ascii="Aptos Narrow" w:hAnsi="Aptos Narrow"/>
              </w:rPr>
              <w:t>Intelligence -</w:t>
            </w:r>
          </w:p>
          <w:p w14:paraId="4A94CE94" w14:textId="77777777" w:rsidR="0019499A" w:rsidRDefault="0019499A">
            <w:pPr>
              <w:rPr>
                <w:rFonts w:ascii="Aptos Narrow" w:hAnsi="Aptos Narrow"/>
              </w:rPr>
            </w:pPr>
            <w:r w:rsidRPr="00130C7B">
              <w:rPr>
                <w:rFonts w:ascii="Aptos Narrow" w:hAnsi="Aptos Narrow"/>
              </w:rPr>
              <w:t>Bankcard</w:t>
            </w:r>
          </w:p>
        </w:tc>
        <w:tc>
          <w:tcPr>
            <w:tcW w:w="1438" w:type="dxa"/>
          </w:tcPr>
          <w:p w14:paraId="49C5E566" w14:textId="77777777" w:rsidR="0019499A" w:rsidRDefault="0019499A">
            <w:pPr>
              <w:jc w:val="center"/>
              <w:rPr>
                <w:rFonts w:ascii="Aptos Narrow" w:hAnsi="Aptos Narrow"/>
              </w:rPr>
            </w:pPr>
            <w:r w:rsidRPr="00130C7B">
              <w:rPr>
                <w:rFonts w:ascii="Aptos Narrow" w:hAnsi="Aptos Narrow"/>
              </w:rPr>
              <w:t>0.960</w:t>
            </w:r>
          </w:p>
        </w:tc>
        <w:tc>
          <w:tcPr>
            <w:tcW w:w="1439" w:type="dxa"/>
          </w:tcPr>
          <w:p w14:paraId="47FE4788" w14:textId="77777777" w:rsidR="0019499A" w:rsidRDefault="0019499A">
            <w:pPr>
              <w:jc w:val="center"/>
              <w:rPr>
                <w:rFonts w:ascii="Aptos Narrow" w:hAnsi="Aptos Narrow"/>
              </w:rPr>
            </w:pPr>
            <w:r w:rsidRPr="00130C7B">
              <w:rPr>
                <w:rFonts w:ascii="Aptos Narrow" w:hAnsi="Aptos Narrow"/>
              </w:rPr>
              <w:t>52.5%</w:t>
            </w:r>
          </w:p>
        </w:tc>
        <w:tc>
          <w:tcPr>
            <w:tcW w:w="1439" w:type="dxa"/>
          </w:tcPr>
          <w:p w14:paraId="010AFF35" w14:textId="77777777" w:rsidR="0019499A" w:rsidRDefault="0019499A">
            <w:pPr>
              <w:jc w:val="center"/>
              <w:rPr>
                <w:rFonts w:ascii="Aptos Narrow" w:hAnsi="Aptos Narrow"/>
              </w:rPr>
            </w:pPr>
            <w:r w:rsidRPr="00130C7B">
              <w:rPr>
                <w:rFonts w:ascii="Aptos Narrow" w:hAnsi="Aptos Narrow"/>
              </w:rPr>
              <w:t>73.8%</w:t>
            </w:r>
          </w:p>
        </w:tc>
        <w:tc>
          <w:tcPr>
            <w:tcW w:w="1439" w:type="dxa"/>
          </w:tcPr>
          <w:p w14:paraId="1DED3CB8" w14:textId="77777777" w:rsidR="0019499A" w:rsidRDefault="0019499A">
            <w:pPr>
              <w:jc w:val="center"/>
              <w:rPr>
                <w:rFonts w:ascii="Aptos Narrow" w:hAnsi="Aptos Narrow"/>
              </w:rPr>
            </w:pPr>
            <w:r w:rsidRPr="00130C7B">
              <w:rPr>
                <w:rFonts w:ascii="Aptos Narrow" w:hAnsi="Aptos Narrow"/>
              </w:rPr>
              <w:t>80.0%</w:t>
            </w:r>
          </w:p>
        </w:tc>
        <w:tc>
          <w:tcPr>
            <w:tcW w:w="1439" w:type="dxa"/>
          </w:tcPr>
          <w:p w14:paraId="313F159E" w14:textId="77777777" w:rsidR="0019499A" w:rsidRDefault="0019499A">
            <w:pPr>
              <w:jc w:val="center"/>
              <w:rPr>
                <w:rFonts w:ascii="Aptos Narrow" w:hAnsi="Aptos Narrow"/>
              </w:rPr>
            </w:pPr>
            <w:r w:rsidRPr="00130C7B">
              <w:rPr>
                <w:rFonts w:ascii="Aptos Narrow" w:hAnsi="Aptos Narrow"/>
              </w:rPr>
              <w:t>86.6%</w:t>
            </w:r>
          </w:p>
        </w:tc>
      </w:tr>
    </w:tbl>
    <w:p w14:paraId="51218C79" w14:textId="77777777" w:rsidR="0019499A" w:rsidRDefault="0019499A" w:rsidP="0019499A">
      <w:pPr>
        <w:shd w:val="clear" w:color="auto" w:fill="DAEEF3" w:themeFill="accent5" w:themeFillTint="33"/>
        <w:rPr>
          <w:rFonts w:ascii="Aptos Narrow" w:hAnsi="Aptos Narrow"/>
        </w:rPr>
      </w:pPr>
    </w:p>
    <w:p w14:paraId="6808B5DF" w14:textId="77777777" w:rsidR="0019499A" w:rsidRPr="0065079C" w:rsidRDefault="0019499A" w:rsidP="00142194">
      <w:pPr>
        <w:shd w:val="clear" w:color="auto" w:fill="DAEEF3" w:themeFill="accent5" w:themeFillTint="33"/>
        <w:jc w:val="both"/>
        <w:rPr>
          <w:rFonts w:ascii="Aptos Narrow" w:hAnsi="Aptos Narrow"/>
          <w:b/>
          <w:bCs/>
        </w:rPr>
      </w:pPr>
      <w:r w:rsidRPr="0065079C">
        <w:rPr>
          <w:rFonts w:ascii="Aptos Narrow" w:hAnsi="Aptos Narrow"/>
          <w:b/>
          <w:bCs/>
        </w:rPr>
        <w:t>Training Sample Performance</w:t>
      </w:r>
    </w:p>
    <w:p w14:paraId="31362087" w14:textId="77777777" w:rsidR="0019499A" w:rsidRPr="0065079C" w:rsidRDefault="0019499A" w:rsidP="00142194">
      <w:pPr>
        <w:shd w:val="clear" w:color="auto" w:fill="DAEEF3" w:themeFill="accent5" w:themeFillTint="33"/>
        <w:jc w:val="both"/>
        <w:rPr>
          <w:rFonts w:ascii="Aptos Narrow" w:hAnsi="Aptos Narrow"/>
        </w:rPr>
      </w:pPr>
      <w:r w:rsidRPr="0065079C">
        <w:rPr>
          <w:rFonts w:ascii="Aptos Narrow" w:hAnsi="Aptos Narrow"/>
        </w:rPr>
        <w:t>Number of records: 1,931,802</w:t>
      </w:r>
    </w:p>
    <w:p w14:paraId="048A9FD5" w14:textId="77777777" w:rsidR="0019499A" w:rsidRPr="0065079C" w:rsidRDefault="0019499A" w:rsidP="00142194">
      <w:pPr>
        <w:shd w:val="clear" w:color="auto" w:fill="DAEEF3" w:themeFill="accent5" w:themeFillTint="33"/>
        <w:jc w:val="both"/>
        <w:rPr>
          <w:rFonts w:ascii="Aptos Narrow" w:hAnsi="Aptos Narrow"/>
        </w:rPr>
      </w:pPr>
      <w:r w:rsidRPr="0065079C">
        <w:rPr>
          <w:rFonts w:ascii="Aptos Narrow" w:hAnsi="Aptos Narrow"/>
        </w:rPr>
        <w:t>AUC score: 0.960</w:t>
      </w:r>
    </w:p>
    <w:p w14:paraId="5522581D" w14:textId="77777777" w:rsidR="0019499A" w:rsidRPr="0065079C" w:rsidRDefault="0019499A" w:rsidP="00142194">
      <w:pPr>
        <w:shd w:val="clear" w:color="auto" w:fill="DAEEF3" w:themeFill="accent5" w:themeFillTint="33"/>
        <w:jc w:val="both"/>
        <w:rPr>
          <w:rFonts w:ascii="Aptos Narrow" w:hAnsi="Aptos Narrow"/>
        </w:rPr>
      </w:pPr>
      <w:r w:rsidRPr="0065079C">
        <w:rPr>
          <w:rFonts w:ascii="Aptos Narrow" w:hAnsi="Aptos Narrow"/>
        </w:rPr>
        <w:t>The following table displays the performance of the training sample.</w:t>
      </w:r>
    </w:p>
    <w:p w14:paraId="219B310C" w14:textId="77777777" w:rsidR="0019499A" w:rsidRDefault="0019499A" w:rsidP="00142194">
      <w:pPr>
        <w:shd w:val="clear" w:color="auto" w:fill="DAEEF3" w:themeFill="accent5" w:themeFillTint="33"/>
        <w:jc w:val="both"/>
        <w:rPr>
          <w:rFonts w:ascii="Aptos Narrow" w:hAnsi="Aptos Narrow"/>
          <w:b/>
          <w:bCs/>
          <w:i/>
          <w:iCs/>
        </w:rPr>
      </w:pPr>
      <w:r w:rsidRPr="0065079C">
        <w:rPr>
          <w:rFonts w:ascii="Aptos Narrow" w:hAnsi="Aptos Narrow"/>
          <w:b/>
          <w:bCs/>
          <w:i/>
          <w:iCs/>
        </w:rPr>
        <w:t>Training Sample Performance</w:t>
      </w:r>
    </w:p>
    <w:tbl>
      <w:tblPr>
        <w:tblStyle w:val="TableGrid0"/>
        <w:tblW w:w="10099" w:type="dxa"/>
        <w:tblInd w:w="3" w:type="dxa"/>
        <w:tblCellMar>
          <w:top w:w="23" w:type="dxa"/>
          <w:left w:w="102" w:type="dxa"/>
          <w:right w:w="100" w:type="dxa"/>
        </w:tblCellMar>
        <w:tblLook w:val="04A0" w:firstRow="1" w:lastRow="0" w:firstColumn="1" w:lastColumn="0" w:noHBand="0" w:noVBand="1"/>
      </w:tblPr>
      <w:tblGrid>
        <w:gridCol w:w="1681"/>
        <w:gridCol w:w="1684"/>
        <w:gridCol w:w="1684"/>
        <w:gridCol w:w="1684"/>
        <w:gridCol w:w="1684"/>
        <w:gridCol w:w="1682"/>
      </w:tblGrid>
      <w:tr w:rsidR="0019499A" w14:paraId="26316570" w14:textId="77777777" w:rsidTr="00B97B8C">
        <w:trPr>
          <w:trHeight w:val="576"/>
        </w:trPr>
        <w:tc>
          <w:tcPr>
            <w:tcW w:w="1681" w:type="dxa"/>
            <w:tcBorders>
              <w:top w:val="nil"/>
              <w:left w:val="single" w:sz="8" w:space="0" w:color="002F6C"/>
              <w:bottom w:val="single" w:sz="8" w:space="0" w:color="002F6C"/>
              <w:right w:val="single" w:sz="8" w:space="0" w:color="002F6C"/>
            </w:tcBorders>
            <w:shd w:val="clear" w:color="auto" w:fill="002F6C"/>
            <w:vAlign w:val="center"/>
          </w:tcPr>
          <w:p w14:paraId="59B54B09" w14:textId="77777777" w:rsidR="0019499A" w:rsidRDefault="0019499A">
            <w:pPr>
              <w:spacing w:line="259" w:lineRule="auto"/>
              <w:ind w:right="5"/>
              <w:jc w:val="center"/>
            </w:pPr>
            <w:r>
              <w:rPr>
                <w:rFonts w:ascii="Calibri" w:eastAsia="Calibri" w:hAnsi="Calibri" w:cs="Calibri"/>
                <w:b/>
                <w:color w:val="FFFFFF"/>
                <w:sz w:val="20"/>
              </w:rPr>
              <w:t>Score Cutoff</w:t>
            </w:r>
          </w:p>
        </w:tc>
        <w:tc>
          <w:tcPr>
            <w:tcW w:w="1684" w:type="dxa"/>
            <w:tcBorders>
              <w:top w:val="nil"/>
              <w:left w:val="single" w:sz="8" w:space="0" w:color="002F6C"/>
              <w:bottom w:val="single" w:sz="8" w:space="0" w:color="002F6C"/>
              <w:right w:val="single" w:sz="8" w:space="0" w:color="002F6C"/>
            </w:tcBorders>
            <w:shd w:val="clear" w:color="auto" w:fill="002F6C"/>
            <w:vAlign w:val="center"/>
          </w:tcPr>
          <w:p w14:paraId="1B0C8285" w14:textId="77777777" w:rsidR="0019499A" w:rsidRDefault="0019499A">
            <w:pPr>
              <w:spacing w:line="259" w:lineRule="auto"/>
              <w:ind w:right="2"/>
              <w:jc w:val="center"/>
            </w:pPr>
            <w:r>
              <w:rPr>
                <w:rFonts w:ascii="Calibri" w:eastAsia="Calibri" w:hAnsi="Calibri" w:cs="Calibri"/>
                <w:b/>
                <w:color w:val="FFFFFF"/>
                <w:sz w:val="20"/>
              </w:rPr>
              <w:t>% of Records</w:t>
            </w:r>
          </w:p>
        </w:tc>
        <w:tc>
          <w:tcPr>
            <w:tcW w:w="1684" w:type="dxa"/>
            <w:tcBorders>
              <w:top w:val="nil"/>
              <w:left w:val="single" w:sz="8" w:space="0" w:color="002F6C"/>
              <w:bottom w:val="single" w:sz="8" w:space="0" w:color="002F6C"/>
              <w:right w:val="single" w:sz="8" w:space="0" w:color="002F6C"/>
            </w:tcBorders>
            <w:shd w:val="clear" w:color="auto" w:fill="002F6C"/>
          </w:tcPr>
          <w:p w14:paraId="49F7F185" w14:textId="77777777" w:rsidR="0019499A" w:rsidRDefault="0019499A">
            <w:pPr>
              <w:spacing w:line="259" w:lineRule="auto"/>
              <w:jc w:val="center"/>
            </w:pPr>
            <w:proofErr w:type="spellStart"/>
            <w:r>
              <w:rPr>
                <w:rFonts w:ascii="Calibri" w:eastAsia="Calibri" w:hAnsi="Calibri" w:cs="Calibri"/>
                <w:b/>
                <w:color w:val="FFFFFF"/>
                <w:sz w:val="20"/>
              </w:rPr>
              <w:t>Cuml</w:t>
            </w:r>
            <w:proofErr w:type="spellEnd"/>
            <w:r>
              <w:rPr>
                <w:rFonts w:ascii="Calibri" w:eastAsia="Calibri" w:hAnsi="Calibri" w:cs="Calibri"/>
                <w:b/>
                <w:color w:val="FFFFFF"/>
                <w:sz w:val="20"/>
              </w:rPr>
              <w:t xml:space="preserve"> % of Records</w:t>
            </w:r>
          </w:p>
        </w:tc>
        <w:tc>
          <w:tcPr>
            <w:tcW w:w="1684" w:type="dxa"/>
            <w:tcBorders>
              <w:top w:val="nil"/>
              <w:left w:val="single" w:sz="8" w:space="0" w:color="002F6C"/>
              <w:bottom w:val="single" w:sz="8" w:space="0" w:color="002F6C"/>
              <w:right w:val="single" w:sz="8" w:space="0" w:color="002F6C"/>
            </w:tcBorders>
            <w:shd w:val="clear" w:color="auto" w:fill="002F6C"/>
            <w:vAlign w:val="center"/>
          </w:tcPr>
          <w:p w14:paraId="47F966EA" w14:textId="77777777" w:rsidR="0019499A" w:rsidRDefault="0019499A">
            <w:pPr>
              <w:spacing w:line="259" w:lineRule="auto"/>
              <w:ind w:right="2"/>
              <w:jc w:val="center"/>
            </w:pPr>
            <w:r>
              <w:rPr>
                <w:rFonts w:ascii="Calibri" w:eastAsia="Calibri" w:hAnsi="Calibri" w:cs="Calibri"/>
                <w:b/>
                <w:color w:val="FFFFFF"/>
                <w:sz w:val="20"/>
              </w:rPr>
              <w:t>Bad Rate</w:t>
            </w:r>
          </w:p>
        </w:tc>
        <w:tc>
          <w:tcPr>
            <w:tcW w:w="1684" w:type="dxa"/>
            <w:tcBorders>
              <w:top w:val="nil"/>
              <w:left w:val="single" w:sz="8" w:space="0" w:color="002F6C"/>
              <w:bottom w:val="single" w:sz="8" w:space="0" w:color="002F6C"/>
              <w:right w:val="single" w:sz="8" w:space="0" w:color="002F6C"/>
            </w:tcBorders>
            <w:shd w:val="clear" w:color="auto" w:fill="002F6C"/>
            <w:vAlign w:val="center"/>
          </w:tcPr>
          <w:p w14:paraId="45EDF28E" w14:textId="77777777" w:rsidR="0019499A" w:rsidRDefault="0019499A">
            <w:pPr>
              <w:spacing w:line="259" w:lineRule="auto"/>
              <w:ind w:right="2"/>
              <w:jc w:val="center"/>
            </w:pPr>
            <w:r>
              <w:rPr>
                <w:rFonts w:ascii="Calibri" w:eastAsia="Calibri" w:hAnsi="Calibri" w:cs="Calibri"/>
                <w:b/>
                <w:color w:val="FFFFFF"/>
                <w:sz w:val="20"/>
              </w:rPr>
              <w:t>% of Bads</w:t>
            </w:r>
          </w:p>
        </w:tc>
        <w:tc>
          <w:tcPr>
            <w:tcW w:w="1682" w:type="dxa"/>
            <w:tcBorders>
              <w:top w:val="nil"/>
              <w:left w:val="single" w:sz="8" w:space="0" w:color="002F6C"/>
              <w:bottom w:val="single" w:sz="8" w:space="0" w:color="002F6C"/>
              <w:right w:val="single" w:sz="8" w:space="0" w:color="002F6C"/>
            </w:tcBorders>
            <w:shd w:val="clear" w:color="auto" w:fill="002F6C"/>
            <w:vAlign w:val="center"/>
          </w:tcPr>
          <w:p w14:paraId="547EF95E" w14:textId="77777777" w:rsidR="0019499A" w:rsidRDefault="0019499A">
            <w:pPr>
              <w:spacing w:line="259" w:lineRule="auto"/>
            </w:pPr>
            <w:proofErr w:type="spellStart"/>
            <w:r>
              <w:rPr>
                <w:rFonts w:ascii="Calibri" w:eastAsia="Calibri" w:hAnsi="Calibri" w:cs="Calibri"/>
                <w:b/>
                <w:color w:val="FFFFFF"/>
                <w:sz w:val="20"/>
              </w:rPr>
              <w:t>Cuml</w:t>
            </w:r>
            <w:proofErr w:type="spellEnd"/>
            <w:r>
              <w:rPr>
                <w:rFonts w:ascii="Calibri" w:eastAsia="Calibri" w:hAnsi="Calibri" w:cs="Calibri"/>
                <w:b/>
                <w:color w:val="FFFFFF"/>
                <w:sz w:val="20"/>
              </w:rPr>
              <w:t xml:space="preserve"> % of Bads</w:t>
            </w:r>
          </w:p>
        </w:tc>
      </w:tr>
      <w:tr w:rsidR="0019499A" w14:paraId="000596B4" w14:textId="77777777" w:rsidTr="00B97B8C">
        <w:trPr>
          <w:trHeight w:val="287"/>
        </w:trPr>
        <w:tc>
          <w:tcPr>
            <w:tcW w:w="1681" w:type="dxa"/>
            <w:tcBorders>
              <w:top w:val="single" w:sz="8" w:space="0" w:color="002F6C"/>
              <w:left w:val="single" w:sz="8" w:space="0" w:color="002F6C"/>
              <w:bottom w:val="single" w:sz="8" w:space="0" w:color="002F6C"/>
              <w:right w:val="single" w:sz="8" w:space="0" w:color="002F6C"/>
            </w:tcBorders>
          </w:tcPr>
          <w:p w14:paraId="500D4ECE" w14:textId="77777777" w:rsidR="0019499A" w:rsidRDefault="0019499A">
            <w:pPr>
              <w:spacing w:line="259" w:lineRule="auto"/>
              <w:ind w:left="25"/>
            </w:pPr>
            <w:r>
              <w:rPr>
                <w:sz w:val="20"/>
              </w:rPr>
              <w:t>950</w:t>
            </w:r>
          </w:p>
        </w:tc>
        <w:tc>
          <w:tcPr>
            <w:tcW w:w="1684" w:type="dxa"/>
            <w:tcBorders>
              <w:top w:val="single" w:sz="8" w:space="0" w:color="002F6C"/>
              <w:left w:val="single" w:sz="8" w:space="0" w:color="002F6C"/>
              <w:bottom w:val="single" w:sz="8" w:space="0" w:color="002F6C"/>
              <w:right w:val="single" w:sz="8" w:space="0" w:color="002F6C"/>
            </w:tcBorders>
          </w:tcPr>
          <w:p w14:paraId="29951BDD" w14:textId="77777777" w:rsidR="0019499A" w:rsidRDefault="0019499A">
            <w:pPr>
              <w:spacing w:line="259" w:lineRule="auto"/>
              <w:ind w:left="28"/>
            </w:pPr>
            <w:r>
              <w:rPr>
                <w:sz w:val="20"/>
              </w:rPr>
              <w:t>0.4%</w:t>
            </w:r>
          </w:p>
        </w:tc>
        <w:tc>
          <w:tcPr>
            <w:tcW w:w="1684" w:type="dxa"/>
            <w:tcBorders>
              <w:top w:val="single" w:sz="8" w:space="0" w:color="002F6C"/>
              <w:left w:val="single" w:sz="8" w:space="0" w:color="002F6C"/>
              <w:bottom w:val="single" w:sz="8" w:space="0" w:color="002F6C"/>
              <w:right w:val="single" w:sz="8" w:space="0" w:color="002F6C"/>
            </w:tcBorders>
          </w:tcPr>
          <w:p w14:paraId="585ABDC2" w14:textId="77777777" w:rsidR="0019499A" w:rsidRDefault="0019499A">
            <w:pPr>
              <w:spacing w:line="259" w:lineRule="auto"/>
              <w:ind w:left="28"/>
            </w:pPr>
            <w:r>
              <w:rPr>
                <w:sz w:val="20"/>
              </w:rPr>
              <w:t>0.4%</w:t>
            </w:r>
          </w:p>
        </w:tc>
        <w:tc>
          <w:tcPr>
            <w:tcW w:w="1684" w:type="dxa"/>
            <w:tcBorders>
              <w:top w:val="single" w:sz="8" w:space="0" w:color="002F6C"/>
              <w:left w:val="single" w:sz="8" w:space="0" w:color="002F6C"/>
              <w:bottom w:val="single" w:sz="8" w:space="0" w:color="002F6C"/>
              <w:right w:val="single" w:sz="8" w:space="0" w:color="002F6C"/>
            </w:tcBorders>
          </w:tcPr>
          <w:p w14:paraId="2C2E9877" w14:textId="77777777" w:rsidR="0019499A" w:rsidRDefault="0019499A">
            <w:pPr>
              <w:spacing w:line="259" w:lineRule="auto"/>
              <w:ind w:left="28"/>
            </w:pPr>
            <w:r>
              <w:rPr>
                <w:sz w:val="20"/>
              </w:rPr>
              <w:t>11.6%</w:t>
            </w:r>
          </w:p>
        </w:tc>
        <w:tc>
          <w:tcPr>
            <w:tcW w:w="1684" w:type="dxa"/>
            <w:tcBorders>
              <w:top w:val="single" w:sz="8" w:space="0" w:color="002F6C"/>
              <w:left w:val="single" w:sz="8" w:space="0" w:color="002F6C"/>
              <w:bottom w:val="single" w:sz="8" w:space="0" w:color="002F6C"/>
              <w:right w:val="single" w:sz="8" w:space="0" w:color="002F6C"/>
            </w:tcBorders>
          </w:tcPr>
          <w:p w14:paraId="129BD0AB" w14:textId="77777777" w:rsidR="0019499A" w:rsidRDefault="0019499A">
            <w:pPr>
              <w:spacing w:line="259" w:lineRule="auto"/>
              <w:ind w:left="28"/>
            </w:pPr>
            <w:r>
              <w:rPr>
                <w:sz w:val="20"/>
              </w:rPr>
              <w:t>25.1%</w:t>
            </w:r>
          </w:p>
        </w:tc>
        <w:tc>
          <w:tcPr>
            <w:tcW w:w="1682" w:type="dxa"/>
            <w:tcBorders>
              <w:top w:val="single" w:sz="8" w:space="0" w:color="002F6C"/>
              <w:left w:val="single" w:sz="8" w:space="0" w:color="002F6C"/>
              <w:bottom w:val="single" w:sz="8" w:space="0" w:color="002F6C"/>
              <w:right w:val="single" w:sz="8" w:space="0" w:color="002F6C"/>
            </w:tcBorders>
          </w:tcPr>
          <w:p w14:paraId="7EA0F5E0" w14:textId="77777777" w:rsidR="0019499A" w:rsidRDefault="0019499A">
            <w:pPr>
              <w:spacing w:line="259" w:lineRule="auto"/>
              <w:ind w:left="28"/>
            </w:pPr>
            <w:r>
              <w:rPr>
                <w:sz w:val="20"/>
              </w:rPr>
              <w:t>25.1%</w:t>
            </w:r>
          </w:p>
        </w:tc>
      </w:tr>
      <w:tr w:rsidR="0019499A" w14:paraId="7B77798E" w14:textId="77777777" w:rsidTr="00B97B8C">
        <w:trPr>
          <w:trHeight w:val="284"/>
        </w:trPr>
        <w:tc>
          <w:tcPr>
            <w:tcW w:w="1681" w:type="dxa"/>
            <w:tcBorders>
              <w:top w:val="single" w:sz="8" w:space="0" w:color="002F6C"/>
              <w:left w:val="single" w:sz="8" w:space="0" w:color="002F6C"/>
              <w:bottom w:val="single" w:sz="8" w:space="0" w:color="002F6C"/>
              <w:right w:val="single" w:sz="8" w:space="0" w:color="002F6C"/>
            </w:tcBorders>
          </w:tcPr>
          <w:p w14:paraId="71732279" w14:textId="77777777" w:rsidR="0019499A" w:rsidRDefault="0019499A">
            <w:pPr>
              <w:spacing w:line="259" w:lineRule="auto"/>
              <w:ind w:left="25"/>
            </w:pPr>
            <w:r>
              <w:rPr>
                <w:sz w:val="20"/>
              </w:rPr>
              <w:t>900</w:t>
            </w:r>
          </w:p>
        </w:tc>
        <w:tc>
          <w:tcPr>
            <w:tcW w:w="1684" w:type="dxa"/>
            <w:tcBorders>
              <w:top w:val="single" w:sz="8" w:space="0" w:color="002F6C"/>
              <w:left w:val="single" w:sz="8" w:space="0" w:color="002F6C"/>
              <w:bottom w:val="single" w:sz="8" w:space="0" w:color="002F6C"/>
              <w:right w:val="single" w:sz="8" w:space="0" w:color="002F6C"/>
            </w:tcBorders>
          </w:tcPr>
          <w:p w14:paraId="68FE66CE" w14:textId="77777777" w:rsidR="0019499A" w:rsidRDefault="0019499A">
            <w:pPr>
              <w:spacing w:line="259" w:lineRule="auto"/>
              <w:ind w:left="28"/>
            </w:pPr>
            <w:r>
              <w:rPr>
                <w:sz w:val="20"/>
              </w:rPr>
              <w:t>0.2%</w:t>
            </w:r>
          </w:p>
        </w:tc>
        <w:tc>
          <w:tcPr>
            <w:tcW w:w="1684" w:type="dxa"/>
            <w:tcBorders>
              <w:top w:val="single" w:sz="8" w:space="0" w:color="002F6C"/>
              <w:left w:val="single" w:sz="8" w:space="0" w:color="002F6C"/>
              <w:bottom w:val="single" w:sz="8" w:space="0" w:color="002F6C"/>
              <w:right w:val="single" w:sz="8" w:space="0" w:color="002F6C"/>
            </w:tcBorders>
          </w:tcPr>
          <w:p w14:paraId="02BAD55D" w14:textId="77777777" w:rsidR="0019499A" w:rsidRDefault="0019499A">
            <w:pPr>
              <w:spacing w:line="259" w:lineRule="auto"/>
              <w:ind w:left="28"/>
            </w:pPr>
            <w:r>
              <w:rPr>
                <w:sz w:val="20"/>
              </w:rPr>
              <w:t>0.6%</w:t>
            </w:r>
          </w:p>
        </w:tc>
        <w:tc>
          <w:tcPr>
            <w:tcW w:w="1684" w:type="dxa"/>
            <w:tcBorders>
              <w:top w:val="single" w:sz="8" w:space="0" w:color="002F6C"/>
              <w:left w:val="single" w:sz="8" w:space="0" w:color="002F6C"/>
              <w:bottom w:val="single" w:sz="8" w:space="0" w:color="002F6C"/>
              <w:right w:val="single" w:sz="8" w:space="0" w:color="002F6C"/>
            </w:tcBorders>
          </w:tcPr>
          <w:p w14:paraId="5498132C" w14:textId="77777777" w:rsidR="0019499A" w:rsidRDefault="0019499A">
            <w:pPr>
              <w:spacing w:line="259" w:lineRule="auto"/>
              <w:ind w:left="28"/>
            </w:pPr>
            <w:r>
              <w:rPr>
                <w:sz w:val="20"/>
              </w:rPr>
              <w:t>12.0%</w:t>
            </w:r>
          </w:p>
        </w:tc>
        <w:tc>
          <w:tcPr>
            <w:tcW w:w="1684" w:type="dxa"/>
            <w:tcBorders>
              <w:top w:val="single" w:sz="8" w:space="0" w:color="002F6C"/>
              <w:left w:val="single" w:sz="8" w:space="0" w:color="002F6C"/>
              <w:bottom w:val="single" w:sz="8" w:space="0" w:color="002F6C"/>
              <w:right w:val="single" w:sz="8" w:space="0" w:color="002F6C"/>
            </w:tcBorders>
          </w:tcPr>
          <w:p w14:paraId="69245647" w14:textId="77777777" w:rsidR="0019499A" w:rsidRDefault="0019499A">
            <w:pPr>
              <w:spacing w:line="259" w:lineRule="auto"/>
              <w:ind w:left="28"/>
            </w:pPr>
            <w:r>
              <w:rPr>
                <w:sz w:val="20"/>
              </w:rPr>
              <w:t>11.2%</w:t>
            </w:r>
          </w:p>
        </w:tc>
        <w:tc>
          <w:tcPr>
            <w:tcW w:w="1682" w:type="dxa"/>
            <w:tcBorders>
              <w:top w:val="single" w:sz="8" w:space="0" w:color="002F6C"/>
              <w:left w:val="single" w:sz="8" w:space="0" w:color="002F6C"/>
              <w:bottom w:val="single" w:sz="8" w:space="0" w:color="002F6C"/>
              <w:right w:val="single" w:sz="8" w:space="0" w:color="002F6C"/>
            </w:tcBorders>
          </w:tcPr>
          <w:p w14:paraId="320EC3BA" w14:textId="77777777" w:rsidR="0019499A" w:rsidRDefault="0019499A">
            <w:pPr>
              <w:spacing w:line="259" w:lineRule="auto"/>
              <w:ind w:left="28"/>
            </w:pPr>
            <w:r>
              <w:rPr>
                <w:sz w:val="20"/>
              </w:rPr>
              <w:t>36.3%</w:t>
            </w:r>
          </w:p>
        </w:tc>
      </w:tr>
      <w:tr w:rsidR="0019499A" w14:paraId="4088AA61" w14:textId="77777777" w:rsidTr="00B97B8C">
        <w:trPr>
          <w:trHeight w:val="284"/>
        </w:trPr>
        <w:tc>
          <w:tcPr>
            <w:tcW w:w="1681" w:type="dxa"/>
            <w:tcBorders>
              <w:top w:val="single" w:sz="8" w:space="0" w:color="002F6C"/>
              <w:left w:val="single" w:sz="8" w:space="0" w:color="002F6C"/>
              <w:bottom w:val="single" w:sz="8" w:space="0" w:color="002F6C"/>
              <w:right w:val="single" w:sz="8" w:space="0" w:color="002F6C"/>
            </w:tcBorders>
          </w:tcPr>
          <w:p w14:paraId="317F2543" w14:textId="77777777" w:rsidR="0019499A" w:rsidRDefault="0019499A">
            <w:pPr>
              <w:spacing w:line="259" w:lineRule="auto"/>
              <w:ind w:left="25"/>
            </w:pPr>
            <w:r>
              <w:rPr>
                <w:sz w:val="20"/>
              </w:rPr>
              <w:t>850</w:t>
            </w:r>
          </w:p>
        </w:tc>
        <w:tc>
          <w:tcPr>
            <w:tcW w:w="1684" w:type="dxa"/>
            <w:tcBorders>
              <w:top w:val="single" w:sz="8" w:space="0" w:color="002F6C"/>
              <w:left w:val="single" w:sz="8" w:space="0" w:color="002F6C"/>
              <w:bottom w:val="single" w:sz="8" w:space="0" w:color="002F6C"/>
              <w:right w:val="single" w:sz="8" w:space="0" w:color="002F6C"/>
            </w:tcBorders>
          </w:tcPr>
          <w:p w14:paraId="75C54BBC" w14:textId="77777777" w:rsidR="0019499A" w:rsidRDefault="0019499A">
            <w:pPr>
              <w:spacing w:line="259" w:lineRule="auto"/>
              <w:ind w:left="28"/>
            </w:pPr>
            <w:r>
              <w:rPr>
                <w:sz w:val="20"/>
              </w:rPr>
              <w:t>0.2%</w:t>
            </w:r>
          </w:p>
        </w:tc>
        <w:tc>
          <w:tcPr>
            <w:tcW w:w="1684" w:type="dxa"/>
            <w:tcBorders>
              <w:top w:val="single" w:sz="8" w:space="0" w:color="002F6C"/>
              <w:left w:val="single" w:sz="8" w:space="0" w:color="002F6C"/>
              <w:bottom w:val="single" w:sz="8" w:space="0" w:color="002F6C"/>
              <w:right w:val="single" w:sz="8" w:space="0" w:color="002F6C"/>
            </w:tcBorders>
          </w:tcPr>
          <w:p w14:paraId="2CF767AE" w14:textId="77777777" w:rsidR="0019499A" w:rsidRDefault="0019499A">
            <w:pPr>
              <w:spacing w:line="259" w:lineRule="auto"/>
              <w:ind w:left="28"/>
            </w:pPr>
            <w:r>
              <w:rPr>
                <w:sz w:val="20"/>
              </w:rPr>
              <w:t>0.8%</w:t>
            </w:r>
          </w:p>
        </w:tc>
        <w:tc>
          <w:tcPr>
            <w:tcW w:w="1684" w:type="dxa"/>
            <w:tcBorders>
              <w:top w:val="single" w:sz="8" w:space="0" w:color="002F6C"/>
              <w:left w:val="single" w:sz="8" w:space="0" w:color="002F6C"/>
              <w:bottom w:val="single" w:sz="8" w:space="0" w:color="002F6C"/>
              <w:right w:val="single" w:sz="8" w:space="0" w:color="002F6C"/>
            </w:tcBorders>
          </w:tcPr>
          <w:p w14:paraId="2A5145C5" w14:textId="77777777" w:rsidR="0019499A" w:rsidRDefault="0019499A">
            <w:pPr>
              <w:spacing w:line="259" w:lineRule="auto"/>
              <w:ind w:left="28"/>
            </w:pPr>
            <w:r>
              <w:rPr>
                <w:sz w:val="20"/>
              </w:rPr>
              <w:t>11.9%</w:t>
            </w:r>
          </w:p>
        </w:tc>
        <w:tc>
          <w:tcPr>
            <w:tcW w:w="1684" w:type="dxa"/>
            <w:tcBorders>
              <w:top w:val="single" w:sz="8" w:space="0" w:color="002F6C"/>
              <w:left w:val="single" w:sz="8" w:space="0" w:color="002F6C"/>
              <w:bottom w:val="single" w:sz="8" w:space="0" w:color="002F6C"/>
              <w:right w:val="single" w:sz="8" w:space="0" w:color="002F6C"/>
            </w:tcBorders>
          </w:tcPr>
          <w:p w14:paraId="0AEE5BF4" w14:textId="77777777" w:rsidR="0019499A" w:rsidRDefault="0019499A">
            <w:pPr>
              <w:spacing w:line="259" w:lineRule="auto"/>
              <w:ind w:left="28"/>
            </w:pPr>
            <w:r>
              <w:rPr>
                <w:sz w:val="20"/>
              </w:rPr>
              <w:t>10.6%</w:t>
            </w:r>
          </w:p>
        </w:tc>
        <w:tc>
          <w:tcPr>
            <w:tcW w:w="1682" w:type="dxa"/>
            <w:tcBorders>
              <w:top w:val="single" w:sz="8" w:space="0" w:color="002F6C"/>
              <w:left w:val="single" w:sz="8" w:space="0" w:color="002F6C"/>
              <w:bottom w:val="single" w:sz="8" w:space="0" w:color="002F6C"/>
              <w:right w:val="single" w:sz="8" w:space="0" w:color="002F6C"/>
            </w:tcBorders>
          </w:tcPr>
          <w:p w14:paraId="754A5AC2" w14:textId="77777777" w:rsidR="0019499A" w:rsidRDefault="0019499A">
            <w:pPr>
              <w:spacing w:line="259" w:lineRule="auto"/>
              <w:ind w:left="28"/>
            </w:pPr>
            <w:r>
              <w:rPr>
                <w:sz w:val="20"/>
              </w:rPr>
              <w:t>46.9%</w:t>
            </w:r>
          </w:p>
        </w:tc>
      </w:tr>
      <w:tr w:rsidR="0019499A" w14:paraId="27A839E0" w14:textId="77777777" w:rsidTr="00B97B8C">
        <w:trPr>
          <w:trHeight w:val="284"/>
        </w:trPr>
        <w:tc>
          <w:tcPr>
            <w:tcW w:w="1681" w:type="dxa"/>
            <w:tcBorders>
              <w:top w:val="single" w:sz="8" w:space="0" w:color="002F6C"/>
              <w:left w:val="single" w:sz="8" w:space="0" w:color="002F6C"/>
              <w:bottom w:val="single" w:sz="8" w:space="0" w:color="002F6C"/>
              <w:right w:val="single" w:sz="8" w:space="0" w:color="002F6C"/>
            </w:tcBorders>
          </w:tcPr>
          <w:p w14:paraId="55FD2646" w14:textId="77777777" w:rsidR="0019499A" w:rsidRDefault="0019499A">
            <w:pPr>
              <w:spacing w:line="259" w:lineRule="auto"/>
              <w:ind w:left="25"/>
            </w:pPr>
            <w:r>
              <w:rPr>
                <w:sz w:val="20"/>
              </w:rPr>
              <w:lastRenderedPageBreak/>
              <w:t>800</w:t>
            </w:r>
          </w:p>
        </w:tc>
        <w:tc>
          <w:tcPr>
            <w:tcW w:w="1684" w:type="dxa"/>
            <w:tcBorders>
              <w:top w:val="single" w:sz="8" w:space="0" w:color="002F6C"/>
              <w:left w:val="single" w:sz="8" w:space="0" w:color="002F6C"/>
              <w:bottom w:val="single" w:sz="8" w:space="0" w:color="002F6C"/>
              <w:right w:val="single" w:sz="8" w:space="0" w:color="002F6C"/>
            </w:tcBorders>
          </w:tcPr>
          <w:p w14:paraId="6BB23FDE" w14:textId="77777777" w:rsidR="0019499A" w:rsidRDefault="0019499A">
            <w:pPr>
              <w:spacing w:line="259" w:lineRule="auto"/>
              <w:ind w:left="28"/>
            </w:pPr>
            <w:r>
              <w:rPr>
                <w:sz w:val="20"/>
              </w:rPr>
              <w:t>0.4%</w:t>
            </w:r>
          </w:p>
        </w:tc>
        <w:tc>
          <w:tcPr>
            <w:tcW w:w="1684" w:type="dxa"/>
            <w:tcBorders>
              <w:top w:val="single" w:sz="8" w:space="0" w:color="002F6C"/>
              <w:left w:val="single" w:sz="8" w:space="0" w:color="002F6C"/>
              <w:bottom w:val="single" w:sz="8" w:space="0" w:color="002F6C"/>
              <w:right w:val="single" w:sz="8" w:space="0" w:color="002F6C"/>
            </w:tcBorders>
          </w:tcPr>
          <w:p w14:paraId="30490BD4" w14:textId="77777777" w:rsidR="0019499A" w:rsidRDefault="0019499A">
            <w:pPr>
              <w:spacing w:line="259" w:lineRule="auto"/>
              <w:ind w:left="28"/>
            </w:pPr>
            <w:r>
              <w:rPr>
                <w:sz w:val="20"/>
              </w:rPr>
              <w:t>1.2%</w:t>
            </w:r>
          </w:p>
        </w:tc>
        <w:tc>
          <w:tcPr>
            <w:tcW w:w="1684" w:type="dxa"/>
            <w:tcBorders>
              <w:top w:val="single" w:sz="8" w:space="0" w:color="002F6C"/>
              <w:left w:val="single" w:sz="8" w:space="0" w:color="002F6C"/>
              <w:bottom w:val="single" w:sz="8" w:space="0" w:color="002F6C"/>
              <w:right w:val="single" w:sz="8" w:space="0" w:color="002F6C"/>
            </w:tcBorders>
          </w:tcPr>
          <w:p w14:paraId="7D57984E" w14:textId="77777777" w:rsidR="0019499A" w:rsidRDefault="0019499A">
            <w:pPr>
              <w:spacing w:line="259" w:lineRule="auto"/>
              <w:ind w:left="28"/>
            </w:pPr>
            <w:r>
              <w:rPr>
                <w:sz w:val="20"/>
              </w:rPr>
              <w:t>11.1%</w:t>
            </w:r>
          </w:p>
        </w:tc>
        <w:tc>
          <w:tcPr>
            <w:tcW w:w="1684" w:type="dxa"/>
            <w:tcBorders>
              <w:top w:val="single" w:sz="8" w:space="0" w:color="002F6C"/>
              <w:left w:val="single" w:sz="8" w:space="0" w:color="002F6C"/>
              <w:bottom w:val="single" w:sz="8" w:space="0" w:color="002F6C"/>
              <w:right w:val="single" w:sz="8" w:space="0" w:color="002F6C"/>
            </w:tcBorders>
          </w:tcPr>
          <w:p w14:paraId="247AF5CD" w14:textId="77777777" w:rsidR="0019499A" w:rsidRDefault="0019499A">
            <w:pPr>
              <w:spacing w:line="259" w:lineRule="auto"/>
              <w:ind w:left="28"/>
            </w:pPr>
            <w:r>
              <w:rPr>
                <w:sz w:val="20"/>
              </w:rPr>
              <w:t>9.9%</w:t>
            </w:r>
          </w:p>
        </w:tc>
        <w:tc>
          <w:tcPr>
            <w:tcW w:w="1682" w:type="dxa"/>
            <w:tcBorders>
              <w:top w:val="single" w:sz="8" w:space="0" w:color="002F6C"/>
              <w:left w:val="single" w:sz="8" w:space="0" w:color="002F6C"/>
              <w:bottom w:val="single" w:sz="8" w:space="0" w:color="002F6C"/>
              <w:right w:val="single" w:sz="8" w:space="0" w:color="002F6C"/>
            </w:tcBorders>
          </w:tcPr>
          <w:p w14:paraId="1C3490EB" w14:textId="77777777" w:rsidR="0019499A" w:rsidRDefault="0019499A">
            <w:pPr>
              <w:spacing w:line="259" w:lineRule="auto"/>
              <w:ind w:left="28"/>
            </w:pPr>
            <w:r>
              <w:rPr>
                <w:sz w:val="20"/>
              </w:rPr>
              <w:t>56.8%</w:t>
            </w:r>
          </w:p>
        </w:tc>
      </w:tr>
      <w:tr w:rsidR="0019499A" w14:paraId="629D1013" w14:textId="77777777" w:rsidTr="00B97B8C">
        <w:trPr>
          <w:trHeight w:val="284"/>
        </w:trPr>
        <w:tc>
          <w:tcPr>
            <w:tcW w:w="1681" w:type="dxa"/>
            <w:tcBorders>
              <w:top w:val="single" w:sz="8" w:space="0" w:color="002F6C"/>
              <w:left w:val="single" w:sz="8" w:space="0" w:color="002F6C"/>
              <w:bottom w:val="single" w:sz="8" w:space="0" w:color="002F6C"/>
              <w:right w:val="single" w:sz="8" w:space="0" w:color="002F6C"/>
            </w:tcBorders>
          </w:tcPr>
          <w:p w14:paraId="7BC10A2F" w14:textId="77777777" w:rsidR="0019499A" w:rsidRDefault="0019499A">
            <w:pPr>
              <w:spacing w:line="259" w:lineRule="auto"/>
              <w:ind w:left="25"/>
            </w:pPr>
            <w:r>
              <w:rPr>
                <w:sz w:val="20"/>
              </w:rPr>
              <w:t>750</w:t>
            </w:r>
          </w:p>
        </w:tc>
        <w:tc>
          <w:tcPr>
            <w:tcW w:w="1684" w:type="dxa"/>
            <w:tcBorders>
              <w:top w:val="single" w:sz="8" w:space="0" w:color="002F6C"/>
              <w:left w:val="single" w:sz="8" w:space="0" w:color="002F6C"/>
              <w:bottom w:val="single" w:sz="8" w:space="0" w:color="002F6C"/>
              <w:right w:val="single" w:sz="8" w:space="0" w:color="002F6C"/>
            </w:tcBorders>
          </w:tcPr>
          <w:p w14:paraId="37B095AD" w14:textId="77777777" w:rsidR="0019499A" w:rsidRDefault="0019499A">
            <w:pPr>
              <w:spacing w:line="259" w:lineRule="auto"/>
              <w:ind w:left="28"/>
            </w:pPr>
            <w:r>
              <w:rPr>
                <w:sz w:val="20"/>
              </w:rPr>
              <w:t>0.6%</w:t>
            </w:r>
          </w:p>
        </w:tc>
        <w:tc>
          <w:tcPr>
            <w:tcW w:w="1684" w:type="dxa"/>
            <w:tcBorders>
              <w:top w:val="single" w:sz="8" w:space="0" w:color="002F6C"/>
              <w:left w:val="single" w:sz="8" w:space="0" w:color="002F6C"/>
              <w:bottom w:val="single" w:sz="8" w:space="0" w:color="002F6C"/>
              <w:right w:val="single" w:sz="8" w:space="0" w:color="002F6C"/>
            </w:tcBorders>
          </w:tcPr>
          <w:p w14:paraId="0C6AD735" w14:textId="77777777" w:rsidR="0019499A" w:rsidRDefault="0019499A">
            <w:pPr>
              <w:spacing w:line="259" w:lineRule="auto"/>
              <w:ind w:left="28"/>
            </w:pPr>
            <w:r>
              <w:rPr>
                <w:sz w:val="20"/>
              </w:rPr>
              <w:t>1.8%</w:t>
            </w:r>
          </w:p>
        </w:tc>
        <w:tc>
          <w:tcPr>
            <w:tcW w:w="1684" w:type="dxa"/>
            <w:tcBorders>
              <w:top w:val="single" w:sz="8" w:space="0" w:color="002F6C"/>
              <w:left w:val="single" w:sz="8" w:space="0" w:color="002F6C"/>
              <w:bottom w:val="single" w:sz="8" w:space="0" w:color="002F6C"/>
              <w:right w:val="single" w:sz="8" w:space="0" w:color="002F6C"/>
            </w:tcBorders>
          </w:tcPr>
          <w:p w14:paraId="79CEB90F" w14:textId="77777777" w:rsidR="0019499A" w:rsidRDefault="0019499A">
            <w:pPr>
              <w:spacing w:line="259" w:lineRule="auto"/>
              <w:ind w:left="28"/>
            </w:pPr>
            <w:r>
              <w:rPr>
                <w:sz w:val="20"/>
              </w:rPr>
              <w:t>8.9%</w:t>
            </w:r>
          </w:p>
        </w:tc>
        <w:tc>
          <w:tcPr>
            <w:tcW w:w="1684" w:type="dxa"/>
            <w:tcBorders>
              <w:top w:val="single" w:sz="8" w:space="0" w:color="002F6C"/>
              <w:left w:val="single" w:sz="8" w:space="0" w:color="002F6C"/>
              <w:bottom w:val="single" w:sz="8" w:space="0" w:color="002F6C"/>
              <w:right w:val="single" w:sz="8" w:space="0" w:color="002F6C"/>
            </w:tcBorders>
          </w:tcPr>
          <w:p w14:paraId="0A9E661E" w14:textId="77777777" w:rsidR="0019499A" w:rsidRDefault="0019499A">
            <w:pPr>
              <w:spacing w:line="259" w:lineRule="auto"/>
              <w:ind w:left="28"/>
            </w:pPr>
            <w:r>
              <w:rPr>
                <w:sz w:val="20"/>
              </w:rPr>
              <w:t>9.3%</w:t>
            </w:r>
          </w:p>
        </w:tc>
        <w:tc>
          <w:tcPr>
            <w:tcW w:w="1682" w:type="dxa"/>
            <w:tcBorders>
              <w:top w:val="single" w:sz="8" w:space="0" w:color="002F6C"/>
              <w:left w:val="single" w:sz="8" w:space="0" w:color="002F6C"/>
              <w:bottom w:val="single" w:sz="8" w:space="0" w:color="002F6C"/>
              <w:right w:val="single" w:sz="8" w:space="0" w:color="002F6C"/>
            </w:tcBorders>
          </w:tcPr>
          <w:p w14:paraId="79C05580" w14:textId="77777777" w:rsidR="0019499A" w:rsidRDefault="0019499A">
            <w:pPr>
              <w:spacing w:line="259" w:lineRule="auto"/>
              <w:ind w:left="28"/>
            </w:pPr>
            <w:r>
              <w:rPr>
                <w:sz w:val="20"/>
              </w:rPr>
              <w:t>66.1%</w:t>
            </w:r>
          </w:p>
        </w:tc>
      </w:tr>
      <w:tr w:rsidR="0019499A" w14:paraId="0DF963CA" w14:textId="77777777" w:rsidTr="00B97B8C">
        <w:trPr>
          <w:trHeight w:val="284"/>
        </w:trPr>
        <w:tc>
          <w:tcPr>
            <w:tcW w:w="1681" w:type="dxa"/>
            <w:tcBorders>
              <w:top w:val="single" w:sz="8" w:space="0" w:color="002F6C"/>
              <w:left w:val="single" w:sz="8" w:space="0" w:color="002F6C"/>
              <w:bottom w:val="single" w:sz="8" w:space="0" w:color="002F6C"/>
              <w:right w:val="single" w:sz="8" w:space="0" w:color="002F6C"/>
            </w:tcBorders>
          </w:tcPr>
          <w:p w14:paraId="3E7E9D6B" w14:textId="77777777" w:rsidR="0019499A" w:rsidRDefault="0019499A">
            <w:pPr>
              <w:spacing w:line="259" w:lineRule="auto"/>
              <w:ind w:left="25"/>
            </w:pPr>
            <w:r>
              <w:rPr>
                <w:sz w:val="20"/>
              </w:rPr>
              <w:t>700</w:t>
            </w:r>
          </w:p>
        </w:tc>
        <w:tc>
          <w:tcPr>
            <w:tcW w:w="1684" w:type="dxa"/>
            <w:tcBorders>
              <w:top w:val="single" w:sz="8" w:space="0" w:color="002F6C"/>
              <w:left w:val="single" w:sz="8" w:space="0" w:color="002F6C"/>
              <w:bottom w:val="single" w:sz="8" w:space="0" w:color="002F6C"/>
              <w:right w:val="single" w:sz="8" w:space="0" w:color="002F6C"/>
            </w:tcBorders>
          </w:tcPr>
          <w:p w14:paraId="1A69D6A8" w14:textId="77777777" w:rsidR="0019499A" w:rsidRDefault="0019499A">
            <w:pPr>
              <w:spacing w:line="259" w:lineRule="auto"/>
              <w:ind w:left="28"/>
            </w:pPr>
            <w:r>
              <w:rPr>
                <w:sz w:val="20"/>
              </w:rPr>
              <w:t>1.4%</w:t>
            </w:r>
          </w:p>
        </w:tc>
        <w:tc>
          <w:tcPr>
            <w:tcW w:w="1684" w:type="dxa"/>
            <w:tcBorders>
              <w:top w:val="single" w:sz="8" w:space="0" w:color="002F6C"/>
              <w:left w:val="single" w:sz="8" w:space="0" w:color="002F6C"/>
              <w:bottom w:val="single" w:sz="8" w:space="0" w:color="002F6C"/>
              <w:right w:val="single" w:sz="8" w:space="0" w:color="002F6C"/>
            </w:tcBorders>
          </w:tcPr>
          <w:p w14:paraId="695CBB21" w14:textId="77777777" w:rsidR="0019499A" w:rsidRDefault="0019499A">
            <w:pPr>
              <w:spacing w:line="259" w:lineRule="auto"/>
              <w:ind w:left="28"/>
            </w:pPr>
            <w:r>
              <w:rPr>
                <w:sz w:val="20"/>
              </w:rPr>
              <w:t>3.2%</w:t>
            </w:r>
          </w:p>
        </w:tc>
        <w:tc>
          <w:tcPr>
            <w:tcW w:w="1684" w:type="dxa"/>
            <w:tcBorders>
              <w:top w:val="single" w:sz="8" w:space="0" w:color="002F6C"/>
              <w:left w:val="single" w:sz="8" w:space="0" w:color="002F6C"/>
              <w:bottom w:val="single" w:sz="8" w:space="0" w:color="002F6C"/>
              <w:right w:val="single" w:sz="8" w:space="0" w:color="002F6C"/>
            </w:tcBorders>
          </w:tcPr>
          <w:p w14:paraId="2583C17F" w14:textId="77777777" w:rsidR="0019499A" w:rsidRDefault="0019499A">
            <w:pPr>
              <w:spacing w:line="259" w:lineRule="auto"/>
              <w:ind w:left="28"/>
            </w:pPr>
            <w:r>
              <w:rPr>
                <w:sz w:val="20"/>
              </w:rPr>
              <w:t>5.7%</w:t>
            </w:r>
          </w:p>
        </w:tc>
        <w:tc>
          <w:tcPr>
            <w:tcW w:w="1684" w:type="dxa"/>
            <w:tcBorders>
              <w:top w:val="single" w:sz="8" w:space="0" w:color="002F6C"/>
              <w:left w:val="single" w:sz="8" w:space="0" w:color="002F6C"/>
              <w:bottom w:val="single" w:sz="8" w:space="0" w:color="002F6C"/>
              <w:right w:val="single" w:sz="8" w:space="0" w:color="002F6C"/>
            </w:tcBorders>
          </w:tcPr>
          <w:p w14:paraId="4AA2FD2D" w14:textId="77777777" w:rsidR="0019499A" w:rsidRDefault="0019499A">
            <w:pPr>
              <w:spacing w:line="259" w:lineRule="auto"/>
              <w:ind w:left="28"/>
            </w:pPr>
            <w:r>
              <w:rPr>
                <w:sz w:val="20"/>
              </w:rPr>
              <w:t>8.5%</w:t>
            </w:r>
          </w:p>
        </w:tc>
        <w:tc>
          <w:tcPr>
            <w:tcW w:w="1682" w:type="dxa"/>
            <w:tcBorders>
              <w:top w:val="single" w:sz="8" w:space="0" w:color="002F6C"/>
              <w:left w:val="single" w:sz="8" w:space="0" w:color="002F6C"/>
              <w:bottom w:val="single" w:sz="8" w:space="0" w:color="002F6C"/>
              <w:right w:val="single" w:sz="8" w:space="0" w:color="002F6C"/>
            </w:tcBorders>
          </w:tcPr>
          <w:p w14:paraId="69D79198" w14:textId="77777777" w:rsidR="0019499A" w:rsidRDefault="0019499A">
            <w:pPr>
              <w:spacing w:line="259" w:lineRule="auto"/>
              <w:ind w:left="28"/>
            </w:pPr>
            <w:r>
              <w:rPr>
                <w:sz w:val="20"/>
              </w:rPr>
              <w:t>74.6%</w:t>
            </w:r>
          </w:p>
        </w:tc>
      </w:tr>
      <w:tr w:rsidR="0019499A" w14:paraId="64BC1956" w14:textId="77777777" w:rsidTr="00B97B8C">
        <w:trPr>
          <w:trHeight w:val="284"/>
        </w:trPr>
        <w:tc>
          <w:tcPr>
            <w:tcW w:w="1681" w:type="dxa"/>
            <w:tcBorders>
              <w:top w:val="single" w:sz="8" w:space="0" w:color="002F6C"/>
              <w:left w:val="single" w:sz="8" w:space="0" w:color="002F6C"/>
              <w:bottom w:val="single" w:sz="8" w:space="0" w:color="002F6C"/>
              <w:right w:val="single" w:sz="8" w:space="0" w:color="002F6C"/>
            </w:tcBorders>
          </w:tcPr>
          <w:p w14:paraId="3376019E" w14:textId="77777777" w:rsidR="0019499A" w:rsidRDefault="0019499A">
            <w:pPr>
              <w:spacing w:line="259" w:lineRule="auto"/>
              <w:ind w:left="25"/>
              <w:rPr>
                <w:sz w:val="20"/>
              </w:rPr>
            </w:pPr>
            <w:r>
              <w:rPr>
                <w:sz w:val="20"/>
              </w:rPr>
              <w:t>650</w:t>
            </w:r>
          </w:p>
        </w:tc>
        <w:tc>
          <w:tcPr>
            <w:tcW w:w="1684" w:type="dxa"/>
            <w:tcBorders>
              <w:top w:val="single" w:sz="8" w:space="0" w:color="002F6C"/>
              <w:left w:val="single" w:sz="8" w:space="0" w:color="002F6C"/>
              <w:bottom w:val="single" w:sz="8" w:space="0" w:color="002F6C"/>
              <w:right w:val="single" w:sz="8" w:space="0" w:color="002F6C"/>
            </w:tcBorders>
          </w:tcPr>
          <w:p w14:paraId="5128DDF1" w14:textId="77777777" w:rsidR="0019499A" w:rsidRDefault="0019499A">
            <w:pPr>
              <w:spacing w:line="259" w:lineRule="auto"/>
              <w:ind w:left="28"/>
              <w:rPr>
                <w:sz w:val="20"/>
              </w:rPr>
            </w:pPr>
            <w:r>
              <w:rPr>
                <w:sz w:val="20"/>
              </w:rPr>
              <w:t>3.1%</w:t>
            </w:r>
          </w:p>
        </w:tc>
        <w:tc>
          <w:tcPr>
            <w:tcW w:w="1684" w:type="dxa"/>
            <w:tcBorders>
              <w:top w:val="single" w:sz="8" w:space="0" w:color="002F6C"/>
              <w:left w:val="single" w:sz="8" w:space="0" w:color="002F6C"/>
              <w:bottom w:val="single" w:sz="8" w:space="0" w:color="002F6C"/>
              <w:right w:val="single" w:sz="8" w:space="0" w:color="002F6C"/>
            </w:tcBorders>
          </w:tcPr>
          <w:p w14:paraId="27D754B2" w14:textId="77777777" w:rsidR="0019499A" w:rsidRDefault="0019499A">
            <w:pPr>
              <w:spacing w:line="259" w:lineRule="auto"/>
              <w:ind w:left="28"/>
              <w:rPr>
                <w:sz w:val="20"/>
              </w:rPr>
            </w:pPr>
            <w:r>
              <w:rPr>
                <w:sz w:val="20"/>
              </w:rPr>
              <w:t>6.3%</w:t>
            </w:r>
          </w:p>
        </w:tc>
        <w:tc>
          <w:tcPr>
            <w:tcW w:w="1684" w:type="dxa"/>
            <w:tcBorders>
              <w:top w:val="single" w:sz="8" w:space="0" w:color="002F6C"/>
              <w:left w:val="single" w:sz="8" w:space="0" w:color="002F6C"/>
              <w:bottom w:val="single" w:sz="8" w:space="0" w:color="002F6C"/>
              <w:right w:val="single" w:sz="8" w:space="0" w:color="002F6C"/>
            </w:tcBorders>
          </w:tcPr>
          <w:p w14:paraId="0AD90AF5" w14:textId="77777777" w:rsidR="0019499A" w:rsidRDefault="0019499A">
            <w:pPr>
              <w:spacing w:line="259" w:lineRule="auto"/>
              <w:ind w:left="28"/>
              <w:rPr>
                <w:sz w:val="20"/>
              </w:rPr>
            </w:pPr>
            <w:r>
              <w:rPr>
                <w:sz w:val="20"/>
              </w:rPr>
              <w:t>2.9%</w:t>
            </w:r>
          </w:p>
        </w:tc>
        <w:tc>
          <w:tcPr>
            <w:tcW w:w="1684" w:type="dxa"/>
            <w:tcBorders>
              <w:top w:val="single" w:sz="8" w:space="0" w:color="002F6C"/>
              <w:left w:val="single" w:sz="8" w:space="0" w:color="002F6C"/>
              <w:bottom w:val="single" w:sz="8" w:space="0" w:color="002F6C"/>
              <w:right w:val="single" w:sz="8" w:space="0" w:color="002F6C"/>
            </w:tcBorders>
          </w:tcPr>
          <w:p w14:paraId="438607C2" w14:textId="77777777" w:rsidR="0019499A" w:rsidRDefault="0019499A">
            <w:pPr>
              <w:spacing w:line="259" w:lineRule="auto"/>
              <w:ind w:left="28"/>
              <w:rPr>
                <w:sz w:val="20"/>
              </w:rPr>
            </w:pPr>
            <w:r>
              <w:rPr>
                <w:sz w:val="20"/>
              </w:rPr>
              <w:t>7.7%</w:t>
            </w:r>
          </w:p>
        </w:tc>
        <w:tc>
          <w:tcPr>
            <w:tcW w:w="1682" w:type="dxa"/>
            <w:tcBorders>
              <w:top w:val="single" w:sz="8" w:space="0" w:color="002F6C"/>
              <w:left w:val="single" w:sz="8" w:space="0" w:color="002F6C"/>
              <w:bottom w:val="single" w:sz="8" w:space="0" w:color="002F6C"/>
              <w:right w:val="single" w:sz="8" w:space="0" w:color="002F6C"/>
            </w:tcBorders>
          </w:tcPr>
          <w:p w14:paraId="07E48482" w14:textId="77777777" w:rsidR="0019499A" w:rsidRDefault="0019499A">
            <w:pPr>
              <w:spacing w:line="259" w:lineRule="auto"/>
              <w:ind w:left="28"/>
              <w:rPr>
                <w:sz w:val="20"/>
              </w:rPr>
            </w:pPr>
            <w:r>
              <w:rPr>
                <w:sz w:val="20"/>
              </w:rPr>
              <w:t>82.3%</w:t>
            </w:r>
          </w:p>
        </w:tc>
      </w:tr>
      <w:tr w:rsidR="0019499A" w14:paraId="336D22C9" w14:textId="77777777" w:rsidTr="00B97B8C">
        <w:trPr>
          <w:trHeight w:val="284"/>
        </w:trPr>
        <w:tc>
          <w:tcPr>
            <w:tcW w:w="1681" w:type="dxa"/>
            <w:tcBorders>
              <w:top w:val="single" w:sz="8" w:space="0" w:color="002F6C"/>
              <w:left w:val="single" w:sz="8" w:space="0" w:color="002F6C"/>
              <w:bottom w:val="single" w:sz="8" w:space="0" w:color="002F6C"/>
              <w:right w:val="single" w:sz="8" w:space="0" w:color="002F6C"/>
            </w:tcBorders>
          </w:tcPr>
          <w:p w14:paraId="1F24D53B" w14:textId="77777777" w:rsidR="0019499A" w:rsidRDefault="0019499A">
            <w:pPr>
              <w:spacing w:line="259" w:lineRule="auto"/>
              <w:ind w:left="25"/>
              <w:rPr>
                <w:sz w:val="20"/>
              </w:rPr>
            </w:pPr>
            <w:r>
              <w:rPr>
                <w:sz w:val="20"/>
              </w:rPr>
              <w:t>600</w:t>
            </w:r>
          </w:p>
        </w:tc>
        <w:tc>
          <w:tcPr>
            <w:tcW w:w="1684" w:type="dxa"/>
            <w:tcBorders>
              <w:top w:val="single" w:sz="8" w:space="0" w:color="002F6C"/>
              <w:left w:val="single" w:sz="8" w:space="0" w:color="002F6C"/>
              <w:bottom w:val="single" w:sz="8" w:space="0" w:color="002F6C"/>
              <w:right w:val="single" w:sz="8" w:space="0" w:color="002F6C"/>
            </w:tcBorders>
          </w:tcPr>
          <w:p w14:paraId="6314FBDE" w14:textId="77777777" w:rsidR="0019499A" w:rsidRDefault="0019499A">
            <w:pPr>
              <w:spacing w:line="259" w:lineRule="auto"/>
              <w:ind w:left="28"/>
              <w:rPr>
                <w:sz w:val="20"/>
              </w:rPr>
            </w:pPr>
            <w:r>
              <w:rPr>
                <w:sz w:val="20"/>
              </w:rPr>
              <w:t>6.9%</w:t>
            </w:r>
          </w:p>
        </w:tc>
        <w:tc>
          <w:tcPr>
            <w:tcW w:w="1684" w:type="dxa"/>
            <w:tcBorders>
              <w:top w:val="single" w:sz="8" w:space="0" w:color="002F6C"/>
              <w:left w:val="single" w:sz="8" w:space="0" w:color="002F6C"/>
              <w:bottom w:val="single" w:sz="8" w:space="0" w:color="002F6C"/>
              <w:right w:val="single" w:sz="8" w:space="0" w:color="002F6C"/>
            </w:tcBorders>
          </w:tcPr>
          <w:p w14:paraId="370F5FC5" w14:textId="77777777" w:rsidR="0019499A" w:rsidRDefault="0019499A">
            <w:pPr>
              <w:spacing w:line="259" w:lineRule="auto"/>
              <w:ind w:left="28"/>
              <w:rPr>
                <w:sz w:val="20"/>
              </w:rPr>
            </w:pPr>
            <w:r>
              <w:rPr>
                <w:sz w:val="20"/>
              </w:rPr>
              <w:t>13.2%</w:t>
            </w:r>
          </w:p>
        </w:tc>
        <w:tc>
          <w:tcPr>
            <w:tcW w:w="1684" w:type="dxa"/>
            <w:tcBorders>
              <w:top w:val="single" w:sz="8" w:space="0" w:color="002F6C"/>
              <w:left w:val="single" w:sz="8" w:space="0" w:color="002F6C"/>
              <w:bottom w:val="single" w:sz="8" w:space="0" w:color="002F6C"/>
              <w:right w:val="single" w:sz="8" w:space="0" w:color="002F6C"/>
            </w:tcBorders>
          </w:tcPr>
          <w:p w14:paraId="63D9E686" w14:textId="77777777" w:rsidR="0019499A" w:rsidRDefault="0019499A">
            <w:pPr>
              <w:spacing w:line="259" w:lineRule="auto"/>
              <w:ind w:left="28"/>
              <w:rPr>
                <w:sz w:val="20"/>
              </w:rPr>
            </w:pPr>
            <w:r>
              <w:rPr>
                <w:sz w:val="20"/>
              </w:rPr>
              <w:t>1.3%</w:t>
            </w:r>
          </w:p>
        </w:tc>
        <w:tc>
          <w:tcPr>
            <w:tcW w:w="1684" w:type="dxa"/>
            <w:tcBorders>
              <w:top w:val="single" w:sz="8" w:space="0" w:color="002F6C"/>
              <w:left w:val="single" w:sz="8" w:space="0" w:color="002F6C"/>
              <w:bottom w:val="single" w:sz="8" w:space="0" w:color="002F6C"/>
              <w:right w:val="single" w:sz="8" w:space="0" w:color="002F6C"/>
            </w:tcBorders>
          </w:tcPr>
          <w:p w14:paraId="396D9A57" w14:textId="77777777" w:rsidR="0019499A" w:rsidRDefault="0019499A">
            <w:pPr>
              <w:spacing w:line="259" w:lineRule="auto"/>
              <w:ind w:left="28"/>
              <w:rPr>
                <w:sz w:val="20"/>
              </w:rPr>
            </w:pPr>
            <w:r>
              <w:rPr>
                <w:sz w:val="20"/>
              </w:rPr>
              <w:t>6.6%</w:t>
            </w:r>
          </w:p>
        </w:tc>
        <w:tc>
          <w:tcPr>
            <w:tcW w:w="1682" w:type="dxa"/>
            <w:tcBorders>
              <w:top w:val="single" w:sz="8" w:space="0" w:color="002F6C"/>
              <w:left w:val="single" w:sz="8" w:space="0" w:color="002F6C"/>
              <w:bottom w:val="single" w:sz="8" w:space="0" w:color="002F6C"/>
              <w:right w:val="single" w:sz="8" w:space="0" w:color="002F6C"/>
            </w:tcBorders>
          </w:tcPr>
          <w:p w14:paraId="3CC6D884" w14:textId="77777777" w:rsidR="0019499A" w:rsidRDefault="0019499A">
            <w:pPr>
              <w:spacing w:line="259" w:lineRule="auto"/>
              <w:ind w:left="28"/>
              <w:rPr>
                <w:sz w:val="20"/>
              </w:rPr>
            </w:pPr>
            <w:r>
              <w:rPr>
                <w:sz w:val="20"/>
              </w:rPr>
              <w:t>89.0%</w:t>
            </w:r>
          </w:p>
        </w:tc>
      </w:tr>
      <w:tr w:rsidR="0019499A" w14:paraId="5B52D633" w14:textId="77777777" w:rsidTr="00B97B8C">
        <w:trPr>
          <w:trHeight w:val="284"/>
        </w:trPr>
        <w:tc>
          <w:tcPr>
            <w:tcW w:w="1681" w:type="dxa"/>
            <w:tcBorders>
              <w:top w:val="single" w:sz="8" w:space="0" w:color="002F6C"/>
              <w:left w:val="single" w:sz="8" w:space="0" w:color="002F6C"/>
              <w:bottom w:val="single" w:sz="8" w:space="0" w:color="002F6C"/>
              <w:right w:val="single" w:sz="8" w:space="0" w:color="002F6C"/>
            </w:tcBorders>
          </w:tcPr>
          <w:p w14:paraId="7CDC42E5" w14:textId="77777777" w:rsidR="0019499A" w:rsidRDefault="0019499A">
            <w:pPr>
              <w:spacing w:line="259" w:lineRule="auto"/>
              <w:ind w:left="25"/>
              <w:rPr>
                <w:sz w:val="20"/>
              </w:rPr>
            </w:pPr>
            <w:r>
              <w:rPr>
                <w:sz w:val="20"/>
              </w:rPr>
              <w:t>550</w:t>
            </w:r>
          </w:p>
        </w:tc>
        <w:tc>
          <w:tcPr>
            <w:tcW w:w="1684" w:type="dxa"/>
            <w:tcBorders>
              <w:top w:val="single" w:sz="8" w:space="0" w:color="002F6C"/>
              <w:left w:val="single" w:sz="8" w:space="0" w:color="002F6C"/>
              <w:bottom w:val="single" w:sz="8" w:space="0" w:color="002F6C"/>
              <w:right w:val="single" w:sz="8" w:space="0" w:color="002F6C"/>
            </w:tcBorders>
          </w:tcPr>
          <w:p w14:paraId="28FF4F24" w14:textId="77777777" w:rsidR="0019499A" w:rsidRDefault="0019499A">
            <w:pPr>
              <w:spacing w:line="259" w:lineRule="auto"/>
              <w:ind w:left="28"/>
              <w:rPr>
                <w:sz w:val="20"/>
              </w:rPr>
            </w:pPr>
            <w:r>
              <w:rPr>
                <w:sz w:val="20"/>
              </w:rPr>
              <w:t>13.7%</w:t>
            </w:r>
          </w:p>
        </w:tc>
        <w:tc>
          <w:tcPr>
            <w:tcW w:w="1684" w:type="dxa"/>
            <w:tcBorders>
              <w:top w:val="single" w:sz="8" w:space="0" w:color="002F6C"/>
              <w:left w:val="single" w:sz="8" w:space="0" w:color="002F6C"/>
              <w:bottom w:val="single" w:sz="8" w:space="0" w:color="002F6C"/>
              <w:right w:val="single" w:sz="8" w:space="0" w:color="002F6C"/>
            </w:tcBorders>
          </w:tcPr>
          <w:p w14:paraId="658BECF8" w14:textId="77777777" w:rsidR="0019499A" w:rsidRDefault="0019499A">
            <w:pPr>
              <w:spacing w:line="259" w:lineRule="auto"/>
              <w:ind w:left="28"/>
              <w:rPr>
                <w:sz w:val="20"/>
              </w:rPr>
            </w:pPr>
            <w:r>
              <w:rPr>
                <w:sz w:val="20"/>
              </w:rPr>
              <w:t>26.9%</w:t>
            </w:r>
          </w:p>
        </w:tc>
        <w:tc>
          <w:tcPr>
            <w:tcW w:w="1684" w:type="dxa"/>
            <w:tcBorders>
              <w:top w:val="single" w:sz="8" w:space="0" w:color="002F6C"/>
              <w:left w:val="single" w:sz="8" w:space="0" w:color="002F6C"/>
              <w:bottom w:val="single" w:sz="8" w:space="0" w:color="002F6C"/>
              <w:right w:val="single" w:sz="8" w:space="0" w:color="002F6C"/>
            </w:tcBorders>
          </w:tcPr>
          <w:p w14:paraId="440EDE94" w14:textId="77777777" w:rsidR="0019499A" w:rsidRDefault="0019499A">
            <w:pPr>
              <w:spacing w:line="259" w:lineRule="auto"/>
              <w:ind w:left="28"/>
              <w:rPr>
                <w:sz w:val="20"/>
              </w:rPr>
            </w:pPr>
            <w:r>
              <w:rPr>
                <w:sz w:val="20"/>
              </w:rPr>
              <w:t>0.5%</w:t>
            </w:r>
          </w:p>
        </w:tc>
        <w:tc>
          <w:tcPr>
            <w:tcW w:w="1684" w:type="dxa"/>
            <w:tcBorders>
              <w:top w:val="single" w:sz="8" w:space="0" w:color="002F6C"/>
              <w:left w:val="single" w:sz="8" w:space="0" w:color="002F6C"/>
              <w:bottom w:val="single" w:sz="8" w:space="0" w:color="002F6C"/>
              <w:right w:val="single" w:sz="8" w:space="0" w:color="002F6C"/>
            </w:tcBorders>
          </w:tcPr>
          <w:p w14:paraId="097DB09B" w14:textId="77777777" w:rsidR="0019499A" w:rsidRDefault="0019499A">
            <w:pPr>
              <w:spacing w:line="259" w:lineRule="auto"/>
              <w:ind w:left="28"/>
              <w:rPr>
                <w:sz w:val="20"/>
              </w:rPr>
            </w:pPr>
            <w:r>
              <w:rPr>
                <w:sz w:val="20"/>
              </w:rPr>
              <w:t>5.4%</w:t>
            </w:r>
          </w:p>
        </w:tc>
        <w:tc>
          <w:tcPr>
            <w:tcW w:w="1682" w:type="dxa"/>
            <w:tcBorders>
              <w:top w:val="single" w:sz="8" w:space="0" w:color="002F6C"/>
              <w:left w:val="single" w:sz="8" w:space="0" w:color="002F6C"/>
              <w:bottom w:val="single" w:sz="8" w:space="0" w:color="002F6C"/>
              <w:right w:val="single" w:sz="8" w:space="0" w:color="002F6C"/>
            </w:tcBorders>
          </w:tcPr>
          <w:p w14:paraId="35ECDFCF" w14:textId="77777777" w:rsidR="0019499A" w:rsidRDefault="0019499A">
            <w:pPr>
              <w:spacing w:line="259" w:lineRule="auto"/>
              <w:ind w:left="28"/>
              <w:rPr>
                <w:sz w:val="20"/>
              </w:rPr>
            </w:pPr>
            <w:r>
              <w:rPr>
                <w:sz w:val="20"/>
              </w:rPr>
              <w:t>94.4%</w:t>
            </w:r>
          </w:p>
        </w:tc>
      </w:tr>
      <w:tr w:rsidR="0019499A" w14:paraId="754210CE" w14:textId="77777777" w:rsidTr="00B97B8C">
        <w:trPr>
          <w:trHeight w:val="284"/>
        </w:trPr>
        <w:tc>
          <w:tcPr>
            <w:tcW w:w="1681" w:type="dxa"/>
            <w:tcBorders>
              <w:top w:val="single" w:sz="8" w:space="0" w:color="002F6C"/>
              <w:left w:val="single" w:sz="8" w:space="0" w:color="002F6C"/>
              <w:bottom w:val="single" w:sz="8" w:space="0" w:color="002F6C"/>
              <w:right w:val="single" w:sz="8" w:space="0" w:color="002F6C"/>
            </w:tcBorders>
          </w:tcPr>
          <w:p w14:paraId="13F03FBE" w14:textId="77777777" w:rsidR="0019499A" w:rsidRDefault="0019499A">
            <w:pPr>
              <w:spacing w:line="259" w:lineRule="auto"/>
              <w:ind w:left="25"/>
              <w:rPr>
                <w:sz w:val="20"/>
              </w:rPr>
            </w:pPr>
            <w:r>
              <w:rPr>
                <w:sz w:val="20"/>
              </w:rPr>
              <w:t>500</w:t>
            </w:r>
          </w:p>
        </w:tc>
        <w:tc>
          <w:tcPr>
            <w:tcW w:w="1684" w:type="dxa"/>
            <w:tcBorders>
              <w:top w:val="single" w:sz="8" w:space="0" w:color="002F6C"/>
              <w:left w:val="single" w:sz="8" w:space="0" w:color="002F6C"/>
              <w:bottom w:val="single" w:sz="8" w:space="0" w:color="002F6C"/>
              <w:right w:val="single" w:sz="8" w:space="0" w:color="002F6C"/>
            </w:tcBorders>
          </w:tcPr>
          <w:p w14:paraId="02CA0E01" w14:textId="77777777" w:rsidR="0019499A" w:rsidRDefault="0019499A">
            <w:pPr>
              <w:spacing w:line="259" w:lineRule="auto"/>
              <w:ind w:left="28"/>
              <w:rPr>
                <w:sz w:val="20"/>
              </w:rPr>
            </w:pPr>
            <w:r>
              <w:rPr>
                <w:sz w:val="20"/>
              </w:rPr>
              <w:t>20.4%</w:t>
            </w:r>
          </w:p>
        </w:tc>
        <w:tc>
          <w:tcPr>
            <w:tcW w:w="1684" w:type="dxa"/>
            <w:tcBorders>
              <w:top w:val="single" w:sz="8" w:space="0" w:color="002F6C"/>
              <w:left w:val="single" w:sz="8" w:space="0" w:color="002F6C"/>
              <w:bottom w:val="single" w:sz="8" w:space="0" w:color="002F6C"/>
              <w:right w:val="single" w:sz="8" w:space="0" w:color="002F6C"/>
            </w:tcBorders>
          </w:tcPr>
          <w:p w14:paraId="1C87F5C3" w14:textId="77777777" w:rsidR="0019499A" w:rsidRDefault="0019499A">
            <w:pPr>
              <w:spacing w:line="259" w:lineRule="auto"/>
              <w:ind w:left="28"/>
              <w:rPr>
                <w:sz w:val="20"/>
              </w:rPr>
            </w:pPr>
            <w:r>
              <w:rPr>
                <w:sz w:val="20"/>
              </w:rPr>
              <w:t>47.2%</w:t>
            </w:r>
          </w:p>
        </w:tc>
        <w:tc>
          <w:tcPr>
            <w:tcW w:w="1684" w:type="dxa"/>
            <w:tcBorders>
              <w:top w:val="single" w:sz="8" w:space="0" w:color="002F6C"/>
              <w:left w:val="single" w:sz="8" w:space="0" w:color="002F6C"/>
              <w:bottom w:val="single" w:sz="8" w:space="0" w:color="002F6C"/>
              <w:right w:val="single" w:sz="8" w:space="0" w:color="002F6C"/>
            </w:tcBorders>
          </w:tcPr>
          <w:p w14:paraId="26EBF291" w14:textId="77777777" w:rsidR="0019499A" w:rsidRDefault="0019499A">
            <w:pPr>
              <w:spacing w:line="259" w:lineRule="auto"/>
              <w:ind w:left="28"/>
              <w:rPr>
                <w:sz w:val="20"/>
              </w:rPr>
            </w:pPr>
            <w:r>
              <w:rPr>
                <w:sz w:val="20"/>
              </w:rPr>
              <w:t>0.2%</w:t>
            </w:r>
          </w:p>
        </w:tc>
        <w:tc>
          <w:tcPr>
            <w:tcW w:w="1684" w:type="dxa"/>
            <w:tcBorders>
              <w:top w:val="single" w:sz="8" w:space="0" w:color="002F6C"/>
              <w:left w:val="single" w:sz="8" w:space="0" w:color="002F6C"/>
              <w:bottom w:val="single" w:sz="8" w:space="0" w:color="002F6C"/>
              <w:right w:val="single" w:sz="8" w:space="0" w:color="002F6C"/>
            </w:tcBorders>
          </w:tcPr>
          <w:p w14:paraId="44C55C0C" w14:textId="77777777" w:rsidR="0019499A" w:rsidRDefault="0019499A">
            <w:pPr>
              <w:spacing w:line="259" w:lineRule="auto"/>
              <w:ind w:left="28"/>
              <w:rPr>
                <w:sz w:val="20"/>
              </w:rPr>
            </w:pPr>
            <w:r>
              <w:rPr>
                <w:sz w:val="20"/>
              </w:rPr>
              <w:t>3.4%</w:t>
            </w:r>
          </w:p>
        </w:tc>
        <w:tc>
          <w:tcPr>
            <w:tcW w:w="1682" w:type="dxa"/>
            <w:tcBorders>
              <w:top w:val="single" w:sz="8" w:space="0" w:color="002F6C"/>
              <w:left w:val="single" w:sz="8" w:space="0" w:color="002F6C"/>
              <w:bottom w:val="single" w:sz="8" w:space="0" w:color="002F6C"/>
              <w:right w:val="single" w:sz="8" w:space="0" w:color="002F6C"/>
            </w:tcBorders>
          </w:tcPr>
          <w:p w14:paraId="62691B1D" w14:textId="77777777" w:rsidR="0019499A" w:rsidRDefault="0019499A">
            <w:pPr>
              <w:spacing w:line="259" w:lineRule="auto"/>
              <w:ind w:left="28"/>
              <w:rPr>
                <w:sz w:val="20"/>
              </w:rPr>
            </w:pPr>
            <w:r>
              <w:rPr>
                <w:sz w:val="20"/>
              </w:rPr>
              <w:t>97.8%</w:t>
            </w:r>
          </w:p>
        </w:tc>
      </w:tr>
      <w:tr w:rsidR="0019499A" w14:paraId="41E83ED7" w14:textId="77777777" w:rsidTr="00B97B8C">
        <w:trPr>
          <w:trHeight w:val="284"/>
        </w:trPr>
        <w:tc>
          <w:tcPr>
            <w:tcW w:w="1681" w:type="dxa"/>
            <w:tcBorders>
              <w:top w:val="single" w:sz="8" w:space="0" w:color="002F6C"/>
              <w:left w:val="single" w:sz="8" w:space="0" w:color="002F6C"/>
              <w:bottom w:val="single" w:sz="8" w:space="0" w:color="002F6C"/>
              <w:right w:val="single" w:sz="8" w:space="0" w:color="002F6C"/>
            </w:tcBorders>
          </w:tcPr>
          <w:p w14:paraId="028BB6E9" w14:textId="77777777" w:rsidR="0019499A" w:rsidRDefault="0019499A">
            <w:pPr>
              <w:spacing w:line="259" w:lineRule="auto"/>
              <w:ind w:left="25"/>
              <w:rPr>
                <w:sz w:val="20"/>
              </w:rPr>
            </w:pPr>
            <w:r>
              <w:rPr>
                <w:sz w:val="20"/>
              </w:rPr>
              <w:t>450</w:t>
            </w:r>
          </w:p>
        </w:tc>
        <w:tc>
          <w:tcPr>
            <w:tcW w:w="1684" w:type="dxa"/>
            <w:tcBorders>
              <w:top w:val="single" w:sz="8" w:space="0" w:color="002F6C"/>
              <w:left w:val="single" w:sz="8" w:space="0" w:color="002F6C"/>
              <w:bottom w:val="single" w:sz="8" w:space="0" w:color="002F6C"/>
              <w:right w:val="single" w:sz="8" w:space="0" w:color="002F6C"/>
            </w:tcBorders>
          </w:tcPr>
          <w:p w14:paraId="44F4B6BA" w14:textId="77777777" w:rsidR="0019499A" w:rsidRDefault="0019499A">
            <w:pPr>
              <w:spacing w:line="259" w:lineRule="auto"/>
              <w:ind w:left="28"/>
              <w:rPr>
                <w:sz w:val="20"/>
              </w:rPr>
            </w:pPr>
            <w:r>
              <w:rPr>
                <w:sz w:val="20"/>
              </w:rPr>
              <w:t>21.1%</w:t>
            </w:r>
          </w:p>
        </w:tc>
        <w:tc>
          <w:tcPr>
            <w:tcW w:w="1684" w:type="dxa"/>
            <w:tcBorders>
              <w:top w:val="single" w:sz="8" w:space="0" w:color="002F6C"/>
              <w:left w:val="single" w:sz="8" w:space="0" w:color="002F6C"/>
              <w:bottom w:val="single" w:sz="8" w:space="0" w:color="002F6C"/>
              <w:right w:val="single" w:sz="8" w:space="0" w:color="002F6C"/>
            </w:tcBorders>
          </w:tcPr>
          <w:p w14:paraId="7B12CC3E" w14:textId="77777777" w:rsidR="0019499A" w:rsidRDefault="0019499A">
            <w:pPr>
              <w:spacing w:line="259" w:lineRule="auto"/>
              <w:ind w:left="28"/>
              <w:rPr>
                <w:sz w:val="20"/>
              </w:rPr>
            </w:pPr>
            <w:r>
              <w:rPr>
                <w:sz w:val="20"/>
              </w:rPr>
              <w:t>68.4%</w:t>
            </w:r>
          </w:p>
        </w:tc>
        <w:tc>
          <w:tcPr>
            <w:tcW w:w="1684" w:type="dxa"/>
            <w:tcBorders>
              <w:top w:val="single" w:sz="8" w:space="0" w:color="002F6C"/>
              <w:left w:val="single" w:sz="8" w:space="0" w:color="002F6C"/>
              <w:bottom w:val="single" w:sz="8" w:space="0" w:color="002F6C"/>
              <w:right w:val="single" w:sz="8" w:space="0" w:color="002F6C"/>
            </w:tcBorders>
          </w:tcPr>
          <w:p w14:paraId="1B327317" w14:textId="77777777" w:rsidR="0019499A" w:rsidRDefault="0019499A">
            <w:pPr>
              <w:spacing w:line="259" w:lineRule="auto"/>
              <w:ind w:left="28"/>
              <w:rPr>
                <w:sz w:val="20"/>
              </w:rPr>
            </w:pPr>
            <w:r>
              <w:rPr>
                <w:sz w:val="20"/>
              </w:rPr>
              <w:t>0.1%</w:t>
            </w:r>
          </w:p>
        </w:tc>
        <w:tc>
          <w:tcPr>
            <w:tcW w:w="1684" w:type="dxa"/>
            <w:tcBorders>
              <w:top w:val="single" w:sz="8" w:space="0" w:color="002F6C"/>
              <w:left w:val="single" w:sz="8" w:space="0" w:color="002F6C"/>
              <w:bottom w:val="single" w:sz="8" w:space="0" w:color="002F6C"/>
              <w:right w:val="single" w:sz="8" w:space="0" w:color="002F6C"/>
            </w:tcBorders>
          </w:tcPr>
          <w:p w14:paraId="797609E6" w14:textId="77777777" w:rsidR="0019499A" w:rsidRDefault="0019499A">
            <w:pPr>
              <w:spacing w:line="259" w:lineRule="auto"/>
              <w:ind w:left="28"/>
              <w:rPr>
                <w:sz w:val="20"/>
              </w:rPr>
            </w:pPr>
            <w:r>
              <w:rPr>
                <w:sz w:val="20"/>
              </w:rPr>
              <w:t>1.6%</w:t>
            </w:r>
          </w:p>
        </w:tc>
        <w:tc>
          <w:tcPr>
            <w:tcW w:w="1682" w:type="dxa"/>
            <w:tcBorders>
              <w:top w:val="single" w:sz="8" w:space="0" w:color="002F6C"/>
              <w:left w:val="single" w:sz="8" w:space="0" w:color="002F6C"/>
              <w:bottom w:val="single" w:sz="8" w:space="0" w:color="002F6C"/>
              <w:right w:val="single" w:sz="8" w:space="0" w:color="002F6C"/>
            </w:tcBorders>
          </w:tcPr>
          <w:p w14:paraId="4066C6DF" w14:textId="77777777" w:rsidR="0019499A" w:rsidRDefault="0019499A">
            <w:pPr>
              <w:spacing w:line="259" w:lineRule="auto"/>
              <w:ind w:left="28"/>
              <w:rPr>
                <w:sz w:val="20"/>
              </w:rPr>
            </w:pPr>
            <w:r>
              <w:rPr>
                <w:sz w:val="20"/>
              </w:rPr>
              <w:t>99.4%</w:t>
            </w:r>
          </w:p>
        </w:tc>
      </w:tr>
      <w:tr w:rsidR="0019499A" w14:paraId="2A79B2FD" w14:textId="77777777" w:rsidTr="00B97B8C">
        <w:trPr>
          <w:trHeight w:val="284"/>
        </w:trPr>
        <w:tc>
          <w:tcPr>
            <w:tcW w:w="1681" w:type="dxa"/>
            <w:tcBorders>
              <w:top w:val="single" w:sz="8" w:space="0" w:color="002F6C"/>
              <w:left w:val="single" w:sz="8" w:space="0" w:color="002F6C"/>
              <w:bottom w:val="single" w:sz="8" w:space="0" w:color="002F6C"/>
              <w:right w:val="single" w:sz="8" w:space="0" w:color="002F6C"/>
            </w:tcBorders>
          </w:tcPr>
          <w:p w14:paraId="05BF922E" w14:textId="77777777" w:rsidR="0019499A" w:rsidRDefault="0019499A">
            <w:pPr>
              <w:spacing w:line="259" w:lineRule="auto"/>
              <w:ind w:left="25"/>
              <w:rPr>
                <w:sz w:val="20"/>
              </w:rPr>
            </w:pPr>
            <w:r>
              <w:rPr>
                <w:sz w:val="20"/>
              </w:rPr>
              <w:t>400</w:t>
            </w:r>
          </w:p>
        </w:tc>
        <w:tc>
          <w:tcPr>
            <w:tcW w:w="1684" w:type="dxa"/>
            <w:tcBorders>
              <w:top w:val="single" w:sz="8" w:space="0" w:color="002F6C"/>
              <w:left w:val="single" w:sz="8" w:space="0" w:color="002F6C"/>
              <w:bottom w:val="single" w:sz="8" w:space="0" w:color="002F6C"/>
              <w:right w:val="single" w:sz="8" w:space="0" w:color="002F6C"/>
            </w:tcBorders>
          </w:tcPr>
          <w:p w14:paraId="21579A8C" w14:textId="77777777" w:rsidR="0019499A" w:rsidRDefault="0019499A">
            <w:pPr>
              <w:spacing w:line="259" w:lineRule="auto"/>
              <w:ind w:left="28"/>
              <w:rPr>
                <w:sz w:val="20"/>
              </w:rPr>
            </w:pPr>
            <w:r>
              <w:rPr>
                <w:sz w:val="20"/>
              </w:rPr>
              <w:t>15.1%</w:t>
            </w:r>
          </w:p>
        </w:tc>
        <w:tc>
          <w:tcPr>
            <w:tcW w:w="1684" w:type="dxa"/>
            <w:tcBorders>
              <w:top w:val="single" w:sz="8" w:space="0" w:color="002F6C"/>
              <w:left w:val="single" w:sz="8" w:space="0" w:color="002F6C"/>
              <w:bottom w:val="single" w:sz="8" w:space="0" w:color="002F6C"/>
              <w:right w:val="single" w:sz="8" w:space="0" w:color="002F6C"/>
            </w:tcBorders>
          </w:tcPr>
          <w:p w14:paraId="38D0AA4D" w14:textId="77777777" w:rsidR="0019499A" w:rsidRDefault="0019499A">
            <w:pPr>
              <w:spacing w:line="259" w:lineRule="auto"/>
              <w:ind w:left="28"/>
              <w:rPr>
                <w:sz w:val="20"/>
              </w:rPr>
            </w:pPr>
            <w:r>
              <w:rPr>
                <w:sz w:val="20"/>
              </w:rPr>
              <w:t>83.4%</w:t>
            </w:r>
          </w:p>
        </w:tc>
        <w:tc>
          <w:tcPr>
            <w:tcW w:w="1684" w:type="dxa"/>
            <w:tcBorders>
              <w:top w:val="single" w:sz="8" w:space="0" w:color="002F6C"/>
              <w:left w:val="single" w:sz="8" w:space="0" w:color="002F6C"/>
              <w:bottom w:val="single" w:sz="8" w:space="0" w:color="002F6C"/>
              <w:right w:val="single" w:sz="8" w:space="0" w:color="002F6C"/>
            </w:tcBorders>
          </w:tcPr>
          <w:p w14:paraId="382223B7" w14:textId="77777777" w:rsidR="0019499A" w:rsidRDefault="0019499A">
            <w:pPr>
              <w:spacing w:line="259" w:lineRule="auto"/>
              <w:ind w:left="28"/>
              <w:rPr>
                <w:sz w:val="20"/>
              </w:rPr>
            </w:pPr>
            <w:r>
              <w:rPr>
                <w:sz w:val="20"/>
              </w:rPr>
              <w:t>0.0%</w:t>
            </w:r>
          </w:p>
        </w:tc>
        <w:tc>
          <w:tcPr>
            <w:tcW w:w="1684" w:type="dxa"/>
            <w:tcBorders>
              <w:top w:val="single" w:sz="8" w:space="0" w:color="002F6C"/>
              <w:left w:val="single" w:sz="8" w:space="0" w:color="002F6C"/>
              <w:bottom w:val="single" w:sz="8" w:space="0" w:color="002F6C"/>
              <w:right w:val="single" w:sz="8" w:space="0" w:color="002F6C"/>
            </w:tcBorders>
          </w:tcPr>
          <w:p w14:paraId="10C0F1DC" w14:textId="77777777" w:rsidR="0019499A" w:rsidRDefault="0019499A">
            <w:pPr>
              <w:spacing w:line="259" w:lineRule="auto"/>
              <w:ind w:left="28"/>
              <w:rPr>
                <w:sz w:val="20"/>
              </w:rPr>
            </w:pPr>
            <w:r>
              <w:rPr>
                <w:sz w:val="20"/>
              </w:rPr>
              <w:t>0.5%</w:t>
            </w:r>
          </w:p>
        </w:tc>
        <w:tc>
          <w:tcPr>
            <w:tcW w:w="1682" w:type="dxa"/>
            <w:tcBorders>
              <w:top w:val="single" w:sz="8" w:space="0" w:color="002F6C"/>
              <w:left w:val="single" w:sz="8" w:space="0" w:color="002F6C"/>
              <w:bottom w:val="single" w:sz="8" w:space="0" w:color="002F6C"/>
              <w:right w:val="single" w:sz="8" w:space="0" w:color="002F6C"/>
            </w:tcBorders>
          </w:tcPr>
          <w:p w14:paraId="550B383F" w14:textId="77777777" w:rsidR="0019499A" w:rsidRDefault="0019499A">
            <w:pPr>
              <w:spacing w:line="259" w:lineRule="auto"/>
              <w:ind w:left="28"/>
              <w:rPr>
                <w:sz w:val="20"/>
              </w:rPr>
            </w:pPr>
            <w:r>
              <w:rPr>
                <w:sz w:val="20"/>
              </w:rPr>
              <w:t>99.9%</w:t>
            </w:r>
          </w:p>
        </w:tc>
      </w:tr>
      <w:tr w:rsidR="0019499A" w14:paraId="0E80D5B7" w14:textId="77777777" w:rsidTr="00B97B8C">
        <w:trPr>
          <w:trHeight w:val="284"/>
        </w:trPr>
        <w:tc>
          <w:tcPr>
            <w:tcW w:w="1681" w:type="dxa"/>
            <w:tcBorders>
              <w:top w:val="single" w:sz="8" w:space="0" w:color="002F6C"/>
              <w:left w:val="single" w:sz="8" w:space="0" w:color="002F6C"/>
              <w:bottom w:val="single" w:sz="8" w:space="0" w:color="002F6C"/>
              <w:right w:val="single" w:sz="8" w:space="0" w:color="002F6C"/>
            </w:tcBorders>
          </w:tcPr>
          <w:p w14:paraId="19D44F2E" w14:textId="77777777" w:rsidR="0019499A" w:rsidRDefault="0019499A">
            <w:pPr>
              <w:spacing w:line="259" w:lineRule="auto"/>
              <w:ind w:left="25"/>
              <w:rPr>
                <w:sz w:val="20"/>
              </w:rPr>
            </w:pPr>
            <w:r>
              <w:rPr>
                <w:sz w:val="20"/>
              </w:rPr>
              <w:t>350</w:t>
            </w:r>
          </w:p>
        </w:tc>
        <w:tc>
          <w:tcPr>
            <w:tcW w:w="1684" w:type="dxa"/>
            <w:tcBorders>
              <w:top w:val="single" w:sz="8" w:space="0" w:color="002F6C"/>
              <w:left w:val="single" w:sz="8" w:space="0" w:color="002F6C"/>
              <w:bottom w:val="single" w:sz="8" w:space="0" w:color="002F6C"/>
              <w:right w:val="single" w:sz="8" w:space="0" w:color="002F6C"/>
            </w:tcBorders>
          </w:tcPr>
          <w:p w14:paraId="00EE6531" w14:textId="77777777" w:rsidR="0019499A" w:rsidRDefault="0019499A">
            <w:pPr>
              <w:spacing w:line="259" w:lineRule="auto"/>
              <w:ind w:left="28"/>
              <w:rPr>
                <w:sz w:val="20"/>
              </w:rPr>
            </w:pPr>
            <w:r>
              <w:rPr>
                <w:sz w:val="20"/>
              </w:rPr>
              <w:t>8.4%</w:t>
            </w:r>
          </w:p>
        </w:tc>
        <w:tc>
          <w:tcPr>
            <w:tcW w:w="1684" w:type="dxa"/>
            <w:tcBorders>
              <w:top w:val="single" w:sz="8" w:space="0" w:color="002F6C"/>
              <w:left w:val="single" w:sz="8" w:space="0" w:color="002F6C"/>
              <w:bottom w:val="single" w:sz="8" w:space="0" w:color="002F6C"/>
              <w:right w:val="single" w:sz="8" w:space="0" w:color="002F6C"/>
            </w:tcBorders>
          </w:tcPr>
          <w:p w14:paraId="54ACB53B" w14:textId="77777777" w:rsidR="0019499A" w:rsidRDefault="0019499A">
            <w:pPr>
              <w:spacing w:line="259" w:lineRule="auto"/>
              <w:ind w:left="28"/>
              <w:rPr>
                <w:sz w:val="20"/>
              </w:rPr>
            </w:pPr>
            <w:r>
              <w:rPr>
                <w:sz w:val="20"/>
              </w:rPr>
              <w:t>91.9%</w:t>
            </w:r>
          </w:p>
        </w:tc>
        <w:tc>
          <w:tcPr>
            <w:tcW w:w="1684" w:type="dxa"/>
            <w:tcBorders>
              <w:top w:val="single" w:sz="8" w:space="0" w:color="002F6C"/>
              <w:left w:val="single" w:sz="8" w:space="0" w:color="002F6C"/>
              <w:bottom w:val="single" w:sz="8" w:space="0" w:color="002F6C"/>
              <w:right w:val="single" w:sz="8" w:space="0" w:color="002F6C"/>
            </w:tcBorders>
          </w:tcPr>
          <w:p w14:paraId="00B18DA0" w14:textId="77777777" w:rsidR="0019499A" w:rsidRDefault="0019499A">
            <w:pPr>
              <w:spacing w:line="259" w:lineRule="auto"/>
              <w:ind w:left="28"/>
              <w:rPr>
                <w:sz w:val="20"/>
              </w:rPr>
            </w:pPr>
            <w:r>
              <w:rPr>
                <w:sz w:val="20"/>
              </w:rPr>
              <w:t>0.0%</w:t>
            </w:r>
          </w:p>
        </w:tc>
        <w:tc>
          <w:tcPr>
            <w:tcW w:w="1684" w:type="dxa"/>
            <w:tcBorders>
              <w:top w:val="single" w:sz="8" w:space="0" w:color="002F6C"/>
              <w:left w:val="single" w:sz="8" w:space="0" w:color="002F6C"/>
              <w:bottom w:val="single" w:sz="8" w:space="0" w:color="002F6C"/>
              <w:right w:val="single" w:sz="8" w:space="0" w:color="002F6C"/>
            </w:tcBorders>
          </w:tcPr>
          <w:p w14:paraId="3692F55D" w14:textId="77777777" w:rsidR="0019499A" w:rsidRDefault="0019499A">
            <w:pPr>
              <w:spacing w:line="259" w:lineRule="auto"/>
              <w:ind w:left="28"/>
              <w:rPr>
                <w:sz w:val="20"/>
              </w:rPr>
            </w:pPr>
            <w:r>
              <w:rPr>
                <w:sz w:val="20"/>
              </w:rPr>
              <w:t>0.1%</w:t>
            </w:r>
          </w:p>
        </w:tc>
        <w:tc>
          <w:tcPr>
            <w:tcW w:w="1682" w:type="dxa"/>
            <w:tcBorders>
              <w:top w:val="single" w:sz="8" w:space="0" w:color="002F6C"/>
              <w:left w:val="single" w:sz="8" w:space="0" w:color="002F6C"/>
              <w:bottom w:val="single" w:sz="8" w:space="0" w:color="002F6C"/>
              <w:right w:val="single" w:sz="8" w:space="0" w:color="002F6C"/>
            </w:tcBorders>
          </w:tcPr>
          <w:p w14:paraId="3EDBBA24" w14:textId="77777777" w:rsidR="0019499A" w:rsidRDefault="0019499A">
            <w:pPr>
              <w:spacing w:line="259" w:lineRule="auto"/>
              <w:ind w:left="28"/>
              <w:rPr>
                <w:sz w:val="20"/>
              </w:rPr>
            </w:pPr>
            <w:r>
              <w:rPr>
                <w:sz w:val="20"/>
              </w:rPr>
              <w:t>100.0%</w:t>
            </w:r>
          </w:p>
        </w:tc>
      </w:tr>
      <w:tr w:rsidR="0019499A" w14:paraId="2E05E822" w14:textId="77777777" w:rsidTr="00B97B8C">
        <w:trPr>
          <w:trHeight w:val="284"/>
        </w:trPr>
        <w:tc>
          <w:tcPr>
            <w:tcW w:w="1681" w:type="dxa"/>
            <w:tcBorders>
              <w:top w:val="single" w:sz="8" w:space="0" w:color="002F6C"/>
              <w:left w:val="single" w:sz="8" w:space="0" w:color="002F6C"/>
              <w:bottom w:val="single" w:sz="8" w:space="0" w:color="002F6C"/>
              <w:right w:val="single" w:sz="8" w:space="0" w:color="002F6C"/>
            </w:tcBorders>
          </w:tcPr>
          <w:p w14:paraId="7F9390C3" w14:textId="77777777" w:rsidR="0019499A" w:rsidRDefault="0019499A">
            <w:pPr>
              <w:spacing w:line="259" w:lineRule="auto"/>
              <w:ind w:left="25"/>
              <w:rPr>
                <w:sz w:val="20"/>
              </w:rPr>
            </w:pPr>
            <w:r>
              <w:rPr>
                <w:sz w:val="20"/>
              </w:rPr>
              <w:t>300</w:t>
            </w:r>
          </w:p>
        </w:tc>
        <w:tc>
          <w:tcPr>
            <w:tcW w:w="1684" w:type="dxa"/>
            <w:tcBorders>
              <w:top w:val="single" w:sz="8" w:space="0" w:color="002F6C"/>
              <w:left w:val="single" w:sz="8" w:space="0" w:color="002F6C"/>
              <w:bottom w:val="single" w:sz="8" w:space="0" w:color="002F6C"/>
              <w:right w:val="single" w:sz="8" w:space="0" w:color="002F6C"/>
            </w:tcBorders>
          </w:tcPr>
          <w:p w14:paraId="5B258D63" w14:textId="77777777" w:rsidR="0019499A" w:rsidRDefault="0019499A">
            <w:pPr>
              <w:spacing w:line="259" w:lineRule="auto"/>
              <w:ind w:left="28"/>
              <w:rPr>
                <w:sz w:val="20"/>
              </w:rPr>
            </w:pPr>
            <w:r>
              <w:rPr>
                <w:sz w:val="20"/>
              </w:rPr>
              <w:t>4.0%</w:t>
            </w:r>
          </w:p>
        </w:tc>
        <w:tc>
          <w:tcPr>
            <w:tcW w:w="1684" w:type="dxa"/>
            <w:tcBorders>
              <w:top w:val="single" w:sz="8" w:space="0" w:color="002F6C"/>
              <w:left w:val="single" w:sz="8" w:space="0" w:color="002F6C"/>
              <w:bottom w:val="single" w:sz="8" w:space="0" w:color="002F6C"/>
              <w:right w:val="single" w:sz="8" w:space="0" w:color="002F6C"/>
            </w:tcBorders>
          </w:tcPr>
          <w:p w14:paraId="4AADF53E" w14:textId="77777777" w:rsidR="0019499A" w:rsidRDefault="0019499A">
            <w:pPr>
              <w:spacing w:line="259" w:lineRule="auto"/>
              <w:ind w:left="28"/>
              <w:rPr>
                <w:sz w:val="20"/>
              </w:rPr>
            </w:pPr>
            <w:r>
              <w:rPr>
                <w:sz w:val="20"/>
              </w:rPr>
              <w:t>95.8%</w:t>
            </w:r>
          </w:p>
        </w:tc>
        <w:tc>
          <w:tcPr>
            <w:tcW w:w="1684" w:type="dxa"/>
            <w:tcBorders>
              <w:top w:val="single" w:sz="8" w:space="0" w:color="002F6C"/>
              <w:left w:val="single" w:sz="8" w:space="0" w:color="002F6C"/>
              <w:bottom w:val="single" w:sz="8" w:space="0" w:color="002F6C"/>
              <w:right w:val="single" w:sz="8" w:space="0" w:color="002F6C"/>
            </w:tcBorders>
          </w:tcPr>
          <w:p w14:paraId="0EA6230B" w14:textId="77777777" w:rsidR="0019499A" w:rsidRDefault="0019499A">
            <w:pPr>
              <w:spacing w:line="259" w:lineRule="auto"/>
              <w:ind w:left="28"/>
              <w:rPr>
                <w:sz w:val="20"/>
              </w:rPr>
            </w:pPr>
            <w:r>
              <w:rPr>
                <w:sz w:val="20"/>
              </w:rPr>
              <w:t>0.0%</w:t>
            </w:r>
          </w:p>
        </w:tc>
        <w:tc>
          <w:tcPr>
            <w:tcW w:w="1684" w:type="dxa"/>
            <w:tcBorders>
              <w:top w:val="single" w:sz="8" w:space="0" w:color="002F6C"/>
              <w:left w:val="single" w:sz="8" w:space="0" w:color="002F6C"/>
              <w:bottom w:val="single" w:sz="8" w:space="0" w:color="002F6C"/>
              <w:right w:val="single" w:sz="8" w:space="0" w:color="002F6C"/>
            </w:tcBorders>
          </w:tcPr>
          <w:p w14:paraId="169B1678" w14:textId="77777777" w:rsidR="0019499A" w:rsidRDefault="0019499A">
            <w:pPr>
              <w:spacing w:line="259" w:lineRule="auto"/>
              <w:ind w:left="28"/>
              <w:rPr>
                <w:sz w:val="20"/>
              </w:rPr>
            </w:pPr>
            <w:r>
              <w:rPr>
                <w:sz w:val="20"/>
              </w:rPr>
              <w:t>0.0%</w:t>
            </w:r>
          </w:p>
        </w:tc>
        <w:tc>
          <w:tcPr>
            <w:tcW w:w="1682" w:type="dxa"/>
            <w:tcBorders>
              <w:top w:val="single" w:sz="8" w:space="0" w:color="002F6C"/>
              <w:left w:val="single" w:sz="8" w:space="0" w:color="002F6C"/>
              <w:bottom w:val="single" w:sz="8" w:space="0" w:color="002F6C"/>
              <w:right w:val="single" w:sz="8" w:space="0" w:color="002F6C"/>
            </w:tcBorders>
          </w:tcPr>
          <w:p w14:paraId="56B9B948" w14:textId="77777777" w:rsidR="0019499A" w:rsidRDefault="0019499A">
            <w:pPr>
              <w:spacing w:line="259" w:lineRule="auto"/>
              <w:ind w:left="28"/>
              <w:rPr>
                <w:sz w:val="20"/>
              </w:rPr>
            </w:pPr>
            <w:r>
              <w:rPr>
                <w:sz w:val="20"/>
              </w:rPr>
              <w:t>100.0%</w:t>
            </w:r>
          </w:p>
        </w:tc>
      </w:tr>
      <w:tr w:rsidR="0019499A" w14:paraId="7F401DCA" w14:textId="77777777" w:rsidTr="00B97B8C">
        <w:trPr>
          <w:trHeight w:val="284"/>
        </w:trPr>
        <w:tc>
          <w:tcPr>
            <w:tcW w:w="1681" w:type="dxa"/>
            <w:tcBorders>
              <w:top w:val="single" w:sz="8" w:space="0" w:color="002F6C"/>
              <w:left w:val="single" w:sz="8" w:space="0" w:color="002F6C"/>
              <w:bottom w:val="single" w:sz="8" w:space="0" w:color="002F6C"/>
              <w:right w:val="single" w:sz="8" w:space="0" w:color="002F6C"/>
            </w:tcBorders>
          </w:tcPr>
          <w:p w14:paraId="33A72630" w14:textId="77777777" w:rsidR="0019499A" w:rsidRDefault="0019499A">
            <w:pPr>
              <w:spacing w:line="259" w:lineRule="auto"/>
              <w:ind w:left="25"/>
              <w:rPr>
                <w:sz w:val="20"/>
              </w:rPr>
            </w:pPr>
            <w:r>
              <w:rPr>
                <w:sz w:val="20"/>
              </w:rPr>
              <w:t>250</w:t>
            </w:r>
          </w:p>
        </w:tc>
        <w:tc>
          <w:tcPr>
            <w:tcW w:w="1684" w:type="dxa"/>
            <w:tcBorders>
              <w:top w:val="single" w:sz="8" w:space="0" w:color="002F6C"/>
              <w:left w:val="single" w:sz="8" w:space="0" w:color="002F6C"/>
              <w:bottom w:val="single" w:sz="8" w:space="0" w:color="002F6C"/>
              <w:right w:val="single" w:sz="8" w:space="0" w:color="002F6C"/>
            </w:tcBorders>
          </w:tcPr>
          <w:p w14:paraId="2E70BE01" w14:textId="77777777" w:rsidR="0019499A" w:rsidRDefault="0019499A">
            <w:pPr>
              <w:spacing w:line="259" w:lineRule="auto"/>
              <w:ind w:left="28"/>
              <w:rPr>
                <w:sz w:val="20"/>
              </w:rPr>
            </w:pPr>
            <w:r>
              <w:rPr>
                <w:sz w:val="20"/>
              </w:rPr>
              <w:t>2.3%</w:t>
            </w:r>
          </w:p>
        </w:tc>
        <w:tc>
          <w:tcPr>
            <w:tcW w:w="1684" w:type="dxa"/>
            <w:tcBorders>
              <w:top w:val="single" w:sz="8" w:space="0" w:color="002F6C"/>
              <w:left w:val="single" w:sz="8" w:space="0" w:color="002F6C"/>
              <w:bottom w:val="single" w:sz="8" w:space="0" w:color="002F6C"/>
              <w:right w:val="single" w:sz="8" w:space="0" w:color="002F6C"/>
            </w:tcBorders>
          </w:tcPr>
          <w:p w14:paraId="3635F98A" w14:textId="77777777" w:rsidR="0019499A" w:rsidRDefault="0019499A">
            <w:pPr>
              <w:spacing w:line="259" w:lineRule="auto"/>
              <w:ind w:left="28"/>
              <w:rPr>
                <w:sz w:val="20"/>
              </w:rPr>
            </w:pPr>
            <w:r>
              <w:rPr>
                <w:sz w:val="20"/>
              </w:rPr>
              <w:t>98.2%</w:t>
            </w:r>
          </w:p>
        </w:tc>
        <w:tc>
          <w:tcPr>
            <w:tcW w:w="1684" w:type="dxa"/>
            <w:tcBorders>
              <w:top w:val="single" w:sz="8" w:space="0" w:color="002F6C"/>
              <w:left w:val="single" w:sz="8" w:space="0" w:color="002F6C"/>
              <w:bottom w:val="single" w:sz="8" w:space="0" w:color="002F6C"/>
              <w:right w:val="single" w:sz="8" w:space="0" w:color="002F6C"/>
            </w:tcBorders>
          </w:tcPr>
          <w:p w14:paraId="4FB3006B" w14:textId="77777777" w:rsidR="0019499A" w:rsidRDefault="0019499A">
            <w:pPr>
              <w:spacing w:line="259" w:lineRule="auto"/>
              <w:ind w:left="28"/>
              <w:rPr>
                <w:sz w:val="20"/>
              </w:rPr>
            </w:pPr>
            <w:r>
              <w:rPr>
                <w:sz w:val="20"/>
              </w:rPr>
              <w:t>0.0%</w:t>
            </w:r>
          </w:p>
        </w:tc>
        <w:tc>
          <w:tcPr>
            <w:tcW w:w="1684" w:type="dxa"/>
            <w:tcBorders>
              <w:top w:val="single" w:sz="8" w:space="0" w:color="002F6C"/>
              <w:left w:val="single" w:sz="8" w:space="0" w:color="002F6C"/>
              <w:bottom w:val="single" w:sz="8" w:space="0" w:color="002F6C"/>
              <w:right w:val="single" w:sz="8" w:space="0" w:color="002F6C"/>
            </w:tcBorders>
          </w:tcPr>
          <w:p w14:paraId="2123E82F" w14:textId="77777777" w:rsidR="0019499A" w:rsidRDefault="0019499A">
            <w:pPr>
              <w:spacing w:line="259" w:lineRule="auto"/>
              <w:ind w:left="28"/>
              <w:rPr>
                <w:sz w:val="20"/>
              </w:rPr>
            </w:pPr>
            <w:r>
              <w:rPr>
                <w:sz w:val="20"/>
              </w:rPr>
              <w:t>0.0%</w:t>
            </w:r>
          </w:p>
        </w:tc>
        <w:tc>
          <w:tcPr>
            <w:tcW w:w="1682" w:type="dxa"/>
            <w:tcBorders>
              <w:top w:val="single" w:sz="8" w:space="0" w:color="002F6C"/>
              <w:left w:val="single" w:sz="8" w:space="0" w:color="002F6C"/>
              <w:bottom w:val="single" w:sz="8" w:space="0" w:color="002F6C"/>
              <w:right w:val="single" w:sz="8" w:space="0" w:color="002F6C"/>
            </w:tcBorders>
          </w:tcPr>
          <w:p w14:paraId="798F0858" w14:textId="77777777" w:rsidR="0019499A" w:rsidRDefault="0019499A">
            <w:pPr>
              <w:spacing w:line="259" w:lineRule="auto"/>
              <w:ind w:left="28"/>
              <w:rPr>
                <w:sz w:val="20"/>
              </w:rPr>
            </w:pPr>
            <w:r>
              <w:rPr>
                <w:sz w:val="20"/>
              </w:rPr>
              <w:t>100.0%</w:t>
            </w:r>
          </w:p>
        </w:tc>
      </w:tr>
      <w:tr w:rsidR="0019499A" w14:paraId="6FCF2976" w14:textId="77777777" w:rsidTr="00B97B8C">
        <w:trPr>
          <w:trHeight w:val="284"/>
        </w:trPr>
        <w:tc>
          <w:tcPr>
            <w:tcW w:w="1681" w:type="dxa"/>
            <w:tcBorders>
              <w:top w:val="single" w:sz="8" w:space="0" w:color="002F6C"/>
              <w:left w:val="single" w:sz="8" w:space="0" w:color="002F6C"/>
              <w:bottom w:val="single" w:sz="8" w:space="0" w:color="002F6C"/>
              <w:right w:val="single" w:sz="8" w:space="0" w:color="002F6C"/>
            </w:tcBorders>
          </w:tcPr>
          <w:p w14:paraId="59C3B81B" w14:textId="77777777" w:rsidR="0019499A" w:rsidRDefault="0019499A">
            <w:pPr>
              <w:spacing w:line="259" w:lineRule="auto"/>
              <w:ind w:left="25"/>
              <w:rPr>
                <w:sz w:val="20"/>
              </w:rPr>
            </w:pPr>
            <w:r>
              <w:rPr>
                <w:sz w:val="20"/>
              </w:rPr>
              <w:t>200</w:t>
            </w:r>
          </w:p>
        </w:tc>
        <w:tc>
          <w:tcPr>
            <w:tcW w:w="1684" w:type="dxa"/>
            <w:tcBorders>
              <w:top w:val="single" w:sz="8" w:space="0" w:color="002F6C"/>
              <w:left w:val="single" w:sz="8" w:space="0" w:color="002F6C"/>
              <w:bottom w:val="single" w:sz="8" w:space="0" w:color="002F6C"/>
              <w:right w:val="single" w:sz="8" w:space="0" w:color="002F6C"/>
            </w:tcBorders>
          </w:tcPr>
          <w:p w14:paraId="447AC909" w14:textId="77777777" w:rsidR="0019499A" w:rsidRDefault="0019499A">
            <w:pPr>
              <w:spacing w:line="259" w:lineRule="auto"/>
              <w:ind w:left="28"/>
              <w:rPr>
                <w:sz w:val="20"/>
              </w:rPr>
            </w:pPr>
            <w:r>
              <w:rPr>
                <w:sz w:val="20"/>
              </w:rPr>
              <w:t>1.5%</w:t>
            </w:r>
          </w:p>
        </w:tc>
        <w:tc>
          <w:tcPr>
            <w:tcW w:w="1684" w:type="dxa"/>
            <w:tcBorders>
              <w:top w:val="single" w:sz="8" w:space="0" w:color="002F6C"/>
              <w:left w:val="single" w:sz="8" w:space="0" w:color="002F6C"/>
              <w:bottom w:val="single" w:sz="8" w:space="0" w:color="002F6C"/>
              <w:right w:val="single" w:sz="8" w:space="0" w:color="002F6C"/>
            </w:tcBorders>
          </w:tcPr>
          <w:p w14:paraId="357F4752" w14:textId="77777777" w:rsidR="0019499A" w:rsidRDefault="0019499A">
            <w:pPr>
              <w:spacing w:line="259" w:lineRule="auto"/>
              <w:ind w:left="28"/>
              <w:rPr>
                <w:sz w:val="20"/>
              </w:rPr>
            </w:pPr>
            <w:r>
              <w:rPr>
                <w:sz w:val="20"/>
              </w:rPr>
              <w:t>99.7%</w:t>
            </w:r>
          </w:p>
        </w:tc>
        <w:tc>
          <w:tcPr>
            <w:tcW w:w="1684" w:type="dxa"/>
            <w:tcBorders>
              <w:top w:val="single" w:sz="8" w:space="0" w:color="002F6C"/>
              <w:left w:val="single" w:sz="8" w:space="0" w:color="002F6C"/>
              <w:bottom w:val="single" w:sz="8" w:space="0" w:color="002F6C"/>
              <w:right w:val="single" w:sz="8" w:space="0" w:color="002F6C"/>
            </w:tcBorders>
          </w:tcPr>
          <w:p w14:paraId="6EDFE197" w14:textId="77777777" w:rsidR="0019499A" w:rsidRDefault="0019499A">
            <w:pPr>
              <w:spacing w:line="259" w:lineRule="auto"/>
              <w:ind w:left="28"/>
              <w:rPr>
                <w:sz w:val="20"/>
              </w:rPr>
            </w:pPr>
            <w:r>
              <w:rPr>
                <w:sz w:val="20"/>
              </w:rPr>
              <w:t>0.0%</w:t>
            </w:r>
          </w:p>
        </w:tc>
        <w:tc>
          <w:tcPr>
            <w:tcW w:w="1684" w:type="dxa"/>
            <w:tcBorders>
              <w:top w:val="single" w:sz="8" w:space="0" w:color="002F6C"/>
              <w:left w:val="single" w:sz="8" w:space="0" w:color="002F6C"/>
              <w:bottom w:val="single" w:sz="8" w:space="0" w:color="002F6C"/>
              <w:right w:val="single" w:sz="8" w:space="0" w:color="002F6C"/>
            </w:tcBorders>
          </w:tcPr>
          <w:p w14:paraId="1DDE3EAA" w14:textId="77777777" w:rsidR="0019499A" w:rsidRDefault="0019499A">
            <w:pPr>
              <w:spacing w:line="259" w:lineRule="auto"/>
              <w:ind w:left="28"/>
              <w:rPr>
                <w:sz w:val="20"/>
              </w:rPr>
            </w:pPr>
            <w:r>
              <w:rPr>
                <w:sz w:val="20"/>
              </w:rPr>
              <w:t>0.0%</w:t>
            </w:r>
          </w:p>
        </w:tc>
        <w:tc>
          <w:tcPr>
            <w:tcW w:w="1682" w:type="dxa"/>
            <w:tcBorders>
              <w:top w:val="single" w:sz="8" w:space="0" w:color="002F6C"/>
              <w:left w:val="single" w:sz="8" w:space="0" w:color="002F6C"/>
              <w:bottom w:val="single" w:sz="8" w:space="0" w:color="002F6C"/>
              <w:right w:val="single" w:sz="8" w:space="0" w:color="002F6C"/>
            </w:tcBorders>
          </w:tcPr>
          <w:p w14:paraId="7216CD4E" w14:textId="77777777" w:rsidR="0019499A" w:rsidRDefault="0019499A">
            <w:pPr>
              <w:spacing w:line="259" w:lineRule="auto"/>
              <w:ind w:left="28"/>
              <w:rPr>
                <w:sz w:val="20"/>
              </w:rPr>
            </w:pPr>
            <w:r>
              <w:rPr>
                <w:sz w:val="20"/>
              </w:rPr>
              <w:t>100.0%</w:t>
            </w:r>
          </w:p>
        </w:tc>
      </w:tr>
      <w:tr w:rsidR="0019499A" w14:paraId="296DED52" w14:textId="77777777" w:rsidTr="00B97B8C">
        <w:trPr>
          <w:trHeight w:val="284"/>
        </w:trPr>
        <w:tc>
          <w:tcPr>
            <w:tcW w:w="1681" w:type="dxa"/>
            <w:tcBorders>
              <w:top w:val="single" w:sz="8" w:space="0" w:color="002F6C"/>
              <w:left w:val="single" w:sz="8" w:space="0" w:color="002F6C"/>
              <w:bottom w:val="single" w:sz="8" w:space="0" w:color="002F6C"/>
              <w:right w:val="single" w:sz="8" w:space="0" w:color="002F6C"/>
            </w:tcBorders>
          </w:tcPr>
          <w:p w14:paraId="79768515" w14:textId="77777777" w:rsidR="0019499A" w:rsidRDefault="0019499A">
            <w:pPr>
              <w:spacing w:line="259" w:lineRule="auto"/>
              <w:ind w:left="25"/>
              <w:rPr>
                <w:sz w:val="20"/>
              </w:rPr>
            </w:pPr>
            <w:r>
              <w:rPr>
                <w:sz w:val="20"/>
              </w:rPr>
              <w:t>150</w:t>
            </w:r>
          </w:p>
        </w:tc>
        <w:tc>
          <w:tcPr>
            <w:tcW w:w="1684" w:type="dxa"/>
            <w:tcBorders>
              <w:top w:val="single" w:sz="8" w:space="0" w:color="002F6C"/>
              <w:left w:val="single" w:sz="8" w:space="0" w:color="002F6C"/>
              <w:bottom w:val="single" w:sz="8" w:space="0" w:color="002F6C"/>
              <w:right w:val="single" w:sz="8" w:space="0" w:color="002F6C"/>
            </w:tcBorders>
          </w:tcPr>
          <w:p w14:paraId="52DC6226" w14:textId="77777777" w:rsidR="0019499A" w:rsidRDefault="0019499A">
            <w:pPr>
              <w:spacing w:line="259" w:lineRule="auto"/>
              <w:ind w:left="28"/>
              <w:rPr>
                <w:sz w:val="20"/>
              </w:rPr>
            </w:pPr>
            <w:r>
              <w:rPr>
                <w:sz w:val="20"/>
              </w:rPr>
              <w:t>0.2%</w:t>
            </w:r>
          </w:p>
        </w:tc>
        <w:tc>
          <w:tcPr>
            <w:tcW w:w="1684" w:type="dxa"/>
            <w:tcBorders>
              <w:top w:val="single" w:sz="8" w:space="0" w:color="002F6C"/>
              <w:left w:val="single" w:sz="8" w:space="0" w:color="002F6C"/>
              <w:bottom w:val="single" w:sz="8" w:space="0" w:color="002F6C"/>
              <w:right w:val="single" w:sz="8" w:space="0" w:color="002F6C"/>
            </w:tcBorders>
          </w:tcPr>
          <w:p w14:paraId="6BAE3ED1" w14:textId="77777777" w:rsidR="0019499A" w:rsidRDefault="0019499A">
            <w:pPr>
              <w:spacing w:line="259" w:lineRule="auto"/>
              <w:ind w:left="28"/>
              <w:rPr>
                <w:sz w:val="20"/>
              </w:rPr>
            </w:pPr>
            <w:r>
              <w:rPr>
                <w:sz w:val="20"/>
              </w:rPr>
              <w:t>100.0%</w:t>
            </w:r>
          </w:p>
        </w:tc>
        <w:tc>
          <w:tcPr>
            <w:tcW w:w="1684" w:type="dxa"/>
            <w:tcBorders>
              <w:top w:val="single" w:sz="8" w:space="0" w:color="002F6C"/>
              <w:left w:val="single" w:sz="8" w:space="0" w:color="002F6C"/>
              <w:bottom w:val="single" w:sz="8" w:space="0" w:color="002F6C"/>
              <w:right w:val="single" w:sz="8" w:space="0" w:color="002F6C"/>
            </w:tcBorders>
          </w:tcPr>
          <w:p w14:paraId="16ACD12A" w14:textId="77777777" w:rsidR="0019499A" w:rsidRDefault="0019499A">
            <w:pPr>
              <w:spacing w:line="259" w:lineRule="auto"/>
              <w:ind w:left="28"/>
              <w:rPr>
                <w:sz w:val="20"/>
              </w:rPr>
            </w:pPr>
            <w:r>
              <w:rPr>
                <w:sz w:val="20"/>
              </w:rPr>
              <w:t>0.0%</w:t>
            </w:r>
          </w:p>
        </w:tc>
        <w:tc>
          <w:tcPr>
            <w:tcW w:w="1684" w:type="dxa"/>
            <w:tcBorders>
              <w:top w:val="single" w:sz="8" w:space="0" w:color="002F6C"/>
              <w:left w:val="single" w:sz="8" w:space="0" w:color="002F6C"/>
              <w:bottom w:val="single" w:sz="8" w:space="0" w:color="002F6C"/>
              <w:right w:val="single" w:sz="8" w:space="0" w:color="002F6C"/>
            </w:tcBorders>
          </w:tcPr>
          <w:p w14:paraId="7EE0E7D5" w14:textId="77777777" w:rsidR="0019499A" w:rsidRDefault="0019499A">
            <w:pPr>
              <w:spacing w:line="259" w:lineRule="auto"/>
              <w:ind w:left="28"/>
              <w:rPr>
                <w:sz w:val="20"/>
              </w:rPr>
            </w:pPr>
            <w:r>
              <w:rPr>
                <w:sz w:val="20"/>
              </w:rPr>
              <w:t>0.0%</w:t>
            </w:r>
          </w:p>
        </w:tc>
        <w:tc>
          <w:tcPr>
            <w:tcW w:w="1682" w:type="dxa"/>
            <w:tcBorders>
              <w:top w:val="single" w:sz="8" w:space="0" w:color="002F6C"/>
              <w:left w:val="single" w:sz="8" w:space="0" w:color="002F6C"/>
              <w:bottom w:val="single" w:sz="8" w:space="0" w:color="002F6C"/>
              <w:right w:val="single" w:sz="8" w:space="0" w:color="002F6C"/>
            </w:tcBorders>
          </w:tcPr>
          <w:p w14:paraId="152AE3B2" w14:textId="77777777" w:rsidR="0019499A" w:rsidRDefault="0019499A">
            <w:pPr>
              <w:spacing w:line="259" w:lineRule="auto"/>
              <w:ind w:left="28"/>
              <w:rPr>
                <w:sz w:val="20"/>
              </w:rPr>
            </w:pPr>
            <w:r>
              <w:rPr>
                <w:sz w:val="20"/>
              </w:rPr>
              <w:t>100.0%</w:t>
            </w:r>
          </w:p>
        </w:tc>
      </w:tr>
      <w:tr w:rsidR="0019499A" w14:paraId="4C17B7F7" w14:textId="77777777" w:rsidTr="00B97B8C">
        <w:trPr>
          <w:trHeight w:val="284"/>
        </w:trPr>
        <w:tc>
          <w:tcPr>
            <w:tcW w:w="1681" w:type="dxa"/>
            <w:tcBorders>
              <w:top w:val="single" w:sz="8" w:space="0" w:color="002F6C"/>
              <w:left w:val="single" w:sz="8" w:space="0" w:color="002F6C"/>
              <w:bottom w:val="single" w:sz="8" w:space="0" w:color="002F6C"/>
              <w:right w:val="single" w:sz="8" w:space="0" w:color="002F6C"/>
            </w:tcBorders>
          </w:tcPr>
          <w:p w14:paraId="79362B77" w14:textId="77777777" w:rsidR="0019499A" w:rsidRDefault="0019499A">
            <w:pPr>
              <w:spacing w:line="259" w:lineRule="auto"/>
              <w:ind w:left="25"/>
              <w:rPr>
                <w:sz w:val="20"/>
              </w:rPr>
            </w:pPr>
            <w:r>
              <w:rPr>
                <w:sz w:val="20"/>
              </w:rPr>
              <w:t>100</w:t>
            </w:r>
          </w:p>
        </w:tc>
        <w:tc>
          <w:tcPr>
            <w:tcW w:w="1684" w:type="dxa"/>
            <w:tcBorders>
              <w:top w:val="single" w:sz="8" w:space="0" w:color="002F6C"/>
              <w:left w:val="single" w:sz="8" w:space="0" w:color="002F6C"/>
              <w:bottom w:val="single" w:sz="8" w:space="0" w:color="002F6C"/>
              <w:right w:val="single" w:sz="8" w:space="0" w:color="002F6C"/>
            </w:tcBorders>
          </w:tcPr>
          <w:p w14:paraId="2E2E7BC7" w14:textId="77777777" w:rsidR="0019499A" w:rsidRDefault="0019499A">
            <w:pPr>
              <w:spacing w:line="259" w:lineRule="auto"/>
              <w:ind w:left="28"/>
              <w:rPr>
                <w:sz w:val="20"/>
              </w:rPr>
            </w:pPr>
            <w:r>
              <w:rPr>
                <w:sz w:val="20"/>
              </w:rPr>
              <w:t>0.0%</w:t>
            </w:r>
          </w:p>
        </w:tc>
        <w:tc>
          <w:tcPr>
            <w:tcW w:w="1684" w:type="dxa"/>
            <w:tcBorders>
              <w:top w:val="single" w:sz="8" w:space="0" w:color="002F6C"/>
              <w:left w:val="single" w:sz="8" w:space="0" w:color="002F6C"/>
              <w:bottom w:val="single" w:sz="8" w:space="0" w:color="002F6C"/>
              <w:right w:val="single" w:sz="8" w:space="0" w:color="002F6C"/>
            </w:tcBorders>
          </w:tcPr>
          <w:p w14:paraId="484F4B66" w14:textId="77777777" w:rsidR="0019499A" w:rsidRDefault="0019499A">
            <w:pPr>
              <w:spacing w:line="259" w:lineRule="auto"/>
              <w:ind w:left="28"/>
              <w:rPr>
                <w:sz w:val="20"/>
              </w:rPr>
            </w:pPr>
            <w:r>
              <w:rPr>
                <w:sz w:val="20"/>
              </w:rPr>
              <w:t>100.0%</w:t>
            </w:r>
          </w:p>
        </w:tc>
        <w:tc>
          <w:tcPr>
            <w:tcW w:w="1684" w:type="dxa"/>
            <w:tcBorders>
              <w:top w:val="single" w:sz="8" w:space="0" w:color="002F6C"/>
              <w:left w:val="single" w:sz="8" w:space="0" w:color="002F6C"/>
              <w:bottom w:val="single" w:sz="8" w:space="0" w:color="002F6C"/>
              <w:right w:val="single" w:sz="8" w:space="0" w:color="002F6C"/>
            </w:tcBorders>
          </w:tcPr>
          <w:p w14:paraId="250C542F" w14:textId="77777777" w:rsidR="0019499A" w:rsidRDefault="0019499A">
            <w:pPr>
              <w:spacing w:line="259" w:lineRule="auto"/>
              <w:ind w:left="28"/>
              <w:rPr>
                <w:sz w:val="20"/>
              </w:rPr>
            </w:pPr>
            <w:r>
              <w:rPr>
                <w:sz w:val="20"/>
              </w:rPr>
              <w:t>0.0%</w:t>
            </w:r>
          </w:p>
        </w:tc>
        <w:tc>
          <w:tcPr>
            <w:tcW w:w="1684" w:type="dxa"/>
            <w:tcBorders>
              <w:top w:val="single" w:sz="8" w:space="0" w:color="002F6C"/>
              <w:left w:val="single" w:sz="8" w:space="0" w:color="002F6C"/>
              <w:bottom w:val="single" w:sz="8" w:space="0" w:color="002F6C"/>
              <w:right w:val="single" w:sz="8" w:space="0" w:color="002F6C"/>
            </w:tcBorders>
          </w:tcPr>
          <w:p w14:paraId="65065787" w14:textId="77777777" w:rsidR="0019499A" w:rsidRDefault="0019499A">
            <w:pPr>
              <w:spacing w:line="259" w:lineRule="auto"/>
              <w:ind w:left="28"/>
              <w:rPr>
                <w:sz w:val="20"/>
              </w:rPr>
            </w:pPr>
            <w:r>
              <w:rPr>
                <w:sz w:val="20"/>
              </w:rPr>
              <w:t>0.0%</w:t>
            </w:r>
          </w:p>
        </w:tc>
        <w:tc>
          <w:tcPr>
            <w:tcW w:w="1682" w:type="dxa"/>
            <w:tcBorders>
              <w:top w:val="single" w:sz="8" w:space="0" w:color="002F6C"/>
              <w:left w:val="single" w:sz="8" w:space="0" w:color="002F6C"/>
              <w:bottom w:val="single" w:sz="8" w:space="0" w:color="002F6C"/>
              <w:right w:val="single" w:sz="8" w:space="0" w:color="002F6C"/>
            </w:tcBorders>
          </w:tcPr>
          <w:p w14:paraId="3F58C8AF" w14:textId="77777777" w:rsidR="0019499A" w:rsidRDefault="0019499A">
            <w:pPr>
              <w:spacing w:line="259" w:lineRule="auto"/>
              <w:ind w:left="28"/>
              <w:rPr>
                <w:sz w:val="20"/>
              </w:rPr>
            </w:pPr>
            <w:r>
              <w:rPr>
                <w:sz w:val="20"/>
              </w:rPr>
              <w:t>100.0%</w:t>
            </w:r>
          </w:p>
        </w:tc>
      </w:tr>
      <w:tr w:rsidR="0019499A" w14:paraId="1CE730A4" w14:textId="77777777" w:rsidTr="00B97B8C">
        <w:trPr>
          <w:trHeight w:val="284"/>
        </w:trPr>
        <w:tc>
          <w:tcPr>
            <w:tcW w:w="1681" w:type="dxa"/>
            <w:tcBorders>
              <w:top w:val="single" w:sz="8" w:space="0" w:color="002F6C"/>
              <w:left w:val="single" w:sz="8" w:space="0" w:color="002F6C"/>
              <w:bottom w:val="single" w:sz="8" w:space="0" w:color="002F6C"/>
              <w:right w:val="single" w:sz="8" w:space="0" w:color="002F6C"/>
            </w:tcBorders>
          </w:tcPr>
          <w:p w14:paraId="44F96921" w14:textId="77777777" w:rsidR="0019499A" w:rsidRDefault="0019499A">
            <w:pPr>
              <w:spacing w:line="259" w:lineRule="auto"/>
              <w:ind w:left="25"/>
              <w:rPr>
                <w:sz w:val="20"/>
              </w:rPr>
            </w:pPr>
            <w:r>
              <w:rPr>
                <w:sz w:val="20"/>
              </w:rPr>
              <w:t>50</w:t>
            </w:r>
          </w:p>
        </w:tc>
        <w:tc>
          <w:tcPr>
            <w:tcW w:w="1684" w:type="dxa"/>
            <w:tcBorders>
              <w:top w:val="single" w:sz="8" w:space="0" w:color="002F6C"/>
              <w:left w:val="single" w:sz="8" w:space="0" w:color="002F6C"/>
              <w:bottom w:val="single" w:sz="8" w:space="0" w:color="002F6C"/>
              <w:right w:val="single" w:sz="8" w:space="0" w:color="002F6C"/>
            </w:tcBorders>
          </w:tcPr>
          <w:p w14:paraId="2F42EE22" w14:textId="77777777" w:rsidR="0019499A" w:rsidRDefault="0019499A">
            <w:pPr>
              <w:spacing w:line="259" w:lineRule="auto"/>
              <w:ind w:left="28"/>
              <w:rPr>
                <w:sz w:val="20"/>
              </w:rPr>
            </w:pPr>
            <w:r>
              <w:rPr>
                <w:sz w:val="20"/>
              </w:rPr>
              <w:t>0.0%</w:t>
            </w:r>
          </w:p>
        </w:tc>
        <w:tc>
          <w:tcPr>
            <w:tcW w:w="1684" w:type="dxa"/>
            <w:tcBorders>
              <w:top w:val="single" w:sz="8" w:space="0" w:color="002F6C"/>
              <w:left w:val="single" w:sz="8" w:space="0" w:color="002F6C"/>
              <w:bottom w:val="single" w:sz="8" w:space="0" w:color="002F6C"/>
              <w:right w:val="single" w:sz="8" w:space="0" w:color="002F6C"/>
            </w:tcBorders>
          </w:tcPr>
          <w:p w14:paraId="35B64B58" w14:textId="77777777" w:rsidR="0019499A" w:rsidRDefault="0019499A">
            <w:pPr>
              <w:spacing w:line="259" w:lineRule="auto"/>
              <w:ind w:left="28"/>
              <w:rPr>
                <w:sz w:val="20"/>
              </w:rPr>
            </w:pPr>
            <w:r>
              <w:rPr>
                <w:sz w:val="20"/>
              </w:rPr>
              <w:t>100.0%</w:t>
            </w:r>
          </w:p>
        </w:tc>
        <w:tc>
          <w:tcPr>
            <w:tcW w:w="1684" w:type="dxa"/>
            <w:tcBorders>
              <w:top w:val="single" w:sz="8" w:space="0" w:color="002F6C"/>
              <w:left w:val="single" w:sz="8" w:space="0" w:color="002F6C"/>
              <w:bottom w:val="single" w:sz="8" w:space="0" w:color="002F6C"/>
              <w:right w:val="single" w:sz="8" w:space="0" w:color="002F6C"/>
            </w:tcBorders>
          </w:tcPr>
          <w:p w14:paraId="2D754344" w14:textId="77777777" w:rsidR="0019499A" w:rsidRDefault="0019499A">
            <w:pPr>
              <w:spacing w:line="259" w:lineRule="auto"/>
              <w:ind w:left="28"/>
              <w:rPr>
                <w:sz w:val="20"/>
              </w:rPr>
            </w:pPr>
            <w:r>
              <w:rPr>
                <w:sz w:val="20"/>
              </w:rPr>
              <w:t>0.0%</w:t>
            </w:r>
          </w:p>
        </w:tc>
        <w:tc>
          <w:tcPr>
            <w:tcW w:w="1684" w:type="dxa"/>
            <w:tcBorders>
              <w:top w:val="single" w:sz="8" w:space="0" w:color="002F6C"/>
              <w:left w:val="single" w:sz="8" w:space="0" w:color="002F6C"/>
              <w:bottom w:val="single" w:sz="8" w:space="0" w:color="002F6C"/>
              <w:right w:val="single" w:sz="8" w:space="0" w:color="002F6C"/>
            </w:tcBorders>
          </w:tcPr>
          <w:p w14:paraId="06A24872" w14:textId="77777777" w:rsidR="0019499A" w:rsidRDefault="0019499A">
            <w:pPr>
              <w:spacing w:line="259" w:lineRule="auto"/>
              <w:ind w:left="28"/>
              <w:rPr>
                <w:sz w:val="20"/>
              </w:rPr>
            </w:pPr>
            <w:r>
              <w:rPr>
                <w:sz w:val="20"/>
              </w:rPr>
              <w:t>0.0%</w:t>
            </w:r>
          </w:p>
        </w:tc>
        <w:tc>
          <w:tcPr>
            <w:tcW w:w="1682" w:type="dxa"/>
            <w:tcBorders>
              <w:top w:val="single" w:sz="8" w:space="0" w:color="002F6C"/>
              <w:left w:val="single" w:sz="8" w:space="0" w:color="002F6C"/>
              <w:bottom w:val="single" w:sz="8" w:space="0" w:color="002F6C"/>
              <w:right w:val="single" w:sz="8" w:space="0" w:color="002F6C"/>
            </w:tcBorders>
          </w:tcPr>
          <w:p w14:paraId="1AC1EE7F" w14:textId="77777777" w:rsidR="0019499A" w:rsidRDefault="0019499A">
            <w:pPr>
              <w:spacing w:line="259" w:lineRule="auto"/>
              <w:ind w:left="28"/>
              <w:rPr>
                <w:sz w:val="20"/>
              </w:rPr>
            </w:pPr>
            <w:r>
              <w:rPr>
                <w:sz w:val="20"/>
              </w:rPr>
              <w:t>100.0%</w:t>
            </w:r>
          </w:p>
        </w:tc>
      </w:tr>
      <w:tr w:rsidR="0019499A" w14:paraId="34EAEA49" w14:textId="77777777" w:rsidTr="00B97B8C">
        <w:trPr>
          <w:trHeight w:val="284"/>
        </w:trPr>
        <w:tc>
          <w:tcPr>
            <w:tcW w:w="1681" w:type="dxa"/>
            <w:tcBorders>
              <w:top w:val="single" w:sz="8" w:space="0" w:color="002F6C"/>
              <w:left w:val="single" w:sz="8" w:space="0" w:color="002F6C"/>
              <w:bottom w:val="single" w:sz="8" w:space="0" w:color="002F6C"/>
              <w:right w:val="single" w:sz="8" w:space="0" w:color="002F6C"/>
            </w:tcBorders>
          </w:tcPr>
          <w:p w14:paraId="6C41C763" w14:textId="77777777" w:rsidR="0019499A" w:rsidRDefault="0019499A">
            <w:pPr>
              <w:spacing w:line="259" w:lineRule="auto"/>
              <w:ind w:left="25"/>
              <w:rPr>
                <w:sz w:val="20"/>
              </w:rPr>
            </w:pPr>
            <w:r>
              <w:rPr>
                <w:sz w:val="20"/>
              </w:rPr>
              <w:t>0</w:t>
            </w:r>
          </w:p>
        </w:tc>
        <w:tc>
          <w:tcPr>
            <w:tcW w:w="1684" w:type="dxa"/>
            <w:tcBorders>
              <w:top w:val="single" w:sz="8" w:space="0" w:color="002F6C"/>
              <w:left w:val="single" w:sz="8" w:space="0" w:color="002F6C"/>
              <w:bottom w:val="single" w:sz="8" w:space="0" w:color="002F6C"/>
              <w:right w:val="single" w:sz="8" w:space="0" w:color="002F6C"/>
            </w:tcBorders>
          </w:tcPr>
          <w:p w14:paraId="328B0991" w14:textId="77777777" w:rsidR="0019499A" w:rsidRDefault="0019499A">
            <w:pPr>
              <w:spacing w:line="259" w:lineRule="auto"/>
              <w:ind w:left="28"/>
              <w:rPr>
                <w:sz w:val="20"/>
              </w:rPr>
            </w:pPr>
            <w:r>
              <w:rPr>
                <w:sz w:val="20"/>
              </w:rPr>
              <w:t>0.0%</w:t>
            </w:r>
          </w:p>
        </w:tc>
        <w:tc>
          <w:tcPr>
            <w:tcW w:w="1684" w:type="dxa"/>
            <w:tcBorders>
              <w:top w:val="single" w:sz="8" w:space="0" w:color="002F6C"/>
              <w:left w:val="single" w:sz="8" w:space="0" w:color="002F6C"/>
              <w:bottom w:val="single" w:sz="8" w:space="0" w:color="002F6C"/>
              <w:right w:val="single" w:sz="8" w:space="0" w:color="002F6C"/>
            </w:tcBorders>
          </w:tcPr>
          <w:p w14:paraId="1AFAC908" w14:textId="77777777" w:rsidR="0019499A" w:rsidRDefault="0019499A">
            <w:pPr>
              <w:spacing w:line="259" w:lineRule="auto"/>
              <w:ind w:left="28"/>
              <w:rPr>
                <w:sz w:val="20"/>
              </w:rPr>
            </w:pPr>
            <w:r>
              <w:rPr>
                <w:sz w:val="20"/>
              </w:rPr>
              <w:t>100.0%</w:t>
            </w:r>
          </w:p>
        </w:tc>
        <w:tc>
          <w:tcPr>
            <w:tcW w:w="1684" w:type="dxa"/>
            <w:tcBorders>
              <w:top w:val="single" w:sz="8" w:space="0" w:color="002F6C"/>
              <w:left w:val="single" w:sz="8" w:space="0" w:color="002F6C"/>
              <w:bottom w:val="single" w:sz="8" w:space="0" w:color="002F6C"/>
              <w:right w:val="single" w:sz="8" w:space="0" w:color="002F6C"/>
            </w:tcBorders>
          </w:tcPr>
          <w:p w14:paraId="21FF0B14" w14:textId="77777777" w:rsidR="0019499A" w:rsidRDefault="0019499A">
            <w:pPr>
              <w:spacing w:line="259" w:lineRule="auto"/>
              <w:ind w:left="28"/>
              <w:rPr>
                <w:sz w:val="20"/>
              </w:rPr>
            </w:pPr>
            <w:r>
              <w:rPr>
                <w:sz w:val="20"/>
              </w:rPr>
              <w:t>0.0%</w:t>
            </w:r>
          </w:p>
        </w:tc>
        <w:tc>
          <w:tcPr>
            <w:tcW w:w="1684" w:type="dxa"/>
            <w:tcBorders>
              <w:top w:val="single" w:sz="8" w:space="0" w:color="002F6C"/>
              <w:left w:val="single" w:sz="8" w:space="0" w:color="002F6C"/>
              <w:bottom w:val="single" w:sz="8" w:space="0" w:color="002F6C"/>
              <w:right w:val="single" w:sz="8" w:space="0" w:color="002F6C"/>
            </w:tcBorders>
          </w:tcPr>
          <w:p w14:paraId="5058C991" w14:textId="77777777" w:rsidR="0019499A" w:rsidRDefault="0019499A">
            <w:pPr>
              <w:spacing w:line="259" w:lineRule="auto"/>
              <w:ind w:left="28"/>
              <w:rPr>
                <w:sz w:val="20"/>
              </w:rPr>
            </w:pPr>
            <w:r>
              <w:rPr>
                <w:sz w:val="20"/>
              </w:rPr>
              <w:t>0.0%</w:t>
            </w:r>
          </w:p>
        </w:tc>
        <w:tc>
          <w:tcPr>
            <w:tcW w:w="1682" w:type="dxa"/>
            <w:tcBorders>
              <w:top w:val="single" w:sz="8" w:space="0" w:color="002F6C"/>
              <w:left w:val="single" w:sz="8" w:space="0" w:color="002F6C"/>
              <w:bottom w:val="single" w:sz="8" w:space="0" w:color="002F6C"/>
              <w:right w:val="single" w:sz="8" w:space="0" w:color="002F6C"/>
            </w:tcBorders>
          </w:tcPr>
          <w:p w14:paraId="7939AE91" w14:textId="77777777" w:rsidR="0019499A" w:rsidRDefault="0019499A">
            <w:pPr>
              <w:spacing w:line="259" w:lineRule="auto"/>
              <w:ind w:left="28"/>
              <w:rPr>
                <w:sz w:val="20"/>
              </w:rPr>
            </w:pPr>
            <w:r>
              <w:rPr>
                <w:sz w:val="20"/>
              </w:rPr>
              <w:t>100.0%</w:t>
            </w:r>
          </w:p>
        </w:tc>
      </w:tr>
    </w:tbl>
    <w:p w14:paraId="332AC4DE" w14:textId="77777777" w:rsidR="0019499A" w:rsidRDefault="0019499A" w:rsidP="0019499A">
      <w:pPr>
        <w:shd w:val="clear" w:color="auto" w:fill="DAEEF3" w:themeFill="accent5" w:themeFillTint="33"/>
        <w:rPr>
          <w:rFonts w:ascii="Aptos Narrow" w:hAnsi="Aptos Narrow"/>
          <w:b/>
          <w:bCs/>
          <w:i/>
          <w:iCs/>
        </w:rPr>
      </w:pPr>
    </w:p>
    <w:p w14:paraId="0ACF4408" w14:textId="77777777" w:rsidR="0019499A" w:rsidRDefault="0019499A" w:rsidP="0019499A">
      <w:pPr>
        <w:shd w:val="clear" w:color="auto" w:fill="DAEEF3" w:themeFill="accent5" w:themeFillTint="33"/>
        <w:rPr>
          <w:rFonts w:ascii="Aptos Narrow" w:hAnsi="Aptos Narrow"/>
        </w:rPr>
      </w:pPr>
      <w:r w:rsidRPr="009C3FB5">
        <w:rPr>
          <w:rFonts w:ascii="Aptos Narrow" w:hAnsi="Aptos Narrow"/>
        </w:rPr>
        <w:t>The following table displays a translation of the score cutoff to the risk depth for the training sample.</w:t>
      </w:r>
    </w:p>
    <w:p w14:paraId="4C71900B" w14:textId="77777777" w:rsidR="0019499A" w:rsidRDefault="0019499A" w:rsidP="0019499A">
      <w:pPr>
        <w:shd w:val="clear" w:color="auto" w:fill="DAEEF3" w:themeFill="accent5" w:themeFillTint="33"/>
        <w:rPr>
          <w:rFonts w:ascii="Aptos Narrow" w:hAnsi="Aptos Narrow"/>
          <w:b/>
          <w:bCs/>
          <w:i/>
          <w:iCs/>
        </w:rPr>
      </w:pPr>
      <w:r w:rsidRPr="009C3FB5">
        <w:rPr>
          <w:rFonts w:ascii="Aptos Narrow" w:hAnsi="Aptos Narrow"/>
          <w:b/>
          <w:bCs/>
          <w:i/>
          <w:iCs/>
        </w:rPr>
        <w:t>Training Sample Score Cutoff to Risk Depth</w:t>
      </w:r>
    </w:p>
    <w:tbl>
      <w:tblPr>
        <w:tblStyle w:val="TableGrid0"/>
        <w:tblW w:w="10055" w:type="dxa"/>
        <w:tblInd w:w="3" w:type="dxa"/>
        <w:tblCellMar>
          <w:top w:w="23" w:type="dxa"/>
          <w:left w:w="102" w:type="dxa"/>
          <w:right w:w="102" w:type="dxa"/>
        </w:tblCellMar>
        <w:tblLook w:val="04A0" w:firstRow="1" w:lastRow="0" w:firstColumn="1" w:lastColumn="0" w:noHBand="0" w:noVBand="1"/>
      </w:tblPr>
      <w:tblGrid>
        <w:gridCol w:w="1435"/>
        <w:gridCol w:w="1437"/>
        <w:gridCol w:w="1437"/>
        <w:gridCol w:w="1437"/>
        <w:gridCol w:w="1437"/>
        <w:gridCol w:w="1437"/>
        <w:gridCol w:w="1435"/>
      </w:tblGrid>
      <w:tr w:rsidR="0019499A" w14:paraId="43BDABF5" w14:textId="77777777" w:rsidTr="00B97B8C">
        <w:trPr>
          <w:trHeight w:val="576"/>
        </w:trPr>
        <w:tc>
          <w:tcPr>
            <w:tcW w:w="1435" w:type="dxa"/>
            <w:tcBorders>
              <w:top w:val="nil"/>
              <w:left w:val="single" w:sz="8" w:space="0" w:color="002F6C"/>
              <w:bottom w:val="single" w:sz="8" w:space="0" w:color="002F6C"/>
              <w:right w:val="single" w:sz="8" w:space="0" w:color="002F6C"/>
            </w:tcBorders>
            <w:shd w:val="clear" w:color="auto" w:fill="002F6C"/>
            <w:vAlign w:val="center"/>
          </w:tcPr>
          <w:p w14:paraId="3BAFC51F" w14:textId="77777777" w:rsidR="0019499A" w:rsidRDefault="0019499A">
            <w:pPr>
              <w:spacing w:line="259" w:lineRule="auto"/>
              <w:ind w:right="2"/>
              <w:jc w:val="center"/>
            </w:pPr>
            <w:r>
              <w:rPr>
                <w:rFonts w:ascii="Calibri" w:eastAsia="Calibri" w:hAnsi="Calibri" w:cs="Calibri"/>
                <w:b/>
                <w:color w:val="FFFFFF"/>
                <w:sz w:val="20"/>
              </w:rPr>
              <w:t>Risk Depth</w:t>
            </w:r>
          </w:p>
        </w:tc>
        <w:tc>
          <w:tcPr>
            <w:tcW w:w="1437" w:type="dxa"/>
            <w:tcBorders>
              <w:top w:val="nil"/>
              <w:left w:val="single" w:sz="8" w:space="0" w:color="002F6C"/>
              <w:bottom w:val="single" w:sz="8" w:space="0" w:color="002F6C"/>
              <w:right w:val="single" w:sz="8" w:space="0" w:color="002F6C"/>
            </w:tcBorders>
            <w:shd w:val="clear" w:color="auto" w:fill="002F6C"/>
            <w:vAlign w:val="center"/>
          </w:tcPr>
          <w:p w14:paraId="612A08E8" w14:textId="77777777" w:rsidR="0019499A" w:rsidRDefault="0019499A">
            <w:pPr>
              <w:spacing w:line="259" w:lineRule="auto"/>
              <w:ind w:left="30"/>
            </w:pPr>
            <w:r>
              <w:rPr>
                <w:rFonts w:ascii="Calibri" w:eastAsia="Calibri" w:hAnsi="Calibri" w:cs="Calibri"/>
                <w:b/>
                <w:color w:val="FFFFFF"/>
                <w:sz w:val="20"/>
              </w:rPr>
              <w:t>Score Cutoff</w:t>
            </w:r>
          </w:p>
        </w:tc>
        <w:tc>
          <w:tcPr>
            <w:tcW w:w="1437" w:type="dxa"/>
            <w:tcBorders>
              <w:top w:val="nil"/>
              <w:left w:val="single" w:sz="8" w:space="0" w:color="002F6C"/>
              <w:bottom w:val="single" w:sz="8" w:space="0" w:color="002F6C"/>
              <w:right w:val="single" w:sz="8" w:space="0" w:color="002F6C"/>
            </w:tcBorders>
            <w:shd w:val="clear" w:color="auto" w:fill="002F6C"/>
            <w:vAlign w:val="center"/>
          </w:tcPr>
          <w:p w14:paraId="24A49389" w14:textId="77777777" w:rsidR="0019499A" w:rsidRDefault="0019499A">
            <w:pPr>
              <w:spacing w:line="259" w:lineRule="auto"/>
            </w:pPr>
            <w:r>
              <w:rPr>
                <w:rFonts w:ascii="Calibri" w:eastAsia="Calibri" w:hAnsi="Calibri" w:cs="Calibri"/>
                <w:b/>
                <w:color w:val="FFFFFF"/>
                <w:sz w:val="20"/>
              </w:rPr>
              <w:t>% of Records</w:t>
            </w:r>
          </w:p>
        </w:tc>
        <w:tc>
          <w:tcPr>
            <w:tcW w:w="1437" w:type="dxa"/>
            <w:tcBorders>
              <w:top w:val="nil"/>
              <w:left w:val="single" w:sz="8" w:space="0" w:color="002F6C"/>
              <w:bottom w:val="single" w:sz="8" w:space="0" w:color="002F6C"/>
              <w:right w:val="single" w:sz="8" w:space="0" w:color="002F6C"/>
            </w:tcBorders>
            <w:shd w:val="clear" w:color="auto" w:fill="002F6C"/>
          </w:tcPr>
          <w:p w14:paraId="58BCADC8" w14:textId="77777777" w:rsidR="0019499A" w:rsidRDefault="0019499A">
            <w:pPr>
              <w:spacing w:line="259" w:lineRule="auto"/>
              <w:jc w:val="center"/>
            </w:pPr>
            <w:proofErr w:type="spellStart"/>
            <w:r>
              <w:rPr>
                <w:rFonts w:ascii="Calibri" w:eastAsia="Calibri" w:hAnsi="Calibri" w:cs="Calibri"/>
                <w:b/>
                <w:color w:val="FFFFFF"/>
                <w:sz w:val="20"/>
              </w:rPr>
              <w:t>Cuml</w:t>
            </w:r>
            <w:proofErr w:type="spellEnd"/>
            <w:r>
              <w:rPr>
                <w:rFonts w:ascii="Calibri" w:eastAsia="Calibri" w:hAnsi="Calibri" w:cs="Calibri"/>
                <w:b/>
                <w:color w:val="FFFFFF"/>
                <w:sz w:val="20"/>
              </w:rPr>
              <w:t xml:space="preserve"> % of Records</w:t>
            </w:r>
          </w:p>
        </w:tc>
        <w:tc>
          <w:tcPr>
            <w:tcW w:w="1437" w:type="dxa"/>
            <w:tcBorders>
              <w:top w:val="nil"/>
              <w:left w:val="single" w:sz="8" w:space="0" w:color="002F6C"/>
              <w:bottom w:val="single" w:sz="8" w:space="0" w:color="002F6C"/>
              <w:right w:val="single" w:sz="8" w:space="0" w:color="002F6C"/>
            </w:tcBorders>
            <w:shd w:val="clear" w:color="auto" w:fill="002F6C"/>
            <w:vAlign w:val="center"/>
          </w:tcPr>
          <w:p w14:paraId="5963C8A4" w14:textId="77777777" w:rsidR="0019499A" w:rsidRDefault="0019499A">
            <w:pPr>
              <w:spacing w:line="259" w:lineRule="auto"/>
              <w:jc w:val="center"/>
            </w:pPr>
            <w:r>
              <w:rPr>
                <w:rFonts w:ascii="Calibri" w:eastAsia="Calibri" w:hAnsi="Calibri" w:cs="Calibri"/>
                <w:b/>
                <w:color w:val="FFFFFF"/>
                <w:sz w:val="20"/>
              </w:rPr>
              <w:t>Bad Rate</w:t>
            </w:r>
          </w:p>
        </w:tc>
        <w:tc>
          <w:tcPr>
            <w:tcW w:w="1437" w:type="dxa"/>
            <w:tcBorders>
              <w:top w:val="nil"/>
              <w:left w:val="single" w:sz="8" w:space="0" w:color="002F6C"/>
              <w:bottom w:val="single" w:sz="8" w:space="0" w:color="002F6C"/>
              <w:right w:val="single" w:sz="8" w:space="0" w:color="002F6C"/>
            </w:tcBorders>
            <w:shd w:val="clear" w:color="auto" w:fill="002F6C"/>
            <w:vAlign w:val="center"/>
          </w:tcPr>
          <w:p w14:paraId="64152680" w14:textId="77777777" w:rsidR="0019499A" w:rsidRDefault="0019499A">
            <w:pPr>
              <w:spacing w:line="259" w:lineRule="auto"/>
              <w:jc w:val="center"/>
            </w:pPr>
            <w:r>
              <w:rPr>
                <w:rFonts w:ascii="Calibri" w:eastAsia="Calibri" w:hAnsi="Calibri" w:cs="Calibri"/>
                <w:b/>
                <w:color w:val="FFFFFF"/>
                <w:sz w:val="20"/>
              </w:rPr>
              <w:t>% of Bads</w:t>
            </w:r>
          </w:p>
        </w:tc>
        <w:tc>
          <w:tcPr>
            <w:tcW w:w="1435" w:type="dxa"/>
            <w:tcBorders>
              <w:top w:val="nil"/>
              <w:left w:val="single" w:sz="8" w:space="0" w:color="002F6C"/>
              <w:bottom w:val="single" w:sz="8" w:space="0" w:color="002F6C"/>
              <w:right w:val="single" w:sz="8" w:space="0" w:color="002F6C"/>
            </w:tcBorders>
            <w:shd w:val="clear" w:color="auto" w:fill="002F6C"/>
          </w:tcPr>
          <w:p w14:paraId="1A72DE0F" w14:textId="77777777" w:rsidR="0019499A" w:rsidRDefault="0019499A">
            <w:pPr>
              <w:spacing w:line="259" w:lineRule="auto"/>
              <w:jc w:val="center"/>
            </w:pPr>
            <w:proofErr w:type="spellStart"/>
            <w:r>
              <w:rPr>
                <w:rFonts w:ascii="Calibri" w:eastAsia="Calibri" w:hAnsi="Calibri" w:cs="Calibri"/>
                <w:b/>
                <w:color w:val="FFFFFF"/>
                <w:sz w:val="20"/>
              </w:rPr>
              <w:t>Cuml</w:t>
            </w:r>
            <w:proofErr w:type="spellEnd"/>
            <w:r>
              <w:rPr>
                <w:rFonts w:ascii="Calibri" w:eastAsia="Calibri" w:hAnsi="Calibri" w:cs="Calibri"/>
                <w:b/>
                <w:color w:val="FFFFFF"/>
                <w:sz w:val="20"/>
              </w:rPr>
              <w:t xml:space="preserve"> % of Bads</w:t>
            </w:r>
          </w:p>
        </w:tc>
      </w:tr>
      <w:tr w:rsidR="0019499A" w14:paraId="0AE0EA21" w14:textId="77777777" w:rsidTr="00B97B8C">
        <w:trPr>
          <w:trHeight w:val="287"/>
        </w:trPr>
        <w:tc>
          <w:tcPr>
            <w:tcW w:w="1435" w:type="dxa"/>
            <w:tcBorders>
              <w:top w:val="single" w:sz="8" w:space="0" w:color="002F6C"/>
              <w:left w:val="single" w:sz="8" w:space="0" w:color="002F6C"/>
              <w:bottom w:val="single" w:sz="8" w:space="0" w:color="002F6C"/>
              <w:right w:val="single" w:sz="8" w:space="0" w:color="002F6C"/>
            </w:tcBorders>
          </w:tcPr>
          <w:p w14:paraId="5E7AACEB"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1%</w:t>
            </w:r>
          </w:p>
        </w:tc>
        <w:tc>
          <w:tcPr>
            <w:tcW w:w="1437" w:type="dxa"/>
            <w:tcBorders>
              <w:top w:val="single" w:sz="8" w:space="0" w:color="002F6C"/>
              <w:left w:val="single" w:sz="8" w:space="0" w:color="002F6C"/>
              <w:bottom w:val="single" w:sz="8" w:space="0" w:color="002F6C"/>
              <w:right w:val="single" w:sz="8" w:space="0" w:color="002F6C"/>
            </w:tcBorders>
          </w:tcPr>
          <w:p w14:paraId="2348A830"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822</w:t>
            </w:r>
          </w:p>
        </w:tc>
        <w:tc>
          <w:tcPr>
            <w:tcW w:w="1437" w:type="dxa"/>
            <w:tcBorders>
              <w:top w:val="single" w:sz="8" w:space="0" w:color="002F6C"/>
              <w:left w:val="single" w:sz="8" w:space="0" w:color="002F6C"/>
              <w:bottom w:val="single" w:sz="8" w:space="0" w:color="002F6C"/>
              <w:right w:val="single" w:sz="8" w:space="0" w:color="002F6C"/>
            </w:tcBorders>
          </w:tcPr>
          <w:p w14:paraId="3568F3BC"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1.0%</w:t>
            </w:r>
          </w:p>
        </w:tc>
        <w:tc>
          <w:tcPr>
            <w:tcW w:w="1437" w:type="dxa"/>
            <w:tcBorders>
              <w:top w:val="single" w:sz="8" w:space="0" w:color="002F6C"/>
              <w:left w:val="single" w:sz="8" w:space="0" w:color="002F6C"/>
              <w:bottom w:val="single" w:sz="8" w:space="0" w:color="002F6C"/>
              <w:right w:val="single" w:sz="8" w:space="0" w:color="002F6C"/>
            </w:tcBorders>
          </w:tcPr>
          <w:p w14:paraId="165B32EA"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1.0%</w:t>
            </w:r>
          </w:p>
        </w:tc>
        <w:tc>
          <w:tcPr>
            <w:tcW w:w="1437" w:type="dxa"/>
            <w:tcBorders>
              <w:top w:val="single" w:sz="8" w:space="0" w:color="002F6C"/>
              <w:left w:val="single" w:sz="8" w:space="0" w:color="002F6C"/>
              <w:bottom w:val="single" w:sz="8" w:space="0" w:color="002F6C"/>
              <w:right w:val="single" w:sz="8" w:space="0" w:color="002F6C"/>
            </w:tcBorders>
          </w:tcPr>
          <w:p w14:paraId="43BCF6A7"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68.1%</w:t>
            </w:r>
          </w:p>
        </w:tc>
        <w:tc>
          <w:tcPr>
            <w:tcW w:w="1437" w:type="dxa"/>
            <w:tcBorders>
              <w:top w:val="single" w:sz="8" w:space="0" w:color="002F6C"/>
              <w:left w:val="single" w:sz="8" w:space="0" w:color="002F6C"/>
              <w:bottom w:val="single" w:sz="8" w:space="0" w:color="002F6C"/>
              <w:right w:val="single" w:sz="8" w:space="0" w:color="002F6C"/>
            </w:tcBorders>
          </w:tcPr>
          <w:p w14:paraId="434F2E9F"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52.5%</w:t>
            </w:r>
          </w:p>
        </w:tc>
        <w:tc>
          <w:tcPr>
            <w:tcW w:w="1435" w:type="dxa"/>
            <w:tcBorders>
              <w:top w:val="single" w:sz="8" w:space="0" w:color="002F6C"/>
              <w:left w:val="single" w:sz="8" w:space="0" w:color="002F6C"/>
              <w:bottom w:val="single" w:sz="8" w:space="0" w:color="002F6C"/>
              <w:right w:val="single" w:sz="8" w:space="0" w:color="002F6C"/>
            </w:tcBorders>
          </w:tcPr>
          <w:p w14:paraId="4FBC6E51"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52.5%</w:t>
            </w:r>
          </w:p>
        </w:tc>
      </w:tr>
      <w:tr w:rsidR="0019499A" w14:paraId="0D89E1D7" w14:textId="77777777" w:rsidTr="00B97B8C">
        <w:trPr>
          <w:trHeight w:val="284"/>
        </w:trPr>
        <w:tc>
          <w:tcPr>
            <w:tcW w:w="1435" w:type="dxa"/>
            <w:tcBorders>
              <w:top w:val="single" w:sz="8" w:space="0" w:color="002F6C"/>
              <w:left w:val="single" w:sz="8" w:space="0" w:color="002F6C"/>
              <w:bottom w:val="single" w:sz="8" w:space="0" w:color="002F6C"/>
              <w:right w:val="single" w:sz="8" w:space="0" w:color="002F6C"/>
            </w:tcBorders>
          </w:tcPr>
          <w:p w14:paraId="71829926"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2%</w:t>
            </w:r>
          </w:p>
        </w:tc>
        <w:tc>
          <w:tcPr>
            <w:tcW w:w="1437" w:type="dxa"/>
            <w:tcBorders>
              <w:top w:val="single" w:sz="8" w:space="0" w:color="002F6C"/>
              <w:left w:val="single" w:sz="8" w:space="0" w:color="002F6C"/>
              <w:bottom w:val="single" w:sz="8" w:space="0" w:color="002F6C"/>
              <w:right w:val="single" w:sz="8" w:space="0" w:color="002F6C"/>
            </w:tcBorders>
          </w:tcPr>
          <w:p w14:paraId="3A3A4A9B"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741</w:t>
            </w:r>
          </w:p>
        </w:tc>
        <w:tc>
          <w:tcPr>
            <w:tcW w:w="1437" w:type="dxa"/>
            <w:tcBorders>
              <w:top w:val="single" w:sz="8" w:space="0" w:color="002F6C"/>
              <w:left w:val="single" w:sz="8" w:space="0" w:color="002F6C"/>
              <w:bottom w:val="single" w:sz="8" w:space="0" w:color="002F6C"/>
              <w:right w:val="single" w:sz="8" w:space="0" w:color="002F6C"/>
            </w:tcBorders>
          </w:tcPr>
          <w:p w14:paraId="694CE343"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1.0%</w:t>
            </w:r>
          </w:p>
        </w:tc>
        <w:tc>
          <w:tcPr>
            <w:tcW w:w="1437" w:type="dxa"/>
            <w:tcBorders>
              <w:top w:val="single" w:sz="8" w:space="0" w:color="002F6C"/>
              <w:left w:val="single" w:sz="8" w:space="0" w:color="002F6C"/>
              <w:bottom w:val="single" w:sz="8" w:space="0" w:color="002F6C"/>
              <w:right w:val="single" w:sz="8" w:space="0" w:color="002F6C"/>
            </w:tcBorders>
          </w:tcPr>
          <w:p w14:paraId="45B78211"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2.0%</w:t>
            </w:r>
          </w:p>
        </w:tc>
        <w:tc>
          <w:tcPr>
            <w:tcW w:w="1437" w:type="dxa"/>
            <w:tcBorders>
              <w:top w:val="single" w:sz="8" w:space="0" w:color="002F6C"/>
              <w:left w:val="single" w:sz="8" w:space="0" w:color="002F6C"/>
              <w:bottom w:val="single" w:sz="8" w:space="0" w:color="002F6C"/>
              <w:right w:val="single" w:sz="8" w:space="0" w:color="002F6C"/>
            </w:tcBorders>
          </w:tcPr>
          <w:p w14:paraId="2C05A244"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19.7%</w:t>
            </w:r>
          </w:p>
        </w:tc>
        <w:tc>
          <w:tcPr>
            <w:tcW w:w="1437" w:type="dxa"/>
            <w:tcBorders>
              <w:top w:val="single" w:sz="8" w:space="0" w:color="002F6C"/>
              <w:left w:val="single" w:sz="8" w:space="0" w:color="002F6C"/>
              <w:bottom w:val="single" w:sz="8" w:space="0" w:color="002F6C"/>
              <w:right w:val="single" w:sz="8" w:space="0" w:color="002F6C"/>
            </w:tcBorders>
          </w:tcPr>
          <w:p w14:paraId="6F2EC73E"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15.2%</w:t>
            </w:r>
          </w:p>
        </w:tc>
        <w:tc>
          <w:tcPr>
            <w:tcW w:w="1435" w:type="dxa"/>
            <w:tcBorders>
              <w:top w:val="single" w:sz="8" w:space="0" w:color="002F6C"/>
              <w:left w:val="single" w:sz="8" w:space="0" w:color="002F6C"/>
              <w:bottom w:val="single" w:sz="8" w:space="0" w:color="002F6C"/>
              <w:right w:val="single" w:sz="8" w:space="0" w:color="002F6C"/>
            </w:tcBorders>
          </w:tcPr>
          <w:p w14:paraId="709E8CBB"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67.7%</w:t>
            </w:r>
          </w:p>
        </w:tc>
      </w:tr>
      <w:tr w:rsidR="0019499A" w14:paraId="24C402D1" w14:textId="77777777" w:rsidTr="00B97B8C">
        <w:trPr>
          <w:trHeight w:val="284"/>
        </w:trPr>
        <w:tc>
          <w:tcPr>
            <w:tcW w:w="1435" w:type="dxa"/>
            <w:tcBorders>
              <w:top w:val="single" w:sz="8" w:space="0" w:color="002F6C"/>
              <w:left w:val="single" w:sz="8" w:space="0" w:color="002F6C"/>
              <w:bottom w:val="single" w:sz="8" w:space="0" w:color="002F6C"/>
              <w:right w:val="single" w:sz="8" w:space="0" w:color="002F6C"/>
            </w:tcBorders>
          </w:tcPr>
          <w:p w14:paraId="7DA9AAFA"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3%</w:t>
            </w:r>
          </w:p>
        </w:tc>
        <w:tc>
          <w:tcPr>
            <w:tcW w:w="1437" w:type="dxa"/>
            <w:tcBorders>
              <w:top w:val="single" w:sz="8" w:space="0" w:color="002F6C"/>
              <w:left w:val="single" w:sz="8" w:space="0" w:color="002F6C"/>
              <w:bottom w:val="single" w:sz="8" w:space="0" w:color="002F6C"/>
              <w:right w:val="single" w:sz="8" w:space="0" w:color="002F6C"/>
            </w:tcBorders>
          </w:tcPr>
          <w:p w14:paraId="711129A9"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705</w:t>
            </w:r>
          </w:p>
        </w:tc>
        <w:tc>
          <w:tcPr>
            <w:tcW w:w="1437" w:type="dxa"/>
            <w:tcBorders>
              <w:top w:val="single" w:sz="8" w:space="0" w:color="002F6C"/>
              <w:left w:val="single" w:sz="8" w:space="0" w:color="002F6C"/>
              <w:bottom w:val="single" w:sz="8" w:space="0" w:color="002F6C"/>
              <w:right w:val="single" w:sz="8" w:space="0" w:color="002F6C"/>
            </w:tcBorders>
          </w:tcPr>
          <w:p w14:paraId="3A782784"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1.0%</w:t>
            </w:r>
          </w:p>
        </w:tc>
        <w:tc>
          <w:tcPr>
            <w:tcW w:w="1437" w:type="dxa"/>
            <w:tcBorders>
              <w:top w:val="single" w:sz="8" w:space="0" w:color="002F6C"/>
              <w:left w:val="single" w:sz="8" w:space="0" w:color="002F6C"/>
              <w:bottom w:val="single" w:sz="8" w:space="0" w:color="002F6C"/>
              <w:right w:val="single" w:sz="8" w:space="0" w:color="002F6C"/>
            </w:tcBorders>
          </w:tcPr>
          <w:p w14:paraId="2E90B4D1"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3.0%</w:t>
            </w:r>
          </w:p>
        </w:tc>
        <w:tc>
          <w:tcPr>
            <w:tcW w:w="1437" w:type="dxa"/>
            <w:tcBorders>
              <w:top w:val="single" w:sz="8" w:space="0" w:color="002F6C"/>
              <w:left w:val="single" w:sz="8" w:space="0" w:color="002F6C"/>
              <w:bottom w:val="single" w:sz="8" w:space="0" w:color="002F6C"/>
              <w:right w:val="single" w:sz="8" w:space="0" w:color="002F6C"/>
            </w:tcBorders>
          </w:tcPr>
          <w:p w14:paraId="007582CE"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7.8%</w:t>
            </w:r>
          </w:p>
        </w:tc>
        <w:tc>
          <w:tcPr>
            <w:tcW w:w="1437" w:type="dxa"/>
            <w:tcBorders>
              <w:top w:val="single" w:sz="8" w:space="0" w:color="002F6C"/>
              <w:left w:val="single" w:sz="8" w:space="0" w:color="002F6C"/>
              <w:bottom w:val="single" w:sz="8" w:space="0" w:color="002F6C"/>
              <w:right w:val="single" w:sz="8" w:space="0" w:color="002F6C"/>
            </w:tcBorders>
          </w:tcPr>
          <w:p w14:paraId="3727DA40"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6.0%</w:t>
            </w:r>
          </w:p>
        </w:tc>
        <w:tc>
          <w:tcPr>
            <w:tcW w:w="1435" w:type="dxa"/>
            <w:tcBorders>
              <w:top w:val="single" w:sz="8" w:space="0" w:color="002F6C"/>
              <w:left w:val="single" w:sz="8" w:space="0" w:color="002F6C"/>
              <w:bottom w:val="single" w:sz="8" w:space="0" w:color="002F6C"/>
              <w:right w:val="single" w:sz="8" w:space="0" w:color="002F6C"/>
            </w:tcBorders>
          </w:tcPr>
          <w:p w14:paraId="0EEC92AF"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73.8%</w:t>
            </w:r>
          </w:p>
        </w:tc>
      </w:tr>
      <w:tr w:rsidR="0019499A" w14:paraId="4D3FC99A" w14:textId="77777777" w:rsidTr="00B97B8C">
        <w:trPr>
          <w:trHeight w:val="284"/>
        </w:trPr>
        <w:tc>
          <w:tcPr>
            <w:tcW w:w="1435" w:type="dxa"/>
            <w:tcBorders>
              <w:top w:val="single" w:sz="8" w:space="0" w:color="002F6C"/>
              <w:left w:val="single" w:sz="8" w:space="0" w:color="002F6C"/>
              <w:bottom w:val="single" w:sz="8" w:space="0" w:color="002F6C"/>
              <w:right w:val="single" w:sz="8" w:space="0" w:color="002F6C"/>
            </w:tcBorders>
          </w:tcPr>
          <w:p w14:paraId="0EACCB18"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4%</w:t>
            </w:r>
          </w:p>
        </w:tc>
        <w:tc>
          <w:tcPr>
            <w:tcW w:w="1437" w:type="dxa"/>
            <w:tcBorders>
              <w:top w:val="single" w:sz="8" w:space="0" w:color="002F6C"/>
              <w:left w:val="single" w:sz="8" w:space="0" w:color="002F6C"/>
              <w:bottom w:val="single" w:sz="8" w:space="0" w:color="002F6C"/>
              <w:right w:val="single" w:sz="8" w:space="0" w:color="002F6C"/>
            </w:tcBorders>
          </w:tcPr>
          <w:p w14:paraId="15F80FEB"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683</w:t>
            </w:r>
          </w:p>
        </w:tc>
        <w:tc>
          <w:tcPr>
            <w:tcW w:w="1437" w:type="dxa"/>
            <w:tcBorders>
              <w:top w:val="single" w:sz="8" w:space="0" w:color="002F6C"/>
              <w:left w:val="single" w:sz="8" w:space="0" w:color="002F6C"/>
              <w:bottom w:val="single" w:sz="8" w:space="0" w:color="002F6C"/>
              <w:right w:val="single" w:sz="8" w:space="0" w:color="002F6C"/>
            </w:tcBorders>
          </w:tcPr>
          <w:p w14:paraId="688766B0"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1.0%</w:t>
            </w:r>
          </w:p>
        </w:tc>
        <w:tc>
          <w:tcPr>
            <w:tcW w:w="1437" w:type="dxa"/>
            <w:tcBorders>
              <w:top w:val="single" w:sz="8" w:space="0" w:color="002F6C"/>
              <w:left w:val="single" w:sz="8" w:space="0" w:color="002F6C"/>
              <w:bottom w:val="single" w:sz="8" w:space="0" w:color="002F6C"/>
              <w:right w:val="single" w:sz="8" w:space="0" w:color="002F6C"/>
            </w:tcBorders>
          </w:tcPr>
          <w:p w14:paraId="2D7B503F"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4.0%</w:t>
            </w:r>
          </w:p>
        </w:tc>
        <w:tc>
          <w:tcPr>
            <w:tcW w:w="1437" w:type="dxa"/>
            <w:tcBorders>
              <w:top w:val="single" w:sz="8" w:space="0" w:color="002F6C"/>
              <w:left w:val="single" w:sz="8" w:space="0" w:color="002F6C"/>
              <w:bottom w:val="single" w:sz="8" w:space="0" w:color="002F6C"/>
              <w:right w:val="single" w:sz="8" w:space="0" w:color="002F6C"/>
            </w:tcBorders>
          </w:tcPr>
          <w:p w14:paraId="6EC24059"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4.8%</w:t>
            </w:r>
          </w:p>
        </w:tc>
        <w:tc>
          <w:tcPr>
            <w:tcW w:w="1437" w:type="dxa"/>
            <w:tcBorders>
              <w:top w:val="single" w:sz="8" w:space="0" w:color="002F6C"/>
              <w:left w:val="single" w:sz="8" w:space="0" w:color="002F6C"/>
              <w:bottom w:val="single" w:sz="8" w:space="0" w:color="002F6C"/>
              <w:right w:val="single" w:sz="8" w:space="0" w:color="002F6C"/>
            </w:tcBorders>
          </w:tcPr>
          <w:p w14:paraId="2D2B90C4"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3.6%</w:t>
            </w:r>
          </w:p>
        </w:tc>
        <w:tc>
          <w:tcPr>
            <w:tcW w:w="1435" w:type="dxa"/>
            <w:tcBorders>
              <w:top w:val="single" w:sz="8" w:space="0" w:color="002F6C"/>
              <w:left w:val="single" w:sz="8" w:space="0" w:color="002F6C"/>
              <w:bottom w:val="single" w:sz="8" w:space="0" w:color="002F6C"/>
              <w:right w:val="single" w:sz="8" w:space="0" w:color="002F6C"/>
            </w:tcBorders>
          </w:tcPr>
          <w:p w14:paraId="7B5D818C"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77.4%</w:t>
            </w:r>
          </w:p>
        </w:tc>
      </w:tr>
      <w:tr w:rsidR="0019499A" w14:paraId="0EA7D22D" w14:textId="77777777" w:rsidTr="00B97B8C">
        <w:trPr>
          <w:trHeight w:val="284"/>
        </w:trPr>
        <w:tc>
          <w:tcPr>
            <w:tcW w:w="1435" w:type="dxa"/>
            <w:tcBorders>
              <w:top w:val="single" w:sz="8" w:space="0" w:color="002F6C"/>
              <w:left w:val="single" w:sz="8" w:space="0" w:color="002F6C"/>
              <w:bottom w:val="single" w:sz="8" w:space="0" w:color="002F6C"/>
              <w:right w:val="single" w:sz="8" w:space="0" w:color="002F6C"/>
            </w:tcBorders>
          </w:tcPr>
          <w:p w14:paraId="2325E899"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5%</w:t>
            </w:r>
          </w:p>
        </w:tc>
        <w:tc>
          <w:tcPr>
            <w:tcW w:w="1437" w:type="dxa"/>
            <w:tcBorders>
              <w:top w:val="single" w:sz="8" w:space="0" w:color="002F6C"/>
              <w:left w:val="single" w:sz="8" w:space="0" w:color="002F6C"/>
              <w:bottom w:val="single" w:sz="8" w:space="0" w:color="002F6C"/>
              <w:right w:val="single" w:sz="8" w:space="0" w:color="002F6C"/>
            </w:tcBorders>
          </w:tcPr>
          <w:p w14:paraId="0058EC49"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666</w:t>
            </w:r>
          </w:p>
        </w:tc>
        <w:tc>
          <w:tcPr>
            <w:tcW w:w="1437" w:type="dxa"/>
            <w:tcBorders>
              <w:top w:val="single" w:sz="8" w:space="0" w:color="002F6C"/>
              <w:left w:val="single" w:sz="8" w:space="0" w:color="002F6C"/>
              <w:bottom w:val="single" w:sz="8" w:space="0" w:color="002F6C"/>
              <w:right w:val="single" w:sz="8" w:space="0" w:color="002F6C"/>
            </w:tcBorders>
          </w:tcPr>
          <w:p w14:paraId="6E6D508F"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1.0%</w:t>
            </w:r>
          </w:p>
        </w:tc>
        <w:tc>
          <w:tcPr>
            <w:tcW w:w="1437" w:type="dxa"/>
            <w:tcBorders>
              <w:top w:val="single" w:sz="8" w:space="0" w:color="002F6C"/>
              <w:left w:val="single" w:sz="8" w:space="0" w:color="002F6C"/>
              <w:bottom w:val="single" w:sz="8" w:space="0" w:color="002F6C"/>
              <w:right w:val="single" w:sz="8" w:space="0" w:color="002F6C"/>
            </w:tcBorders>
          </w:tcPr>
          <w:p w14:paraId="72B865F3"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5.0%</w:t>
            </w:r>
          </w:p>
        </w:tc>
        <w:tc>
          <w:tcPr>
            <w:tcW w:w="1437" w:type="dxa"/>
            <w:tcBorders>
              <w:top w:val="single" w:sz="8" w:space="0" w:color="002F6C"/>
              <w:left w:val="single" w:sz="8" w:space="0" w:color="002F6C"/>
              <w:bottom w:val="single" w:sz="8" w:space="0" w:color="002F6C"/>
              <w:right w:val="single" w:sz="8" w:space="0" w:color="002F6C"/>
            </w:tcBorders>
          </w:tcPr>
          <w:p w14:paraId="272C0800"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3.3%</w:t>
            </w:r>
          </w:p>
        </w:tc>
        <w:tc>
          <w:tcPr>
            <w:tcW w:w="1437" w:type="dxa"/>
            <w:tcBorders>
              <w:top w:val="single" w:sz="8" w:space="0" w:color="002F6C"/>
              <w:left w:val="single" w:sz="8" w:space="0" w:color="002F6C"/>
              <w:bottom w:val="single" w:sz="8" w:space="0" w:color="002F6C"/>
              <w:right w:val="single" w:sz="8" w:space="0" w:color="002F6C"/>
            </w:tcBorders>
          </w:tcPr>
          <w:p w14:paraId="5F3BB10E"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2.6%</w:t>
            </w:r>
          </w:p>
        </w:tc>
        <w:tc>
          <w:tcPr>
            <w:tcW w:w="1435" w:type="dxa"/>
            <w:tcBorders>
              <w:top w:val="single" w:sz="8" w:space="0" w:color="002F6C"/>
              <w:left w:val="single" w:sz="8" w:space="0" w:color="002F6C"/>
              <w:bottom w:val="single" w:sz="8" w:space="0" w:color="002F6C"/>
              <w:right w:val="single" w:sz="8" w:space="0" w:color="002F6C"/>
            </w:tcBorders>
          </w:tcPr>
          <w:p w14:paraId="100443C0"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80.0%</w:t>
            </w:r>
          </w:p>
        </w:tc>
      </w:tr>
      <w:tr w:rsidR="0019499A" w14:paraId="2E20AE62" w14:textId="77777777" w:rsidTr="00B97B8C">
        <w:trPr>
          <w:trHeight w:val="284"/>
        </w:trPr>
        <w:tc>
          <w:tcPr>
            <w:tcW w:w="1435" w:type="dxa"/>
            <w:tcBorders>
              <w:top w:val="single" w:sz="8" w:space="0" w:color="002F6C"/>
              <w:left w:val="single" w:sz="8" w:space="0" w:color="002F6C"/>
              <w:bottom w:val="single" w:sz="8" w:space="0" w:color="002F6C"/>
              <w:right w:val="single" w:sz="8" w:space="0" w:color="002F6C"/>
            </w:tcBorders>
          </w:tcPr>
          <w:p w14:paraId="5736CF61"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6%</w:t>
            </w:r>
          </w:p>
        </w:tc>
        <w:tc>
          <w:tcPr>
            <w:tcW w:w="1437" w:type="dxa"/>
            <w:tcBorders>
              <w:top w:val="single" w:sz="8" w:space="0" w:color="002F6C"/>
              <w:left w:val="single" w:sz="8" w:space="0" w:color="002F6C"/>
              <w:bottom w:val="single" w:sz="8" w:space="0" w:color="002F6C"/>
              <w:right w:val="single" w:sz="8" w:space="0" w:color="002F6C"/>
            </w:tcBorders>
          </w:tcPr>
          <w:p w14:paraId="6CBE9D91"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654</w:t>
            </w:r>
          </w:p>
        </w:tc>
        <w:tc>
          <w:tcPr>
            <w:tcW w:w="1437" w:type="dxa"/>
            <w:tcBorders>
              <w:top w:val="single" w:sz="8" w:space="0" w:color="002F6C"/>
              <w:left w:val="single" w:sz="8" w:space="0" w:color="002F6C"/>
              <w:bottom w:val="single" w:sz="8" w:space="0" w:color="002F6C"/>
              <w:right w:val="single" w:sz="8" w:space="0" w:color="002F6C"/>
            </w:tcBorders>
          </w:tcPr>
          <w:p w14:paraId="67AFC201"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0.9%</w:t>
            </w:r>
          </w:p>
        </w:tc>
        <w:tc>
          <w:tcPr>
            <w:tcW w:w="1437" w:type="dxa"/>
            <w:tcBorders>
              <w:top w:val="single" w:sz="8" w:space="0" w:color="002F6C"/>
              <w:left w:val="single" w:sz="8" w:space="0" w:color="002F6C"/>
              <w:bottom w:val="single" w:sz="8" w:space="0" w:color="002F6C"/>
              <w:right w:val="single" w:sz="8" w:space="0" w:color="002F6C"/>
            </w:tcBorders>
          </w:tcPr>
          <w:p w14:paraId="5CB283CB"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5.9%</w:t>
            </w:r>
          </w:p>
        </w:tc>
        <w:tc>
          <w:tcPr>
            <w:tcW w:w="1437" w:type="dxa"/>
            <w:tcBorders>
              <w:top w:val="single" w:sz="8" w:space="0" w:color="002F6C"/>
              <w:left w:val="single" w:sz="8" w:space="0" w:color="002F6C"/>
              <w:bottom w:val="single" w:sz="8" w:space="0" w:color="002F6C"/>
              <w:right w:val="single" w:sz="8" w:space="0" w:color="002F6C"/>
            </w:tcBorders>
          </w:tcPr>
          <w:p w14:paraId="4776DE02"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2.4%</w:t>
            </w:r>
          </w:p>
        </w:tc>
        <w:tc>
          <w:tcPr>
            <w:tcW w:w="1437" w:type="dxa"/>
            <w:tcBorders>
              <w:top w:val="single" w:sz="8" w:space="0" w:color="002F6C"/>
              <w:left w:val="single" w:sz="8" w:space="0" w:color="002F6C"/>
              <w:bottom w:val="single" w:sz="8" w:space="0" w:color="002F6C"/>
              <w:right w:val="single" w:sz="8" w:space="0" w:color="002F6C"/>
            </w:tcBorders>
          </w:tcPr>
          <w:p w14:paraId="362FD5B5"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1.7%</w:t>
            </w:r>
          </w:p>
        </w:tc>
        <w:tc>
          <w:tcPr>
            <w:tcW w:w="1435" w:type="dxa"/>
            <w:tcBorders>
              <w:top w:val="single" w:sz="8" w:space="0" w:color="002F6C"/>
              <w:left w:val="single" w:sz="8" w:space="0" w:color="002F6C"/>
              <w:bottom w:val="single" w:sz="8" w:space="0" w:color="002F6C"/>
              <w:right w:val="single" w:sz="8" w:space="0" w:color="002F6C"/>
            </w:tcBorders>
          </w:tcPr>
          <w:p w14:paraId="64265891"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81.8%</w:t>
            </w:r>
          </w:p>
        </w:tc>
      </w:tr>
      <w:tr w:rsidR="0019499A" w14:paraId="44489043" w14:textId="77777777" w:rsidTr="00B97B8C">
        <w:trPr>
          <w:trHeight w:val="284"/>
        </w:trPr>
        <w:tc>
          <w:tcPr>
            <w:tcW w:w="1435" w:type="dxa"/>
            <w:tcBorders>
              <w:top w:val="single" w:sz="8" w:space="0" w:color="002F6C"/>
              <w:left w:val="single" w:sz="8" w:space="0" w:color="002F6C"/>
              <w:bottom w:val="single" w:sz="8" w:space="0" w:color="002F6C"/>
              <w:right w:val="single" w:sz="8" w:space="0" w:color="002F6C"/>
            </w:tcBorders>
          </w:tcPr>
          <w:p w14:paraId="36CEBB2C"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7%</w:t>
            </w:r>
          </w:p>
        </w:tc>
        <w:tc>
          <w:tcPr>
            <w:tcW w:w="1437" w:type="dxa"/>
            <w:tcBorders>
              <w:top w:val="single" w:sz="8" w:space="0" w:color="002F6C"/>
              <w:left w:val="single" w:sz="8" w:space="0" w:color="002F6C"/>
              <w:bottom w:val="single" w:sz="8" w:space="0" w:color="002F6C"/>
              <w:right w:val="single" w:sz="8" w:space="0" w:color="002F6C"/>
            </w:tcBorders>
          </w:tcPr>
          <w:p w14:paraId="33EF4B18"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643</w:t>
            </w:r>
          </w:p>
        </w:tc>
        <w:tc>
          <w:tcPr>
            <w:tcW w:w="1437" w:type="dxa"/>
            <w:tcBorders>
              <w:top w:val="single" w:sz="8" w:space="0" w:color="002F6C"/>
              <w:left w:val="single" w:sz="8" w:space="0" w:color="002F6C"/>
              <w:bottom w:val="single" w:sz="8" w:space="0" w:color="002F6C"/>
              <w:right w:val="single" w:sz="8" w:space="0" w:color="002F6C"/>
            </w:tcBorders>
          </w:tcPr>
          <w:p w14:paraId="7E20B5D3"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1.0%</w:t>
            </w:r>
          </w:p>
        </w:tc>
        <w:tc>
          <w:tcPr>
            <w:tcW w:w="1437" w:type="dxa"/>
            <w:tcBorders>
              <w:top w:val="single" w:sz="8" w:space="0" w:color="002F6C"/>
              <w:left w:val="single" w:sz="8" w:space="0" w:color="002F6C"/>
              <w:bottom w:val="single" w:sz="8" w:space="0" w:color="002F6C"/>
              <w:right w:val="single" w:sz="8" w:space="0" w:color="002F6C"/>
            </w:tcBorders>
          </w:tcPr>
          <w:p w14:paraId="47EC6540"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6.9%</w:t>
            </w:r>
          </w:p>
        </w:tc>
        <w:tc>
          <w:tcPr>
            <w:tcW w:w="1437" w:type="dxa"/>
            <w:tcBorders>
              <w:top w:val="single" w:sz="8" w:space="0" w:color="002F6C"/>
              <w:left w:val="single" w:sz="8" w:space="0" w:color="002F6C"/>
              <w:bottom w:val="single" w:sz="8" w:space="0" w:color="002F6C"/>
              <w:right w:val="single" w:sz="8" w:space="0" w:color="002F6C"/>
            </w:tcBorders>
          </w:tcPr>
          <w:p w14:paraId="52F51CFE"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2.0%</w:t>
            </w:r>
          </w:p>
        </w:tc>
        <w:tc>
          <w:tcPr>
            <w:tcW w:w="1437" w:type="dxa"/>
            <w:tcBorders>
              <w:top w:val="single" w:sz="8" w:space="0" w:color="002F6C"/>
              <w:left w:val="single" w:sz="8" w:space="0" w:color="002F6C"/>
              <w:bottom w:val="single" w:sz="8" w:space="0" w:color="002F6C"/>
              <w:right w:val="single" w:sz="8" w:space="0" w:color="002F6C"/>
            </w:tcBorders>
          </w:tcPr>
          <w:p w14:paraId="206626D3"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1.6%</w:t>
            </w:r>
          </w:p>
        </w:tc>
        <w:tc>
          <w:tcPr>
            <w:tcW w:w="1435" w:type="dxa"/>
            <w:tcBorders>
              <w:top w:val="single" w:sz="8" w:space="0" w:color="002F6C"/>
              <w:left w:val="single" w:sz="8" w:space="0" w:color="002F6C"/>
              <w:bottom w:val="single" w:sz="8" w:space="0" w:color="002F6C"/>
              <w:right w:val="single" w:sz="8" w:space="0" w:color="002F6C"/>
            </w:tcBorders>
          </w:tcPr>
          <w:p w14:paraId="09EC2B5F"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83.3%</w:t>
            </w:r>
          </w:p>
        </w:tc>
      </w:tr>
      <w:tr w:rsidR="0019499A" w14:paraId="16134379" w14:textId="77777777" w:rsidTr="00B97B8C">
        <w:trPr>
          <w:trHeight w:val="284"/>
        </w:trPr>
        <w:tc>
          <w:tcPr>
            <w:tcW w:w="1435" w:type="dxa"/>
            <w:tcBorders>
              <w:top w:val="single" w:sz="8" w:space="0" w:color="002F6C"/>
              <w:left w:val="single" w:sz="8" w:space="0" w:color="002F6C"/>
              <w:bottom w:val="single" w:sz="8" w:space="0" w:color="002F6C"/>
              <w:right w:val="single" w:sz="8" w:space="0" w:color="002F6C"/>
            </w:tcBorders>
          </w:tcPr>
          <w:p w14:paraId="2ED32F63"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8%</w:t>
            </w:r>
          </w:p>
        </w:tc>
        <w:tc>
          <w:tcPr>
            <w:tcW w:w="1437" w:type="dxa"/>
            <w:tcBorders>
              <w:top w:val="single" w:sz="8" w:space="0" w:color="002F6C"/>
              <w:left w:val="single" w:sz="8" w:space="0" w:color="002F6C"/>
              <w:bottom w:val="single" w:sz="8" w:space="0" w:color="002F6C"/>
              <w:right w:val="single" w:sz="8" w:space="0" w:color="002F6C"/>
            </w:tcBorders>
          </w:tcPr>
          <w:p w14:paraId="76CDA2A8"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634</w:t>
            </w:r>
          </w:p>
        </w:tc>
        <w:tc>
          <w:tcPr>
            <w:tcW w:w="1437" w:type="dxa"/>
            <w:tcBorders>
              <w:top w:val="single" w:sz="8" w:space="0" w:color="002F6C"/>
              <w:left w:val="single" w:sz="8" w:space="0" w:color="002F6C"/>
              <w:bottom w:val="single" w:sz="8" w:space="0" w:color="002F6C"/>
              <w:right w:val="single" w:sz="8" w:space="0" w:color="002F6C"/>
            </w:tcBorders>
          </w:tcPr>
          <w:p w14:paraId="49E601FD"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1.0%</w:t>
            </w:r>
          </w:p>
        </w:tc>
        <w:tc>
          <w:tcPr>
            <w:tcW w:w="1437" w:type="dxa"/>
            <w:tcBorders>
              <w:top w:val="single" w:sz="8" w:space="0" w:color="002F6C"/>
              <w:left w:val="single" w:sz="8" w:space="0" w:color="002F6C"/>
              <w:bottom w:val="single" w:sz="8" w:space="0" w:color="002F6C"/>
              <w:right w:val="single" w:sz="8" w:space="0" w:color="002F6C"/>
            </w:tcBorders>
          </w:tcPr>
          <w:p w14:paraId="17E72399"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7.9%</w:t>
            </w:r>
          </w:p>
        </w:tc>
        <w:tc>
          <w:tcPr>
            <w:tcW w:w="1437" w:type="dxa"/>
            <w:tcBorders>
              <w:top w:val="single" w:sz="8" w:space="0" w:color="002F6C"/>
              <w:left w:val="single" w:sz="8" w:space="0" w:color="002F6C"/>
              <w:bottom w:val="single" w:sz="8" w:space="0" w:color="002F6C"/>
              <w:right w:val="single" w:sz="8" w:space="0" w:color="002F6C"/>
            </w:tcBorders>
          </w:tcPr>
          <w:p w14:paraId="194D7283"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1.7%</w:t>
            </w:r>
          </w:p>
        </w:tc>
        <w:tc>
          <w:tcPr>
            <w:tcW w:w="1437" w:type="dxa"/>
            <w:tcBorders>
              <w:top w:val="single" w:sz="8" w:space="0" w:color="002F6C"/>
              <w:left w:val="single" w:sz="8" w:space="0" w:color="002F6C"/>
              <w:bottom w:val="single" w:sz="8" w:space="0" w:color="002F6C"/>
              <w:right w:val="single" w:sz="8" w:space="0" w:color="002F6C"/>
            </w:tcBorders>
          </w:tcPr>
          <w:p w14:paraId="4B2EBB78"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1.3%</w:t>
            </w:r>
          </w:p>
        </w:tc>
        <w:tc>
          <w:tcPr>
            <w:tcW w:w="1435" w:type="dxa"/>
            <w:tcBorders>
              <w:top w:val="single" w:sz="8" w:space="0" w:color="002F6C"/>
              <w:left w:val="single" w:sz="8" w:space="0" w:color="002F6C"/>
              <w:bottom w:val="single" w:sz="8" w:space="0" w:color="002F6C"/>
              <w:right w:val="single" w:sz="8" w:space="0" w:color="002F6C"/>
            </w:tcBorders>
          </w:tcPr>
          <w:p w14:paraId="5ADAC70E"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84.6%</w:t>
            </w:r>
          </w:p>
        </w:tc>
      </w:tr>
      <w:tr w:rsidR="0019499A" w14:paraId="1A0A5E6C" w14:textId="77777777" w:rsidTr="00B97B8C">
        <w:trPr>
          <w:trHeight w:val="284"/>
        </w:trPr>
        <w:tc>
          <w:tcPr>
            <w:tcW w:w="1435" w:type="dxa"/>
            <w:tcBorders>
              <w:top w:val="single" w:sz="8" w:space="0" w:color="002F6C"/>
              <w:left w:val="single" w:sz="8" w:space="0" w:color="002F6C"/>
              <w:bottom w:val="single" w:sz="8" w:space="0" w:color="002F6C"/>
              <w:right w:val="single" w:sz="8" w:space="0" w:color="002F6C"/>
            </w:tcBorders>
          </w:tcPr>
          <w:p w14:paraId="7C103532"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9%</w:t>
            </w:r>
          </w:p>
        </w:tc>
        <w:tc>
          <w:tcPr>
            <w:tcW w:w="1437" w:type="dxa"/>
            <w:tcBorders>
              <w:top w:val="single" w:sz="8" w:space="0" w:color="002F6C"/>
              <w:left w:val="single" w:sz="8" w:space="0" w:color="002F6C"/>
              <w:bottom w:val="single" w:sz="8" w:space="0" w:color="002F6C"/>
              <w:right w:val="single" w:sz="8" w:space="0" w:color="002F6C"/>
            </w:tcBorders>
          </w:tcPr>
          <w:p w14:paraId="14D5C0DE"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626</w:t>
            </w:r>
          </w:p>
        </w:tc>
        <w:tc>
          <w:tcPr>
            <w:tcW w:w="1437" w:type="dxa"/>
            <w:tcBorders>
              <w:top w:val="single" w:sz="8" w:space="0" w:color="002F6C"/>
              <w:left w:val="single" w:sz="8" w:space="0" w:color="002F6C"/>
              <w:bottom w:val="single" w:sz="8" w:space="0" w:color="002F6C"/>
              <w:right w:val="single" w:sz="8" w:space="0" w:color="002F6C"/>
            </w:tcBorders>
          </w:tcPr>
          <w:p w14:paraId="6754C84E"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1.0%</w:t>
            </w:r>
          </w:p>
        </w:tc>
        <w:tc>
          <w:tcPr>
            <w:tcW w:w="1437" w:type="dxa"/>
            <w:tcBorders>
              <w:top w:val="single" w:sz="8" w:space="0" w:color="002F6C"/>
              <w:left w:val="single" w:sz="8" w:space="0" w:color="002F6C"/>
              <w:bottom w:val="single" w:sz="8" w:space="0" w:color="002F6C"/>
              <w:right w:val="single" w:sz="8" w:space="0" w:color="002F6C"/>
            </w:tcBorders>
          </w:tcPr>
          <w:p w14:paraId="3A95595D"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8.9%</w:t>
            </w:r>
          </w:p>
        </w:tc>
        <w:tc>
          <w:tcPr>
            <w:tcW w:w="1437" w:type="dxa"/>
            <w:tcBorders>
              <w:top w:val="single" w:sz="8" w:space="0" w:color="002F6C"/>
              <w:left w:val="single" w:sz="8" w:space="0" w:color="002F6C"/>
              <w:bottom w:val="single" w:sz="8" w:space="0" w:color="002F6C"/>
              <w:right w:val="single" w:sz="8" w:space="0" w:color="002F6C"/>
            </w:tcBorders>
          </w:tcPr>
          <w:p w14:paraId="0E921663"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1.4%</w:t>
            </w:r>
          </w:p>
        </w:tc>
        <w:tc>
          <w:tcPr>
            <w:tcW w:w="1437" w:type="dxa"/>
            <w:tcBorders>
              <w:top w:val="single" w:sz="8" w:space="0" w:color="002F6C"/>
              <w:left w:val="single" w:sz="8" w:space="0" w:color="002F6C"/>
              <w:bottom w:val="single" w:sz="8" w:space="0" w:color="002F6C"/>
              <w:right w:val="single" w:sz="8" w:space="0" w:color="002F6C"/>
            </w:tcBorders>
          </w:tcPr>
          <w:p w14:paraId="15718007"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1.1%</w:t>
            </w:r>
          </w:p>
        </w:tc>
        <w:tc>
          <w:tcPr>
            <w:tcW w:w="1435" w:type="dxa"/>
            <w:tcBorders>
              <w:top w:val="single" w:sz="8" w:space="0" w:color="002F6C"/>
              <w:left w:val="single" w:sz="8" w:space="0" w:color="002F6C"/>
              <w:bottom w:val="single" w:sz="8" w:space="0" w:color="002F6C"/>
              <w:right w:val="single" w:sz="8" w:space="0" w:color="002F6C"/>
            </w:tcBorders>
          </w:tcPr>
          <w:p w14:paraId="3E493887"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85.7%</w:t>
            </w:r>
          </w:p>
        </w:tc>
      </w:tr>
      <w:tr w:rsidR="0019499A" w14:paraId="7BA466E3" w14:textId="77777777" w:rsidTr="00B97B8C">
        <w:trPr>
          <w:trHeight w:val="284"/>
        </w:trPr>
        <w:tc>
          <w:tcPr>
            <w:tcW w:w="1435" w:type="dxa"/>
            <w:tcBorders>
              <w:top w:val="single" w:sz="8" w:space="0" w:color="002F6C"/>
              <w:left w:val="single" w:sz="8" w:space="0" w:color="002F6C"/>
              <w:bottom w:val="single" w:sz="8" w:space="0" w:color="002F6C"/>
              <w:right w:val="single" w:sz="8" w:space="0" w:color="002F6C"/>
            </w:tcBorders>
          </w:tcPr>
          <w:p w14:paraId="1AD524BC"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10%</w:t>
            </w:r>
          </w:p>
        </w:tc>
        <w:tc>
          <w:tcPr>
            <w:tcW w:w="1437" w:type="dxa"/>
            <w:tcBorders>
              <w:top w:val="single" w:sz="8" w:space="0" w:color="002F6C"/>
              <w:left w:val="single" w:sz="8" w:space="0" w:color="002F6C"/>
              <w:bottom w:val="single" w:sz="8" w:space="0" w:color="002F6C"/>
              <w:right w:val="single" w:sz="8" w:space="0" w:color="002F6C"/>
            </w:tcBorders>
          </w:tcPr>
          <w:p w14:paraId="7DEF0F6B"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619</w:t>
            </w:r>
          </w:p>
        </w:tc>
        <w:tc>
          <w:tcPr>
            <w:tcW w:w="1437" w:type="dxa"/>
            <w:tcBorders>
              <w:top w:val="single" w:sz="8" w:space="0" w:color="002F6C"/>
              <w:left w:val="single" w:sz="8" w:space="0" w:color="002F6C"/>
              <w:bottom w:val="single" w:sz="8" w:space="0" w:color="002F6C"/>
              <w:right w:val="single" w:sz="8" w:space="0" w:color="002F6C"/>
            </w:tcBorders>
          </w:tcPr>
          <w:p w14:paraId="572F74E1"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1.0%</w:t>
            </w:r>
          </w:p>
        </w:tc>
        <w:tc>
          <w:tcPr>
            <w:tcW w:w="1437" w:type="dxa"/>
            <w:tcBorders>
              <w:top w:val="single" w:sz="8" w:space="0" w:color="002F6C"/>
              <w:left w:val="single" w:sz="8" w:space="0" w:color="002F6C"/>
              <w:bottom w:val="single" w:sz="8" w:space="0" w:color="002F6C"/>
              <w:right w:val="single" w:sz="8" w:space="0" w:color="002F6C"/>
            </w:tcBorders>
          </w:tcPr>
          <w:p w14:paraId="52A3C310"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9.9%</w:t>
            </w:r>
          </w:p>
        </w:tc>
        <w:tc>
          <w:tcPr>
            <w:tcW w:w="1437" w:type="dxa"/>
            <w:tcBorders>
              <w:top w:val="single" w:sz="8" w:space="0" w:color="002F6C"/>
              <w:left w:val="single" w:sz="8" w:space="0" w:color="002F6C"/>
              <w:bottom w:val="single" w:sz="8" w:space="0" w:color="002F6C"/>
              <w:right w:val="single" w:sz="8" w:space="0" w:color="002F6C"/>
            </w:tcBorders>
          </w:tcPr>
          <w:p w14:paraId="6F7F2928"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1.2%</w:t>
            </w:r>
          </w:p>
        </w:tc>
        <w:tc>
          <w:tcPr>
            <w:tcW w:w="1437" w:type="dxa"/>
            <w:tcBorders>
              <w:top w:val="single" w:sz="8" w:space="0" w:color="002F6C"/>
              <w:left w:val="single" w:sz="8" w:space="0" w:color="002F6C"/>
              <w:bottom w:val="single" w:sz="8" w:space="0" w:color="002F6C"/>
              <w:right w:val="single" w:sz="8" w:space="0" w:color="002F6C"/>
            </w:tcBorders>
          </w:tcPr>
          <w:p w14:paraId="7C5AD665"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0.9%</w:t>
            </w:r>
          </w:p>
        </w:tc>
        <w:tc>
          <w:tcPr>
            <w:tcW w:w="1435" w:type="dxa"/>
            <w:tcBorders>
              <w:top w:val="single" w:sz="8" w:space="0" w:color="002F6C"/>
              <w:left w:val="single" w:sz="8" w:space="0" w:color="002F6C"/>
              <w:bottom w:val="single" w:sz="8" w:space="0" w:color="002F6C"/>
              <w:right w:val="single" w:sz="8" w:space="0" w:color="002F6C"/>
            </w:tcBorders>
          </w:tcPr>
          <w:p w14:paraId="43DFCC10"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86.6%</w:t>
            </w:r>
          </w:p>
        </w:tc>
      </w:tr>
      <w:tr w:rsidR="0019499A" w14:paraId="0939D971" w14:textId="77777777" w:rsidTr="00B97B8C">
        <w:trPr>
          <w:trHeight w:val="284"/>
        </w:trPr>
        <w:tc>
          <w:tcPr>
            <w:tcW w:w="1435" w:type="dxa"/>
            <w:tcBorders>
              <w:top w:val="single" w:sz="8" w:space="0" w:color="002F6C"/>
              <w:left w:val="single" w:sz="8" w:space="0" w:color="002F6C"/>
              <w:bottom w:val="single" w:sz="8" w:space="0" w:color="002F6C"/>
              <w:right w:val="single" w:sz="8" w:space="0" w:color="002F6C"/>
            </w:tcBorders>
          </w:tcPr>
          <w:p w14:paraId="6D0C13F0"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20%</w:t>
            </w:r>
          </w:p>
        </w:tc>
        <w:tc>
          <w:tcPr>
            <w:tcW w:w="1437" w:type="dxa"/>
            <w:tcBorders>
              <w:top w:val="single" w:sz="8" w:space="0" w:color="002F6C"/>
              <w:left w:val="single" w:sz="8" w:space="0" w:color="002F6C"/>
              <w:bottom w:val="single" w:sz="8" w:space="0" w:color="002F6C"/>
              <w:right w:val="single" w:sz="8" w:space="0" w:color="002F6C"/>
            </w:tcBorders>
          </w:tcPr>
          <w:p w14:paraId="0365D999"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572</w:t>
            </w:r>
          </w:p>
        </w:tc>
        <w:tc>
          <w:tcPr>
            <w:tcW w:w="1437" w:type="dxa"/>
            <w:tcBorders>
              <w:top w:val="single" w:sz="8" w:space="0" w:color="002F6C"/>
              <w:left w:val="single" w:sz="8" w:space="0" w:color="002F6C"/>
              <w:bottom w:val="single" w:sz="8" w:space="0" w:color="002F6C"/>
              <w:right w:val="single" w:sz="8" w:space="0" w:color="002F6C"/>
            </w:tcBorders>
          </w:tcPr>
          <w:p w14:paraId="75597C59"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9.9%</w:t>
            </w:r>
          </w:p>
        </w:tc>
        <w:tc>
          <w:tcPr>
            <w:tcW w:w="1437" w:type="dxa"/>
            <w:tcBorders>
              <w:top w:val="single" w:sz="8" w:space="0" w:color="002F6C"/>
              <w:left w:val="single" w:sz="8" w:space="0" w:color="002F6C"/>
              <w:bottom w:val="single" w:sz="8" w:space="0" w:color="002F6C"/>
              <w:right w:val="single" w:sz="8" w:space="0" w:color="002F6C"/>
            </w:tcBorders>
          </w:tcPr>
          <w:p w14:paraId="05046443"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19.9%</w:t>
            </w:r>
          </w:p>
        </w:tc>
        <w:tc>
          <w:tcPr>
            <w:tcW w:w="1437" w:type="dxa"/>
            <w:tcBorders>
              <w:top w:val="single" w:sz="8" w:space="0" w:color="002F6C"/>
              <w:left w:val="single" w:sz="8" w:space="0" w:color="002F6C"/>
              <w:bottom w:val="single" w:sz="8" w:space="0" w:color="002F6C"/>
              <w:right w:val="single" w:sz="8" w:space="0" w:color="002F6C"/>
            </w:tcBorders>
          </w:tcPr>
          <w:p w14:paraId="1487109F"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0.7%</w:t>
            </w:r>
          </w:p>
        </w:tc>
        <w:tc>
          <w:tcPr>
            <w:tcW w:w="1437" w:type="dxa"/>
            <w:tcBorders>
              <w:top w:val="single" w:sz="8" w:space="0" w:color="002F6C"/>
              <w:left w:val="single" w:sz="8" w:space="0" w:color="002F6C"/>
              <w:bottom w:val="single" w:sz="8" w:space="0" w:color="002F6C"/>
              <w:right w:val="single" w:sz="8" w:space="0" w:color="002F6C"/>
            </w:tcBorders>
          </w:tcPr>
          <w:p w14:paraId="1C9552AB"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5.6%</w:t>
            </w:r>
          </w:p>
        </w:tc>
        <w:tc>
          <w:tcPr>
            <w:tcW w:w="1435" w:type="dxa"/>
            <w:tcBorders>
              <w:top w:val="single" w:sz="8" w:space="0" w:color="002F6C"/>
              <w:left w:val="single" w:sz="8" w:space="0" w:color="002F6C"/>
              <w:bottom w:val="single" w:sz="8" w:space="0" w:color="002F6C"/>
              <w:right w:val="single" w:sz="8" w:space="0" w:color="002F6C"/>
            </w:tcBorders>
          </w:tcPr>
          <w:p w14:paraId="279138B9"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92.2%</w:t>
            </w:r>
          </w:p>
        </w:tc>
      </w:tr>
      <w:tr w:rsidR="0019499A" w14:paraId="67AEC47B" w14:textId="77777777" w:rsidTr="00B97B8C">
        <w:trPr>
          <w:trHeight w:val="284"/>
        </w:trPr>
        <w:tc>
          <w:tcPr>
            <w:tcW w:w="1435" w:type="dxa"/>
            <w:tcBorders>
              <w:top w:val="single" w:sz="8" w:space="0" w:color="002F6C"/>
              <w:left w:val="single" w:sz="8" w:space="0" w:color="002F6C"/>
              <w:bottom w:val="single" w:sz="8" w:space="0" w:color="002F6C"/>
              <w:right w:val="single" w:sz="8" w:space="0" w:color="002F6C"/>
            </w:tcBorders>
          </w:tcPr>
          <w:p w14:paraId="0B577B6D"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30%</w:t>
            </w:r>
          </w:p>
        </w:tc>
        <w:tc>
          <w:tcPr>
            <w:tcW w:w="1437" w:type="dxa"/>
            <w:tcBorders>
              <w:top w:val="single" w:sz="8" w:space="0" w:color="002F6C"/>
              <w:left w:val="single" w:sz="8" w:space="0" w:color="002F6C"/>
              <w:bottom w:val="single" w:sz="8" w:space="0" w:color="002F6C"/>
              <w:right w:val="single" w:sz="8" w:space="0" w:color="002F6C"/>
            </w:tcBorders>
          </w:tcPr>
          <w:p w14:paraId="3626C0FE"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542</w:t>
            </w:r>
          </w:p>
        </w:tc>
        <w:tc>
          <w:tcPr>
            <w:tcW w:w="1437" w:type="dxa"/>
            <w:tcBorders>
              <w:top w:val="single" w:sz="8" w:space="0" w:color="002F6C"/>
              <w:left w:val="single" w:sz="8" w:space="0" w:color="002F6C"/>
              <w:bottom w:val="single" w:sz="8" w:space="0" w:color="002F6C"/>
              <w:right w:val="single" w:sz="8" w:space="0" w:color="002F6C"/>
            </w:tcBorders>
          </w:tcPr>
          <w:p w14:paraId="07C69330"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9.9%</w:t>
            </w:r>
          </w:p>
        </w:tc>
        <w:tc>
          <w:tcPr>
            <w:tcW w:w="1437" w:type="dxa"/>
            <w:tcBorders>
              <w:top w:val="single" w:sz="8" w:space="0" w:color="002F6C"/>
              <w:left w:val="single" w:sz="8" w:space="0" w:color="002F6C"/>
              <w:bottom w:val="single" w:sz="8" w:space="0" w:color="002F6C"/>
              <w:right w:val="single" w:sz="8" w:space="0" w:color="002F6C"/>
            </w:tcBorders>
          </w:tcPr>
          <w:p w14:paraId="680953C7"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29.8%</w:t>
            </w:r>
          </w:p>
        </w:tc>
        <w:tc>
          <w:tcPr>
            <w:tcW w:w="1437" w:type="dxa"/>
            <w:tcBorders>
              <w:top w:val="single" w:sz="8" w:space="0" w:color="002F6C"/>
              <w:left w:val="single" w:sz="8" w:space="0" w:color="002F6C"/>
              <w:bottom w:val="single" w:sz="8" w:space="0" w:color="002F6C"/>
              <w:right w:val="single" w:sz="8" w:space="0" w:color="002F6C"/>
            </w:tcBorders>
          </w:tcPr>
          <w:p w14:paraId="48DFF41A"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0.4%</w:t>
            </w:r>
          </w:p>
        </w:tc>
        <w:tc>
          <w:tcPr>
            <w:tcW w:w="1437" w:type="dxa"/>
            <w:tcBorders>
              <w:top w:val="single" w:sz="8" w:space="0" w:color="002F6C"/>
              <w:left w:val="single" w:sz="8" w:space="0" w:color="002F6C"/>
              <w:bottom w:val="single" w:sz="8" w:space="0" w:color="002F6C"/>
              <w:right w:val="single" w:sz="8" w:space="0" w:color="002F6C"/>
            </w:tcBorders>
          </w:tcPr>
          <w:p w14:paraId="52A4581F"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2.8%</w:t>
            </w:r>
          </w:p>
        </w:tc>
        <w:tc>
          <w:tcPr>
            <w:tcW w:w="1435" w:type="dxa"/>
            <w:tcBorders>
              <w:top w:val="single" w:sz="8" w:space="0" w:color="002F6C"/>
              <w:left w:val="single" w:sz="8" w:space="0" w:color="002F6C"/>
              <w:bottom w:val="single" w:sz="8" w:space="0" w:color="002F6C"/>
              <w:right w:val="single" w:sz="8" w:space="0" w:color="002F6C"/>
            </w:tcBorders>
          </w:tcPr>
          <w:p w14:paraId="05D56C77"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95.1%</w:t>
            </w:r>
          </w:p>
        </w:tc>
      </w:tr>
      <w:tr w:rsidR="0019499A" w14:paraId="0C09F639" w14:textId="77777777" w:rsidTr="00B97B8C">
        <w:trPr>
          <w:trHeight w:val="284"/>
        </w:trPr>
        <w:tc>
          <w:tcPr>
            <w:tcW w:w="1435" w:type="dxa"/>
            <w:tcBorders>
              <w:top w:val="single" w:sz="8" w:space="0" w:color="002F6C"/>
              <w:left w:val="single" w:sz="8" w:space="0" w:color="002F6C"/>
              <w:bottom w:val="single" w:sz="8" w:space="0" w:color="002F6C"/>
              <w:right w:val="single" w:sz="8" w:space="0" w:color="002F6C"/>
            </w:tcBorders>
          </w:tcPr>
          <w:p w14:paraId="36B485D1"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40%</w:t>
            </w:r>
          </w:p>
        </w:tc>
        <w:tc>
          <w:tcPr>
            <w:tcW w:w="1437" w:type="dxa"/>
            <w:tcBorders>
              <w:top w:val="single" w:sz="8" w:space="0" w:color="002F6C"/>
              <w:left w:val="single" w:sz="8" w:space="0" w:color="002F6C"/>
              <w:bottom w:val="single" w:sz="8" w:space="0" w:color="002F6C"/>
              <w:right w:val="single" w:sz="8" w:space="0" w:color="002F6C"/>
            </w:tcBorders>
          </w:tcPr>
          <w:p w14:paraId="467E6251"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517</w:t>
            </w:r>
          </w:p>
        </w:tc>
        <w:tc>
          <w:tcPr>
            <w:tcW w:w="1437" w:type="dxa"/>
            <w:tcBorders>
              <w:top w:val="single" w:sz="8" w:space="0" w:color="002F6C"/>
              <w:left w:val="single" w:sz="8" w:space="0" w:color="002F6C"/>
              <w:bottom w:val="single" w:sz="8" w:space="0" w:color="002F6C"/>
              <w:right w:val="single" w:sz="8" w:space="0" w:color="002F6C"/>
            </w:tcBorders>
          </w:tcPr>
          <w:p w14:paraId="798E8A86"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10.1%</w:t>
            </w:r>
          </w:p>
        </w:tc>
        <w:tc>
          <w:tcPr>
            <w:tcW w:w="1437" w:type="dxa"/>
            <w:tcBorders>
              <w:top w:val="single" w:sz="8" w:space="0" w:color="002F6C"/>
              <w:left w:val="single" w:sz="8" w:space="0" w:color="002F6C"/>
              <w:bottom w:val="single" w:sz="8" w:space="0" w:color="002F6C"/>
              <w:right w:val="single" w:sz="8" w:space="0" w:color="002F6C"/>
            </w:tcBorders>
          </w:tcPr>
          <w:p w14:paraId="6C65335C"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39.8%</w:t>
            </w:r>
          </w:p>
        </w:tc>
        <w:tc>
          <w:tcPr>
            <w:tcW w:w="1437" w:type="dxa"/>
            <w:tcBorders>
              <w:top w:val="single" w:sz="8" w:space="0" w:color="002F6C"/>
              <w:left w:val="single" w:sz="8" w:space="0" w:color="002F6C"/>
              <w:bottom w:val="single" w:sz="8" w:space="0" w:color="002F6C"/>
              <w:right w:val="single" w:sz="8" w:space="0" w:color="002F6C"/>
            </w:tcBorders>
          </w:tcPr>
          <w:p w14:paraId="017033DB"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0.2%</w:t>
            </w:r>
          </w:p>
        </w:tc>
        <w:tc>
          <w:tcPr>
            <w:tcW w:w="1437" w:type="dxa"/>
            <w:tcBorders>
              <w:top w:val="single" w:sz="8" w:space="0" w:color="002F6C"/>
              <w:left w:val="single" w:sz="8" w:space="0" w:color="002F6C"/>
              <w:bottom w:val="single" w:sz="8" w:space="0" w:color="002F6C"/>
              <w:right w:val="single" w:sz="8" w:space="0" w:color="002F6C"/>
            </w:tcBorders>
          </w:tcPr>
          <w:p w14:paraId="48820D88"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1.8%</w:t>
            </w:r>
          </w:p>
        </w:tc>
        <w:tc>
          <w:tcPr>
            <w:tcW w:w="1435" w:type="dxa"/>
            <w:tcBorders>
              <w:top w:val="single" w:sz="8" w:space="0" w:color="002F6C"/>
              <w:left w:val="single" w:sz="8" w:space="0" w:color="002F6C"/>
              <w:bottom w:val="single" w:sz="8" w:space="0" w:color="002F6C"/>
              <w:right w:val="single" w:sz="8" w:space="0" w:color="002F6C"/>
            </w:tcBorders>
          </w:tcPr>
          <w:p w14:paraId="404E045B"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96.9%</w:t>
            </w:r>
          </w:p>
        </w:tc>
      </w:tr>
      <w:tr w:rsidR="0019499A" w14:paraId="45E7E816" w14:textId="77777777" w:rsidTr="00B97B8C">
        <w:trPr>
          <w:trHeight w:val="284"/>
        </w:trPr>
        <w:tc>
          <w:tcPr>
            <w:tcW w:w="1435" w:type="dxa"/>
            <w:tcBorders>
              <w:top w:val="single" w:sz="8" w:space="0" w:color="002F6C"/>
              <w:left w:val="single" w:sz="8" w:space="0" w:color="002F6C"/>
              <w:bottom w:val="single" w:sz="8" w:space="0" w:color="002F6C"/>
              <w:right w:val="single" w:sz="8" w:space="0" w:color="002F6C"/>
            </w:tcBorders>
          </w:tcPr>
          <w:p w14:paraId="7537900B"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50%</w:t>
            </w:r>
          </w:p>
        </w:tc>
        <w:tc>
          <w:tcPr>
            <w:tcW w:w="1437" w:type="dxa"/>
            <w:tcBorders>
              <w:top w:val="single" w:sz="8" w:space="0" w:color="002F6C"/>
              <w:left w:val="single" w:sz="8" w:space="0" w:color="002F6C"/>
              <w:bottom w:val="single" w:sz="8" w:space="0" w:color="002F6C"/>
              <w:right w:val="single" w:sz="8" w:space="0" w:color="002F6C"/>
            </w:tcBorders>
          </w:tcPr>
          <w:p w14:paraId="6F9DDDB2"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494</w:t>
            </w:r>
          </w:p>
        </w:tc>
        <w:tc>
          <w:tcPr>
            <w:tcW w:w="1437" w:type="dxa"/>
            <w:tcBorders>
              <w:top w:val="single" w:sz="8" w:space="0" w:color="002F6C"/>
              <w:left w:val="single" w:sz="8" w:space="0" w:color="002F6C"/>
              <w:bottom w:val="single" w:sz="8" w:space="0" w:color="002F6C"/>
              <w:right w:val="single" w:sz="8" w:space="0" w:color="002F6C"/>
            </w:tcBorders>
          </w:tcPr>
          <w:p w14:paraId="164EDE7E"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10.0%</w:t>
            </w:r>
          </w:p>
        </w:tc>
        <w:tc>
          <w:tcPr>
            <w:tcW w:w="1437" w:type="dxa"/>
            <w:tcBorders>
              <w:top w:val="single" w:sz="8" w:space="0" w:color="002F6C"/>
              <w:left w:val="single" w:sz="8" w:space="0" w:color="002F6C"/>
              <w:bottom w:val="single" w:sz="8" w:space="0" w:color="002F6C"/>
              <w:right w:val="single" w:sz="8" w:space="0" w:color="002F6C"/>
            </w:tcBorders>
          </w:tcPr>
          <w:p w14:paraId="6ABA3FBE"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49.9%</w:t>
            </w:r>
          </w:p>
        </w:tc>
        <w:tc>
          <w:tcPr>
            <w:tcW w:w="1437" w:type="dxa"/>
            <w:tcBorders>
              <w:top w:val="single" w:sz="8" w:space="0" w:color="002F6C"/>
              <w:left w:val="single" w:sz="8" w:space="0" w:color="002F6C"/>
              <w:bottom w:val="single" w:sz="8" w:space="0" w:color="002F6C"/>
              <w:right w:val="single" w:sz="8" w:space="0" w:color="002F6C"/>
            </w:tcBorders>
          </w:tcPr>
          <w:p w14:paraId="062C502B"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0.2%</w:t>
            </w:r>
          </w:p>
        </w:tc>
        <w:tc>
          <w:tcPr>
            <w:tcW w:w="1437" w:type="dxa"/>
            <w:tcBorders>
              <w:top w:val="single" w:sz="8" w:space="0" w:color="002F6C"/>
              <w:left w:val="single" w:sz="8" w:space="0" w:color="002F6C"/>
              <w:bottom w:val="single" w:sz="8" w:space="0" w:color="002F6C"/>
              <w:right w:val="single" w:sz="8" w:space="0" w:color="002F6C"/>
            </w:tcBorders>
          </w:tcPr>
          <w:p w14:paraId="6D0C2390"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1.2%</w:t>
            </w:r>
          </w:p>
        </w:tc>
        <w:tc>
          <w:tcPr>
            <w:tcW w:w="1435" w:type="dxa"/>
            <w:tcBorders>
              <w:top w:val="single" w:sz="8" w:space="0" w:color="002F6C"/>
              <w:left w:val="single" w:sz="8" w:space="0" w:color="002F6C"/>
              <w:bottom w:val="single" w:sz="8" w:space="0" w:color="002F6C"/>
              <w:right w:val="single" w:sz="8" w:space="0" w:color="002F6C"/>
            </w:tcBorders>
          </w:tcPr>
          <w:p w14:paraId="05BD3005"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98.1%</w:t>
            </w:r>
          </w:p>
        </w:tc>
      </w:tr>
      <w:tr w:rsidR="0019499A" w14:paraId="0660744E" w14:textId="77777777" w:rsidTr="00B97B8C">
        <w:trPr>
          <w:trHeight w:val="284"/>
        </w:trPr>
        <w:tc>
          <w:tcPr>
            <w:tcW w:w="1435" w:type="dxa"/>
            <w:tcBorders>
              <w:top w:val="single" w:sz="8" w:space="0" w:color="002F6C"/>
              <w:left w:val="single" w:sz="8" w:space="0" w:color="002F6C"/>
              <w:bottom w:val="single" w:sz="8" w:space="0" w:color="002F6C"/>
              <w:right w:val="single" w:sz="8" w:space="0" w:color="002F6C"/>
            </w:tcBorders>
          </w:tcPr>
          <w:p w14:paraId="6CBF7DA4"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60%</w:t>
            </w:r>
          </w:p>
        </w:tc>
        <w:tc>
          <w:tcPr>
            <w:tcW w:w="1437" w:type="dxa"/>
            <w:tcBorders>
              <w:top w:val="single" w:sz="8" w:space="0" w:color="002F6C"/>
              <w:left w:val="single" w:sz="8" w:space="0" w:color="002F6C"/>
              <w:bottom w:val="single" w:sz="8" w:space="0" w:color="002F6C"/>
              <w:right w:val="single" w:sz="8" w:space="0" w:color="002F6C"/>
            </w:tcBorders>
          </w:tcPr>
          <w:p w14:paraId="0943DAC4"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471</w:t>
            </w:r>
          </w:p>
        </w:tc>
        <w:tc>
          <w:tcPr>
            <w:tcW w:w="1437" w:type="dxa"/>
            <w:tcBorders>
              <w:top w:val="single" w:sz="8" w:space="0" w:color="002F6C"/>
              <w:left w:val="single" w:sz="8" w:space="0" w:color="002F6C"/>
              <w:bottom w:val="single" w:sz="8" w:space="0" w:color="002F6C"/>
              <w:right w:val="single" w:sz="8" w:space="0" w:color="002F6C"/>
            </w:tcBorders>
          </w:tcPr>
          <w:p w14:paraId="0B2C511F"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10.1%</w:t>
            </w:r>
          </w:p>
        </w:tc>
        <w:tc>
          <w:tcPr>
            <w:tcW w:w="1437" w:type="dxa"/>
            <w:tcBorders>
              <w:top w:val="single" w:sz="8" w:space="0" w:color="002F6C"/>
              <w:left w:val="single" w:sz="8" w:space="0" w:color="002F6C"/>
              <w:bottom w:val="single" w:sz="8" w:space="0" w:color="002F6C"/>
              <w:right w:val="single" w:sz="8" w:space="0" w:color="002F6C"/>
            </w:tcBorders>
          </w:tcPr>
          <w:p w14:paraId="3E30C36A"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59.9%</w:t>
            </w:r>
          </w:p>
        </w:tc>
        <w:tc>
          <w:tcPr>
            <w:tcW w:w="1437" w:type="dxa"/>
            <w:tcBorders>
              <w:top w:val="single" w:sz="8" w:space="0" w:color="002F6C"/>
              <w:left w:val="single" w:sz="8" w:space="0" w:color="002F6C"/>
              <w:bottom w:val="single" w:sz="8" w:space="0" w:color="002F6C"/>
              <w:right w:val="single" w:sz="8" w:space="0" w:color="002F6C"/>
            </w:tcBorders>
          </w:tcPr>
          <w:p w14:paraId="6FC59957"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0.1%</w:t>
            </w:r>
          </w:p>
        </w:tc>
        <w:tc>
          <w:tcPr>
            <w:tcW w:w="1437" w:type="dxa"/>
            <w:tcBorders>
              <w:top w:val="single" w:sz="8" w:space="0" w:color="002F6C"/>
              <w:left w:val="single" w:sz="8" w:space="0" w:color="002F6C"/>
              <w:bottom w:val="single" w:sz="8" w:space="0" w:color="002F6C"/>
              <w:right w:val="single" w:sz="8" w:space="0" w:color="002F6C"/>
            </w:tcBorders>
          </w:tcPr>
          <w:p w14:paraId="0A9884A9"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0.8%</w:t>
            </w:r>
          </w:p>
        </w:tc>
        <w:tc>
          <w:tcPr>
            <w:tcW w:w="1435" w:type="dxa"/>
            <w:tcBorders>
              <w:top w:val="single" w:sz="8" w:space="0" w:color="002F6C"/>
              <w:left w:val="single" w:sz="8" w:space="0" w:color="002F6C"/>
              <w:bottom w:val="single" w:sz="8" w:space="0" w:color="002F6C"/>
              <w:right w:val="single" w:sz="8" w:space="0" w:color="002F6C"/>
            </w:tcBorders>
          </w:tcPr>
          <w:p w14:paraId="18260A29"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98.9%</w:t>
            </w:r>
          </w:p>
        </w:tc>
      </w:tr>
      <w:tr w:rsidR="0019499A" w14:paraId="1CE0AD6F" w14:textId="77777777" w:rsidTr="00B97B8C">
        <w:trPr>
          <w:trHeight w:val="284"/>
        </w:trPr>
        <w:tc>
          <w:tcPr>
            <w:tcW w:w="1435" w:type="dxa"/>
            <w:tcBorders>
              <w:top w:val="single" w:sz="8" w:space="0" w:color="002F6C"/>
              <w:left w:val="single" w:sz="8" w:space="0" w:color="002F6C"/>
              <w:bottom w:val="single" w:sz="8" w:space="0" w:color="002F6C"/>
              <w:right w:val="single" w:sz="8" w:space="0" w:color="002F6C"/>
            </w:tcBorders>
          </w:tcPr>
          <w:p w14:paraId="3D5A8AA9"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70%</w:t>
            </w:r>
          </w:p>
        </w:tc>
        <w:tc>
          <w:tcPr>
            <w:tcW w:w="1437" w:type="dxa"/>
            <w:tcBorders>
              <w:top w:val="single" w:sz="8" w:space="0" w:color="002F6C"/>
              <w:left w:val="single" w:sz="8" w:space="0" w:color="002F6C"/>
              <w:bottom w:val="single" w:sz="8" w:space="0" w:color="002F6C"/>
              <w:right w:val="single" w:sz="8" w:space="0" w:color="002F6C"/>
            </w:tcBorders>
          </w:tcPr>
          <w:p w14:paraId="55864352"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446</w:t>
            </w:r>
          </w:p>
        </w:tc>
        <w:tc>
          <w:tcPr>
            <w:tcW w:w="1437" w:type="dxa"/>
            <w:tcBorders>
              <w:top w:val="single" w:sz="8" w:space="0" w:color="002F6C"/>
              <w:left w:val="single" w:sz="8" w:space="0" w:color="002F6C"/>
              <w:bottom w:val="single" w:sz="8" w:space="0" w:color="002F6C"/>
              <w:right w:val="single" w:sz="8" w:space="0" w:color="002F6C"/>
            </w:tcBorders>
          </w:tcPr>
          <w:p w14:paraId="1AD17709"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9.9%</w:t>
            </w:r>
          </w:p>
        </w:tc>
        <w:tc>
          <w:tcPr>
            <w:tcW w:w="1437" w:type="dxa"/>
            <w:tcBorders>
              <w:top w:val="single" w:sz="8" w:space="0" w:color="002F6C"/>
              <w:left w:val="single" w:sz="8" w:space="0" w:color="002F6C"/>
              <w:bottom w:val="single" w:sz="8" w:space="0" w:color="002F6C"/>
              <w:right w:val="single" w:sz="8" w:space="0" w:color="002F6C"/>
            </w:tcBorders>
          </w:tcPr>
          <w:p w14:paraId="70D04A5D"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69.8%</w:t>
            </w:r>
          </w:p>
        </w:tc>
        <w:tc>
          <w:tcPr>
            <w:tcW w:w="1437" w:type="dxa"/>
            <w:tcBorders>
              <w:top w:val="single" w:sz="8" w:space="0" w:color="002F6C"/>
              <w:left w:val="single" w:sz="8" w:space="0" w:color="002F6C"/>
              <w:bottom w:val="single" w:sz="8" w:space="0" w:color="002F6C"/>
              <w:right w:val="single" w:sz="8" w:space="0" w:color="002F6C"/>
            </w:tcBorders>
          </w:tcPr>
          <w:p w14:paraId="01C1D789"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0.1%</w:t>
            </w:r>
          </w:p>
        </w:tc>
        <w:tc>
          <w:tcPr>
            <w:tcW w:w="1437" w:type="dxa"/>
            <w:tcBorders>
              <w:top w:val="single" w:sz="8" w:space="0" w:color="002F6C"/>
              <w:left w:val="single" w:sz="8" w:space="0" w:color="002F6C"/>
              <w:bottom w:val="single" w:sz="8" w:space="0" w:color="002F6C"/>
              <w:right w:val="single" w:sz="8" w:space="0" w:color="002F6C"/>
            </w:tcBorders>
          </w:tcPr>
          <w:p w14:paraId="04765F17"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0.5%</w:t>
            </w:r>
          </w:p>
        </w:tc>
        <w:tc>
          <w:tcPr>
            <w:tcW w:w="1435" w:type="dxa"/>
            <w:tcBorders>
              <w:top w:val="single" w:sz="8" w:space="0" w:color="002F6C"/>
              <w:left w:val="single" w:sz="8" w:space="0" w:color="002F6C"/>
              <w:bottom w:val="single" w:sz="8" w:space="0" w:color="002F6C"/>
              <w:right w:val="single" w:sz="8" w:space="0" w:color="002F6C"/>
            </w:tcBorders>
          </w:tcPr>
          <w:p w14:paraId="4C2AB14D"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99.5%</w:t>
            </w:r>
          </w:p>
        </w:tc>
      </w:tr>
      <w:tr w:rsidR="0019499A" w14:paraId="03F46C23" w14:textId="77777777" w:rsidTr="00B97B8C">
        <w:trPr>
          <w:trHeight w:val="284"/>
        </w:trPr>
        <w:tc>
          <w:tcPr>
            <w:tcW w:w="1435" w:type="dxa"/>
            <w:tcBorders>
              <w:top w:val="single" w:sz="8" w:space="0" w:color="002F6C"/>
              <w:left w:val="single" w:sz="8" w:space="0" w:color="002F6C"/>
              <w:bottom w:val="single" w:sz="8" w:space="0" w:color="002F6C"/>
              <w:right w:val="single" w:sz="8" w:space="0" w:color="002F6C"/>
            </w:tcBorders>
          </w:tcPr>
          <w:p w14:paraId="726A370A"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80%</w:t>
            </w:r>
          </w:p>
        </w:tc>
        <w:tc>
          <w:tcPr>
            <w:tcW w:w="1437" w:type="dxa"/>
            <w:tcBorders>
              <w:top w:val="single" w:sz="8" w:space="0" w:color="002F6C"/>
              <w:left w:val="single" w:sz="8" w:space="0" w:color="002F6C"/>
              <w:bottom w:val="single" w:sz="8" w:space="0" w:color="002F6C"/>
              <w:right w:val="single" w:sz="8" w:space="0" w:color="002F6C"/>
            </w:tcBorders>
          </w:tcPr>
          <w:p w14:paraId="6FCE71EB"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414</w:t>
            </w:r>
          </w:p>
        </w:tc>
        <w:tc>
          <w:tcPr>
            <w:tcW w:w="1437" w:type="dxa"/>
            <w:tcBorders>
              <w:top w:val="single" w:sz="8" w:space="0" w:color="002F6C"/>
              <w:left w:val="single" w:sz="8" w:space="0" w:color="002F6C"/>
              <w:bottom w:val="single" w:sz="8" w:space="0" w:color="002F6C"/>
              <w:right w:val="single" w:sz="8" w:space="0" w:color="002F6C"/>
            </w:tcBorders>
          </w:tcPr>
          <w:p w14:paraId="5DF524CD"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10.1%</w:t>
            </w:r>
          </w:p>
        </w:tc>
        <w:tc>
          <w:tcPr>
            <w:tcW w:w="1437" w:type="dxa"/>
            <w:tcBorders>
              <w:top w:val="single" w:sz="8" w:space="0" w:color="002F6C"/>
              <w:left w:val="single" w:sz="8" w:space="0" w:color="002F6C"/>
              <w:bottom w:val="single" w:sz="8" w:space="0" w:color="002F6C"/>
              <w:right w:val="single" w:sz="8" w:space="0" w:color="002F6C"/>
            </w:tcBorders>
          </w:tcPr>
          <w:p w14:paraId="2091C3FC"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79.9%</w:t>
            </w:r>
          </w:p>
        </w:tc>
        <w:tc>
          <w:tcPr>
            <w:tcW w:w="1437" w:type="dxa"/>
            <w:tcBorders>
              <w:top w:val="single" w:sz="8" w:space="0" w:color="002F6C"/>
              <w:left w:val="single" w:sz="8" w:space="0" w:color="002F6C"/>
              <w:bottom w:val="single" w:sz="8" w:space="0" w:color="002F6C"/>
              <w:right w:val="single" w:sz="8" w:space="0" w:color="002F6C"/>
            </w:tcBorders>
          </w:tcPr>
          <w:p w14:paraId="13186986"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0.0%</w:t>
            </w:r>
          </w:p>
        </w:tc>
        <w:tc>
          <w:tcPr>
            <w:tcW w:w="1437" w:type="dxa"/>
            <w:tcBorders>
              <w:top w:val="single" w:sz="8" w:space="0" w:color="002F6C"/>
              <w:left w:val="single" w:sz="8" w:space="0" w:color="002F6C"/>
              <w:bottom w:val="single" w:sz="8" w:space="0" w:color="002F6C"/>
              <w:right w:val="single" w:sz="8" w:space="0" w:color="002F6C"/>
            </w:tcBorders>
          </w:tcPr>
          <w:p w14:paraId="2A94FE64"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0.3%</w:t>
            </w:r>
          </w:p>
        </w:tc>
        <w:tc>
          <w:tcPr>
            <w:tcW w:w="1435" w:type="dxa"/>
            <w:tcBorders>
              <w:top w:val="single" w:sz="8" w:space="0" w:color="002F6C"/>
              <w:left w:val="single" w:sz="8" w:space="0" w:color="002F6C"/>
              <w:bottom w:val="single" w:sz="8" w:space="0" w:color="002F6C"/>
              <w:right w:val="single" w:sz="8" w:space="0" w:color="002F6C"/>
            </w:tcBorders>
          </w:tcPr>
          <w:p w14:paraId="30F00B76"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99.8%</w:t>
            </w:r>
          </w:p>
        </w:tc>
      </w:tr>
      <w:tr w:rsidR="0019499A" w14:paraId="2D445370" w14:textId="77777777" w:rsidTr="00B97B8C">
        <w:trPr>
          <w:trHeight w:val="284"/>
        </w:trPr>
        <w:tc>
          <w:tcPr>
            <w:tcW w:w="1435" w:type="dxa"/>
            <w:tcBorders>
              <w:top w:val="single" w:sz="8" w:space="0" w:color="002F6C"/>
              <w:left w:val="single" w:sz="8" w:space="0" w:color="002F6C"/>
              <w:bottom w:val="single" w:sz="8" w:space="0" w:color="002F6C"/>
              <w:right w:val="single" w:sz="8" w:space="0" w:color="002F6C"/>
            </w:tcBorders>
          </w:tcPr>
          <w:p w14:paraId="52E52C04"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lastRenderedPageBreak/>
              <w:t>90%</w:t>
            </w:r>
          </w:p>
        </w:tc>
        <w:tc>
          <w:tcPr>
            <w:tcW w:w="1437" w:type="dxa"/>
            <w:tcBorders>
              <w:top w:val="single" w:sz="8" w:space="0" w:color="002F6C"/>
              <w:left w:val="single" w:sz="8" w:space="0" w:color="002F6C"/>
              <w:bottom w:val="single" w:sz="8" w:space="0" w:color="002F6C"/>
              <w:right w:val="single" w:sz="8" w:space="0" w:color="002F6C"/>
            </w:tcBorders>
          </w:tcPr>
          <w:p w14:paraId="3CD68339"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365</w:t>
            </w:r>
          </w:p>
        </w:tc>
        <w:tc>
          <w:tcPr>
            <w:tcW w:w="1437" w:type="dxa"/>
            <w:tcBorders>
              <w:top w:val="single" w:sz="8" w:space="0" w:color="002F6C"/>
              <w:left w:val="single" w:sz="8" w:space="0" w:color="002F6C"/>
              <w:bottom w:val="single" w:sz="8" w:space="0" w:color="002F6C"/>
              <w:right w:val="single" w:sz="8" w:space="0" w:color="002F6C"/>
            </w:tcBorders>
          </w:tcPr>
          <w:p w14:paraId="0C74FF85"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10.0%</w:t>
            </w:r>
          </w:p>
        </w:tc>
        <w:tc>
          <w:tcPr>
            <w:tcW w:w="1437" w:type="dxa"/>
            <w:tcBorders>
              <w:top w:val="single" w:sz="8" w:space="0" w:color="002F6C"/>
              <w:left w:val="single" w:sz="8" w:space="0" w:color="002F6C"/>
              <w:bottom w:val="single" w:sz="8" w:space="0" w:color="002F6C"/>
              <w:right w:val="single" w:sz="8" w:space="0" w:color="002F6C"/>
            </w:tcBorders>
          </w:tcPr>
          <w:p w14:paraId="7F7B54AC"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89.9%</w:t>
            </w:r>
          </w:p>
        </w:tc>
        <w:tc>
          <w:tcPr>
            <w:tcW w:w="1437" w:type="dxa"/>
            <w:tcBorders>
              <w:top w:val="single" w:sz="8" w:space="0" w:color="002F6C"/>
              <w:left w:val="single" w:sz="8" w:space="0" w:color="002F6C"/>
              <w:bottom w:val="single" w:sz="8" w:space="0" w:color="002F6C"/>
              <w:right w:val="single" w:sz="8" w:space="0" w:color="002F6C"/>
            </w:tcBorders>
          </w:tcPr>
          <w:p w14:paraId="396C5600"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0.0%</w:t>
            </w:r>
          </w:p>
        </w:tc>
        <w:tc>
          <w:tcPr>
            <w:tcW w:w="1437" w:type="dxa"/>
            <w:tcBorders>
              <w:top w:val="single" w:sz="8" w:space="0" w:color="002F6C"/>
              <w:left w:val="single" w:sz="8" w:space="0" w:color="002F6C"/>
              <w:bottom w:val="single" w:sz="8" w:space="0" w:color="002F6C"/>
              <w:right w:val="single" w:sz="8" w:space="0" w:color="002F6C"/>
            </w:tcBorders>
          </w:tcPr>
          <w:p w14:paraId="0C2C203C"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0.2%</w:t>
            </w:r>
          </w:p>
        </w:tc>
        <w:tc>
          <w:tcPr>
            <w:tcW w:w="1435" w:type="dxa"/>
            <w:tcBorders>
              <w:top w:val="single" w:sz="8" w:space="0" w:color="002F6C"/>
              <w:left w:val="single" w:sz="8" w:space="0" w:color="002F6C"/>
              <w:bottom w:val="single" w:sz="8" w:space="0" w:color="002F6C"/>
              <w:right w:val="single" w:sz="8" w:space="0" w:color="002F6C"/>
            </w:tcBorders>
          </w:tcPr>
          <w:p w14:paraId="13DD564C"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100.0%</w:t>
            </w:r>
          </w:p>
        </w:tc>
      </w:tr>
      <w:tr w:rsidR="0019499A" w14:paraId="37C567E9" w14:textId="77777777" w:rsidTr="00B97B8C">
        <w:trPr>
          <w:trHeight w:val="284"/>
        </w:trPr>
        <w:tc>
          <w:tcPr>
            <w:tcW w:w="1435" w:type="dxa"/>
            <w:tcBorders>
              <w:top w:val="single" w:sz="8" w:space="0" w:color="002F6C"/>
              <w:left w:val="single" w:sz="8" w:space="0" w:color="002F6C"/>
              <w:bottom w:val="single" w:sz="8" w:space="0" w:color="002F6C"/>
              <w:right w:val="single" w:sz="8" w:space="0" w:color="002F6C"/>
            </w:tcBorders>
          </w:tcPr>
          <w:p w14:paraId="3141C183"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100%</w:t>
            </w:r>
          </w:p>
        </w:tc>
        <w:tc>
          <w:tcPr>
            <w:tcW w:w="1437" w:type="dxa"/>
            <w:tcBorders>
              <w:top w:val="single" w:sz="8" w:space="0" w:color="002F6C"/>
              <w:left w:val="single" w:sz="8" w:space="0" w:color="002F6C"/>
              <w:bottom w:val="single" w:sz="8" w:space="0" w:color="002F6C"/>
              <w:right w:val="single" w:sz="8" w:space="0" w:color="002F6C"/>
            </w:tcBorders>
          </w:tcPr>
          <w:p w14:paraId="42A97F8E"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1</w:t>
            </w:r>
          </w:p>
        </w:tc>
        <w:tc>
          <w:tcPr>
            <w:tcW w:w="1437" w:type="dxa"/>
            <w:tcBorders>
              <w:top w:val="single" w:sz="8" w:space="0" w:color="002F6C"/>
              <w:left w:val="single" w:sz="8" w:space="0" w:color="002F6C"/>
              <w:bottom w:val="single" w:sz="8" w:space="0" w:color="002F6C"/>
              <w:right w:val="single" w:sz="8" w:space="0" w:color="002F6C"/>
            </w:tcBorders>
          </w:tcPr>
          <w:p w14:paraId="7B8F3091"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10.1%</w:t>
            </w:r>
          </w:p>
        </w:tc>
        <w:tc>
          <w:tcPr>
            <w:tcW w:w="1437" w:type="dxa"/>
            <w:tcBorders>
              <w:top w:val="single" w:sz="8" w:space="0" w:color="002F6C"/>
              <w:left w:val="single" w:sz="8" w:space="0" w:color="002F6C"/>
              <w:bottom w:val="single" w:sz="8" w:space="0" w:color="002F6C"/>
              <w:right w:val="single" w:sz="8" w:space="0" w:color="002F6C"/>
            </w:tcBorders>
          </w:tcPr>
          <w:p w14:paraId="3F471D8B"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100.0%</w:t>
            </w:r>
          </w:p>
        </w:tc>
        <w:tc>
          <w:tcPr>
            <w:tcW w:w="1437" w:type="dxa"/>
            <w:tcBorders>
              <w:top w:val="single" w:sz="8" w:space="0" w:color="002F6C"/>
              <w:left w:val="single" w:sz="8" w:space="0" w:color="002F6C"/>
              <w:bottom w:val="single" w:sz="8" w:space="0" w:color="002F6C"/>
              <w:right w:val="single" w:sz="8" w:space="0" w:color="002F6C"/>
            </w:tcBorders>
          </w:tcPr>
          <w:p w14:paraId="26452282"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0.0%</w:t>
            </w:r>
          </w:p>
        </w:tc>
        <w:tc>
          <w:tcPr>
            <w:tcW w:w="1437" w:type="dxa"/>
            <w:tcBorders>
              <w:top w:val="single" w:sz="8" w:space="0" w:color="002F6C"/>
              <w:left w:val="single" w:sz="8" w:space="0" w:color="002F6C"/>
              <w:bottom w:val="single" w:sz="8" w:space="0" w:color="002F6C"/>
              <w:right w:val="single" w:sz="8" w:space="0" w:color="002F6C"/>
            </w:tcBorders>
          </w:tcPr>
          <w:p w14:paraId="454993DE"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0.0%</w:t>
            </w:r>
          </w:p>
        </w:tc>
        <w:tc>
          <w:tcPr>
            <w:tcW w:w="1435" w:type="dxa"/>
            <w:tcBorders>
              <w:top w:val="single" w:sz="8" w:space="0" w:color="002F6C"/>
              <w:left w:val="single" w:sz="8" w:space="0" w:color="002F6C"/>
              <w:bottom w:val="single" w:sz="8" w:space="0" w:color="002F6C"/>
              <w:right w:val="single" w:sz="8" w:space="0" w:color="002F6C"/>
            </w:tcBorders>
          </w:tcPr>
          <w:p w14:paraId="32BA7FCB"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100.0%</w:t>
            </w:r>
          </w:p>
        </w:tc>
      </w:tr>
    </w:tbl>
    <w:p w14:paraId="2B303554" w14:textId="77777777" w:rsidR="0019499A" w:rsidRDefault="0019499A" w:rsidP="0019499A">
      <w:pPr>
        <w:shd w:val="clear" w:color="auto" w:fill="DAEEF3" w:themeFill="accent5" w:themeFillTint="33"/>
        <w:rPr>
          <w:rFonts w:ascii="Aptos Narrow" w:hAnsi="Aptos Narrow"/>
          <w:b/>
          <w:bCs/>
          <w:i/>
          <w:iCs/>
        </w:rPr>
      </w:pPr>
    </w:p>
    <w:p w14:paraId="4C22B4DD" w14:textId="02A6478C" w:rsidR="00EB13CD" w:rsidRPr="00EB13CD" w:rsidRDefault="00EB13CD" w:rsidP="00EB13CD">
      <w:pPr>
        <w:shd w:val="clear" w:color="auto" w:fill="DAEEF3" w:themeFill="accent5" w:themeFillTint="33"/>
        <w:jc w:val="both"/>
        <w:rPr>
          <w:rFonts w:ascii="Aptos Narrow" w:hAnsi="Aptos Narrow"/>
        </w:rPr>
      </w:pPr>
      <w:r w:rsidRPr="00C0713F">
        <w:rPr>
          <w:rFonts w:ascii="Aptos Narrow" w:hAnsi="Aptos Narrow"/>
          <w:b/>
          <w:bCs/>
        </w:rPr>
        <w:t>For more details kindly refer to “</w:t>
      </w:r>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
    <w:p w14:paraId="397A1117" w14:textId="49366A23" w:rsidR="004C726A" w:rsidRDefault="004C726A" w:rsidP="0019499A">
      <w:pPr>
        <w:shd w:val="clear" w:color="auto" w:fill="DAEEF3" w:themeFill="accent5" w:themeFillTint="33"/>
        <w:rPr>
          <w:rFonts w:ascii="Aptos Narrow" w:hAnsi="Aptos Narrow"/>
        </w:rPr>
      </w:pPr>
      <w:r>
        <w:rPr>
          <w:rFonts w:ascii="Aptos Narrow" w:hAnsi="Aptos Narrow"/>
        </w:rPr>
        <w:object w:dxaOrig="1538" w:dyaOrig="993" w14:anchorId="1AEE7620">
          <v:shape id="_x0000_i1054" type="#_x0000_t75" style="width:77.25pt;height:49.5pt" o:ole="">
            <v:imagedata r:id="rId13" o:title=""/>
          </v:shape>
          <o:OLEObject Type="Embed" ProgID="AcroExch.Document.DC" ShapeID="_x0000_i1054" DrawAspect="Icon" ObjectID="_1795962261" r:id="rId52"/>
        </w:object>
      </w:r>
    </w:p>
    <w:p w14:paraId="52788889" w14:textId="77777777" w:rsidR="00283B99" w:rsidRDefault="00283B99" w:rsidP="0019499A">
      <w:pPr>
        <w:shd w:val="clear" w:color="auto" w:fill="DAEEF3" w:themeFill="accent5" w:themeFillTint="33"/>
        <w:rPr>
          <w:rFonts w:ascii="Aptos Narrow" w:hAnsi="Aptos Narrow"/>
        </w:rPr>
      </w:pPr>
    </w:p>
    <w:p w14:paraId="756E2DC6" w14:textId="77777777" w:rsidR="008F4BCB" w:rsidRDefault="008F4BCB" w:rsidP="008F4BCB"/>
    <w:p w14:paraId="3A1D5321" w14:textId="5FE1D325" w:rsidR="008F4BCB" w:rsidRPr="001234DC" w:rsidRDefault="008F4BCB" w:rsidP="001234DC">
      <w:pPr>
        <w:pStyle w:val="Heading4"/>
        <w:rPr>
          <w:rStyle w:val="IntenseEmphasis"/>
          <w:b/>
          <w:bCs/>
          <w:i w:val="0"/>
          <w:iCs/>
          <w:color w:val="4F81BD" w:themeColor="accent1"/>
        </w:rPr>
      </w:pPr>
      <w:r w:rsidRPr="001234DC">
        <w:rPr>
          <w:rStyle w:val="IntenseEmphasis"/>
          <w:b/>
          <w:bCs/>
          <w:i w:val="0"/>
          <w:iCs/>
          <w:color w:val="4F81BD" w:themeColor="accent1"/>
        </w:rPr>
        <w:t>Out-of-sample (but not out-of-time)</w:t>
      </w:r>
    </w:p>
    <w:p w14:paraId="7BF95AE6" w14:textId="069FFC2B" w:rsidR="008F4BCB" w:rsidRDefault="001234DC" w:rsidP="008F4BCB">
      <w:pPr>
        <w:rPr>
          <w:rStyle w:val="SubtleEmphasis"/>
        </w:rPr>
      </w:pPr>
      <w:r>
        <w:rPr>
          <w:rStyle w:val="SubtleEmphasis"/>
        </w:rPr>
        <w:t xml:space="preserve">Use this section for the testing of model performance/fit on data from the same time period as the in-sample estimation/training </w:t>
      </w:r>
      <w:r w:rsidR="009F30F3">
        <w:rPr>
          <w:rStyle w:val="SubtleEmphasis"/>
        </w:rPr>
        <w:t>data but</w:t>
      </w:r>
      <w:r>
        <w:rPr>
          <w:rStyle w:val="SubtleEmphasis"/>
        </w:rPr>
        <w:t xml:space="preserve"> held out for model testing purposes.</w:t>
      </w:r>
    </w:p>
    <w:p w14:paraId="06DE9D61" w14:textId="77777777" w:rsidR="001234DC" w:rsidRDefault="001234DC" w:rsidP="008F4BCB"/>
    <w:p w14:paraId="1EB8B46E"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13566341" w14:textId="38AF4802" w:rsidR="00C8115A" w:rsidRDefault="00C8115A" w:rsidP="00142194">
      <w:pPr>
        <w:shd w:val="clear" w:color="auto" w:fill="DAEEF3" w:themeFill="accent5" w:themeFillTint="33"/>
        <w:jc w:val="both"/>
        <w:rPr>
          <w:rFonts w:ascii="Aptos Narrow" w:hAnsi="Aptos Narrow"/>
        </w:rPr>
      </w:pPr>
      <w:r w:rsidRPr="00AF4D93">
        <w:rPr>
          <w:rFonts w:ascii="Aptos Narrow" w:hAnsi="Aptos Narrow"/>
        </w:rPr>
        <w:t>The following performance table</w:t>
      </w:r>
      <w:r>
        <w:rPr>
          <w:rFonts w:ascii="Aptos Narrow" w:hAnsi="Aptos Narrow"/>
        </w:rPr>
        <w:t xml:space="preserve"> </w:t>
      </w:r>
      <w:r w:rsidR="00A03032">
        <w:rPr>
          <w:rFonts w:ascii="Aptos Narrow" w:hAnsi="Aptos Narrow"/>
        </w:rPr>
        <w:t>is</w:t>
      </w:r>
      <w:r w:rsidRPr="00AF4D93">
        <w:rPr>
          <w:rFonts w:ascii="Aptos Narrow" w:hAnsi="Aptos Narrow"/>
        </w:rPr>
        <w:t xml:space="preserve"> based on the samples that were used during model development.</w:t>
      </w:r>
      <w:r>
        <w:rPr>
          <w:rFonts w:ascii="Aptos Narrow" w:hAnsi="Aptos Narrow"/>
        </w:rPr>
        <w:t xml:space="preserve"> </w:t>
      </w:r>
      <w:r w:rsidRPr="00AF4D93">
        <w:rPr>
          <w:rFonts w:ascii="Aptos Narrow" w:hAnsi="Aptos Narrow"/>
        </w:rPr>
        <w:t xml:space="preserve">These samples include </w:t>
      </w:r>
      <w:r>
        <w:rPr>
          <w:rFonts w:ascii="Aptos Narrow" w:hAnsi="Aptos Narrow"/>
        </w:rPr>
        <w:t>validation (out-of-sample)</w:t>
      </w:r>
      <w:r w:rsidRPr="00AF4D93">
        <w:rPr>
          <w:rFonts w:ascii="Aptos Narrow" w:hAnsi="Aptos Narrow"/>
        </w:rPr>
        <w:t>. The performance table</w:t>
      </w:r>
      <w:r>
        <w:rPr>
          <w:rFonts w:ascii="Aptos Narrow" w:hAnsi="Aptos Narrow"/>
        </w:rPr>
        <w:t xml:space="preserve"> </w:t>
      </w:r>
      <w:r w:rsidRPr="00AF4D93">
        <w:rPr>
          <w:rFonts w:ascii="Aptos Narrow" w:hAnsi="Aptos Narrow"/>
        </w:rPr>
        <w:t>measures the predictive nature of the Fraud Intelligence model</w:t>
      </w:r>
      <w:r>
        <w:rPr>
          <w:rFonts w:ascii="Aptos Narrow" w:hAnsi="Aptos Narrow"/>
        </w:rPr>
        <w:t>.</w:t>
      </w:r>
    </w:p>
    <w:p w14:paraId="742A66BD" w14:textId="77777777" w:rsidR="00C8115A" w:rsidRDefault="00C8115A" w:rsidP="00C8115A">
      <w:pPr>
        <w:shd w:val="clear" w:color="auto" w:fill="DAEEF3" w:themeFill="accent5" w:themeFillTint="33"/>
        <w:rPr>
          <w:rFonts w:ascii="Aptos Narrow" w:hAnsi="Aptos Narrow"/>
        </w:rPr>
      </w:pPr>
    </w:p>
    <w:tbl>
      <w:tblPr>
        <w:tblStyle w:val="TableGrid"/>
        <w:tblW w:w="0" w:type="auto"/>
        <w:tblLook w:val="04A0" w:firstRow="1" w:lastRow="0" w:firstColumn="1" w:lastColumn="0" w:noHBand="0" w:noVBand="1"/>
      </w:tblPr>
      <w:tblGrid>
        <w:gridCol w:w="1438"/>
        <w:gridCol w:w="1438"/>
        <w:gridCol w:w="1438"/>
        <w:gridCol w:w="1439"/>
        <w:gridCol w:w="1439"/>
        <w:gridCol w:w="1439"/>
        <w:gridCol w:w="1439"/>
      </w:tblGrid>
      <w:tr w:rsidR="00C8115A" w14:paraId="07007A88" w14:textId="77777777">
        <w:tc>
          <w:tcPr>
            <w:tcW w:w="1438" w:type="dxa"/>
            <w:shd w:val="clear" w:color="auto" w:fill="17365D" w:themeFill="text2" w:themeFillShade="BF"/>
          </w:tcPr>
          <w:p w14:paraId="19B44E5C" w14:textId="77777777" w:rsidR="00C8115A" w:rsidRPr="00130C7B" w:rsidRDefault="00C8115A">
            <w:pPr>
              <w:jc w:val="center"/>
              <w:rPr>
                <w:rFonts w:ascii="Aptos Narrow" w:hAnsi="Aptos Narrow"/>
                <w:b/>
                <w:bCs/>
              </w:rPr>
            </w:pPr>
            <w:r w:rsidRPr="00130C7B">
              <w:rPr>
                <w:rFonts w:ascii="Aptos Narrow" w:hAnsi="Aptos Narrow"/>
                <w:b/>
                <w:bCs/>
              </w:rPr>
              <w:t>Sample Type</w:t>
            </w:r>
          </w:p>
        </w:tc>
        <w:tc>
          <w:tcPr>
            <w:tcW w:w="1438" w:type="dxa"/>
            <w:shd w:val="clear" w:color="auto" w:fill="17365D" w:themeFill="text2" w:themeFillShade="BF"/>
          </w:tcPr>
          <w:p w14:paraId="352ECFE7" w14:textId="77777777" w:rsidR="00C8115A" w:rsidRPr="00130C7B" w:rsidRDefault="00C8115A">
            <w:pPr>
              <w:jc w:val="center"/>
              <w:rPr>
                <w:rFonts w:ascii="Aptos Narrow" w:hAnsi="Aptos Narrow"/>
                <w:b/>
                <w:bCs/>
              </w:rPr>
            </w:pPr>
            <w:r w:rsidRPr="00130C7B">
              <w:rPr>
                <w:rFonts w:ascii="Aptos Narrow" w:hAnsi="Aptos Narrow"/>
                <w:b/>
                <w:bCs/>
              </w:rPr>
              <w:t>Model</w:t>
            </w:r>
          </w:p>
        </w:tc>
        <w:tc>
          <w:tcPr>
            <w:tcW w:w="1438" w:type="dxa"/>
            <w:shd w:val="clear" w:color="auto" w:fill="17365D" w:themeFill="text2" w:themeFillShade="BF"/>
          </w:tcPr>
          <w:p w14:paraId="5FEA9866" w14:textId="77777777" w:rsidR="00C8115A" w:rsidRPr="00130C7B" w:rsidRDefault="00C8115A">
            <w:pPr>
              <w:jc w:val="center"/>
              <w:rPr>
                <w:rFonts w:ascii="Aptos Narrow" w:hAnsi="Aptos Narrow"/>
                <w:b/>
                <w:bCs/>
              </w:rPr>
            </w:pPr>
            <w:r w:rsidRPr="00130C7B">
              <w:rPr>
                <w:rFonts w:ascii="Aptos Narrow" w:hAnsi="Aptos Narrow"/>
                <w:b/>
                <w:bCs/>
              </w:rPr>
              <w:t>AUC</w:t>
            </w:r>
          </w:p>
        </w:tc>
        <w:tc>
          <w:tcPr>
            <w:tcW w:w="1439" w:type="dxa"/>
            <w:shd w:val="clear" w:color="auto" w:fill="17365D" w:themeFill="text2" w:themeFillShade="BF"/>
          </w:tcPr>
          <w:p w14:paraId="45E565D5" w14:textId="77777777" w:rsidR="00C8115A" w:rsidRPr="00130C7B" w:rsidRDefault="00C8115A">
            <w:pPr>
              <w:jc w:val="center"/>
              <w:rPr>
                <w:rFonts w:ascii="Aptos Narrow" w:hAnsi="Aptos Narrow"/>
                <w:b/>
                <w:bCs/>
              </w:rPr>
            </w:pPr>
            <w:r w:rsidRPr="00130C7B">
              <w:rPr>
                <w:rFonts w:ascii="Aptos Narrow" w:hAnsi="Aptos Narrow"/>
                <w:b/>
                <w:bCs/>
              </w:rPr>
              <w:t>FDR1</w:t>
            </w:r>
          </w:p>
        </w:tc>
        <w:tc>
          <w:tcPr>
            <w:tcW w:w="1439" w:type="dxa"/>
            <w:shd w:val="clear" w:color="auto" w:fill="17365D" w:themeFill="text2" w:themeFillShade="BF"/>
          </w:tcPr>
          <w:p w14:paraId="0C8081FC" w14:textId="77777777" w:rsidR="00C8115A" w:rsidRPr="00130C7B" w:rsidRDefault="00C8115A">
            <w:pPr>
              <w:jc w:val="center"/>
              <w:rPr>
                <w:rFonts w:ascii="Aptos Narrow" w:hAnsi="Aptos Narrow"/>
                <w:b/>
                <w:bCs/>
              </w:rPr>
            </w:pPr>
            <w:r w:rsidRPr="00130C7B">
              <w:rPr>
                <w:rFonts w:ascii="Aptos Narrow" w:hAnsi="Aptos Narrow"/>
                <w:b/>
                <w:bCs/>
              </w:rPr>
              <w:t>FDR3</w:t>
            </w:r>
          </w:p>
        </w:tc>
        <w:tc>
          <w:tcPr>
            <w:tcW w:w="1439" w:type="dxa"/>
            <w:shd w:val="clear" w:color="auto" w:fill="17365D" w:themeFill="text2" w:themeFillShade="BF"/>
          </w:tcPr>
          <w:p w14:paraId="39075FB6" w14:textId="77777777" w:rsidR="00C8115A" w:rsidRPr="00130C7B" w:rsidRDefault="00C8115A">
            <w:pPr>
              <w:jc w:val="center"/>
              <w:rPr>
                <w:rFonts w:ascii="Aptos Narrow" w:hAnsi="Aptos Narrow"/>
                <w:b/>
                <w:bCs/>
              </w:rPr>
            </w:pPr>
            <w:r w:rsidRPr="00130C7B">
              <w:rPr>
                <w:rFonts w:ascii="Aptos Narrow" w:hAnsi="Aptos Narrow"/>
                <w:b/>
                <w:bCs/>
              </w:rPr>
              <w:t>FDR5</w:t>
            </w:r>
          </w:p>
        </w:tc>
        <w:tc>
          <w:tcPr>
            <w:tcW w:w="1439" w:type="dxa"/>
            <w:shd w:val="clear" w:color="auto" w:fill="17365D" w:themeFill="text2" w:themeFillShade="BF"/>
          </w:tcPr>
          <w:p w14:paraId="6AEFA7AD" w14:textId="77777777" w:rsidR="00C8115A" w:rsidRPr="00130C7B" w:rsidRDefault="00C8115A">
            <w:pPr>
              <w:jc w:val="center"/>
              <w:rPr>
                <w:rFonts w:ascii="Aptos Narrow" w:hAnsi="Aptos Narrow"/>
                <w:b/>
                <w:bCs/>
              </w:rPr>
            </w:pPr>
            <w:r w:rsidRPr="00130C7B">
              <w:rPr>
                <w:rFonts w:ascii="Aptos Narrow" w:hAnsi="Aptos Narrow"/>
                <w:b/>
                <w:bCs/>
              </w:rPr>
              <w:t>FDR10</w:t>
            </w:r>
          </w:p>
        </w:tc>
      </w:tr>
      <w:tr w:rsidR="00C8115A" w14:paraId="195A0283" w14:textId="77777777">
        <w:tc>
          <w:tcPr>
            <w:tcW w:w="1438" w:type="dxa"/>
          </w:tcPr>
          <w:p w14:paraId="59696A74" w14:textId="77777777" w:rsidR="00C8115A" w:rsidRDefault="00C8115A">
            <w:pPr>
              <w:rPr>
                <w:rFonts w:ascii="Aptos Narrow" w:hAnsi="Aptos Narrow"/>
              </w:rPr>
            </w:pPr>
            <w:r w:rsidRPr="00130C7B">
              <w:rPr>
                <w:rFonts w:ascii="Aptos Narrow" w:hAnsi="Aptos Narrow"/>
              </w:rPr>
              <w:t>Validation</w:t>
            </w:r>
          </w:p>
        </w:tc>
        <w:tc>
          <w:tcPr>
            <w:tcW w:w="1438" w:type="dxa"/>
          </w:tcPr>
          <w:p w14:paraId="3C25BAD5" w14:textId="77777777" w:rsidR="00C8115A" w:rsidRPr="00130C7B" w:rsidRDefault="00C8115A">
            <w:pPr>
              <w:rPr>
                <w:rFonts w:ascii="Aptos Narrow" w:hAnsi="Aptos Narrow"/>
              </w:rPr>
            </w:pPr>
            <w:r w:rsidRPr="00130C7B">
              <w:rPr>
                <w:rFonts w:ascii="Aptos Narrow" w:hAnsi="Aptos Narrow"/>
              </w:rPr>
              <w:t>Fraud</w:t>
            </w:r>
          </w:p>
          <w:p w14:paraId="0E7D5D4A" w14:textId="77777777" w:rsidR="00C8115A" w:rsidRPr="00130C7B" w:rsidRDefault="00C8115A">
            <w:pPr>
              <w:rPr>
                <w:rFonts w:ascii="Aptos Narrow" w:hAnsi="Aptos Narrow"/>
              </w:rPr>
            </w:pPr>
            <w:r w:rsidRPr="00130C7B">
              <w:rPr>
                <w:rFonts w:ascii="Aptos Narrow" w:hAnsi="Aptos Narrow"/>
              </w:rPr>
              <w:t>Intelligence -</w:t>
            </w:r>
          </w:p>
          <w:p w14:paraId="7A70A689" w14:textId="77777777" w:rsidR="00C8115A" w:rsidRDefault="00C8115A">
            <w:pPr>
              <w:rPr>
                <w:rFonts w:ascii="Aptos Narrow" w:hAnsi="Aptos Narrow"/>
              </w:rPr>
            </w:pPr>
            <w:r w:rsidRPr="00130C7B">
              <w:rPr>
                <w:rFonts w:ascii="Aptos Narrow" w:hAnsi="Aptos Narrow"/>
              </w:rPr>
              <w:t>Bankcard</w:t>
            </w:r>
          </w:p>
        </w:tc>
        <w:tc>
          <w:tcPr>
            <w:tcW w:w="1438" w:type="dxa"/>
          </w:tcPr>
          <w:p w14:paraId="4EB1E0FC" w14:textId="77777777" w:rsidR="00C8115A" w:rsidRDefault="00C8115A">
            <w:pPr>
              <w:jc w:val="center"/>
              <w:rPr>
                <w:rFonts w:ascii="Aptos Narrow" w:hAnsi="Aptos Narrow"/>
              </w:rPr>
            </w:pPr>
            <w:r w:rsidRPr="00130C7B">
              <w:rPr>
                <w:rFonts w:ascii="Aptos Narrow" w:hAnsi="Aptos Narrow"/>
              </w:rPr>
              <w:t>0.940</w:t>
            </w:r>
          </w:p>
        </w:tc>
        <w:tc>
          <w:tcPr>
            <w:tcW w:w="1439" w:type="dxa"/>
          </w:tcPr>
          <w:p w14:paraId="19111045" w14:textId="77777777" w:rsidR="00C8115A" w:rsidRDefault="00C8115A">
            <w:pPr>
              <w:jc w:val="center"/>
              <w:rPr>
                <w:rFonts w:ascii="Aptos Narrow" w:hAnsi="Aptos Narrow"/>
              </w:rPr>
            </w:pPr>
            <w:r w:rsidRPr="00130C7B">
              <w:rPr>
                <w:rFonts w:ascii="Aptos Narrow" w:hAnsi="Aptos Narrow"/>
              </w:rPr>
              <w:t>48.1%</w:t>
            </w:r>
          </w:p>
        </w:tc>
        <w:tc>
          <w:tcPr>
            <w:tcW w:w="1439" w:type="dxa"/>
          </w:tcPr>
          <w:p w14:paraId="3EA9F00C" w14:textId="77777777" w:rsidR="00C8115A" w:rsidRDefault="00C8115A">
            <w:pPr>
              <w:jc w:val="center"/>
              <w:rPr>
                <w:rFonts w:ascii="Aptos Narrow" w:hAnsi="Aptos Narrow"/>
              </w:rPr>
            </w:pPr>
            <w:r w:rsidRPr="00130C7B">
              <w:rPr>
                <w:rFonts w:ascii="Aptos Narrow" w:hAnsi="Aptos Narrow"/>
              </w:rPr>
              <w:t>69.1%</w:t>
            </w:r>
          </w:p>
        </w:tc>
        <w:tc>
          <w:tcPr>
            <w:tcW w:w="1439" w:type="dxa"/>
          </w:tcPr>
          <w:p w14:paraId="186AD30E" w14:textId="77777777" w:rsidR="00C8115A" w:rsidRDefault="00C8115A">
            <w:pPr>
              <w:jc w:val="center"/>
              <w:rPr>
                <w:rFonts w:ascii="Aptos Narrow" w:hAnsi="Aptos Narrow"/>
              </w:rPr>
            </w:pPr>
            <w:r w:rsidRPr="00130C7B">
              <w:rPr>
                <w:rFonts w:ascii="Aptos Narrow" w:hAnsi="Aptos Narrow"/>
              </w:rPr>
              <w:t>75.5%</w:t>
            </w:r>
          </w:p>
        </w:tc>
        <w:tc>
          <w:tcPr>
            <w:tcW w:w="1439" w:type="dxa"/>
          </w:tcPr>
          <w:p w14:paraId="552F79A1" w14:textId="77777777" w:rsidR="00C8115A" w:rsidRDefault="00C8115A">
            <w:pPr>
              <w:jc w:val="center"/>
              <w:rPr>
                <w:rFonts w:ascii="Aptos Narrow" w:hAnsi="Aptos Narrow"/>
              </w:rPr>
            </w:pPr>
            <w:r w:rsidRPr="00130C7B">
              <w:rPr>
                <w:rFonts w:ascii="Aptos Narrow" w:hAnsi="Aptos Narrow"/>
              </w:rPr>
              <w:t>82.5%</w:t>
            </w:r>
          </w:p>
        </w:tc>
      </w:tr>
    </w:tbl>
    <w:p w14:paraId="2D1F1A15" w14:textId="77777777" w:rsidR="00C8115A" w:rsidRDefault="00C8115A" w:rsidP="00C8115A">
      <w:pPr>
        <w:shd w:val="clear" w:color="auto" w:fill="DAEEF3" w:themeFill="accent5" w:themeFillTint="33"/>
        <w:rPr>
          <w:rFonts w:ascii="Aptos Narrow" w:hAnsi="Aptos Narrow"/>
        </w:rPr>
      </w:pPr>
    </w:p>
    <w:p w14:paraId="32C26015" w14:textId="77777777" w:rsidR="00C8115A" w:rsidRPr="009C3FB5" w:rsidRDefault="00C8115A" w:rsidP="00C8115A">
      <w:pPr>
        <w:shd w:val="clear" w:color="auto" w:fill="DAEEF3" w:themeFill="accent5" w:themeFillTint="33"/>
        <w:rPr>
          <w:rFonts w:ascii="Aptos Narrow" w:hAnsi="Aptos Narrow"/>
          <w:b/>
          <w:bCs/>
        </w:rPr>
      </w:pPr>
      <w:r w:rsidRPr="009C3FB5">
        <w:rPr>
          <w:rFonts w:ascii="Aptos Narrow" w:hAnsi="Aptos Narrow"/>
          <w:b/>
          <w:bCs/>
        </w:rPr>
        <w:t>Validation Sample Performance</w:t>
      </w:r>
    </w:p>
    <w:p w14:paraId="65ECD6D9" w14:textId="77777777" w:rsidR="00C8115A" w:rsidRPr="009C3FB5" w:rsidRDefault="00C8115A" w:rsidP="00C8115A">
      <w:pPr>
        <w:shd w:val="clear" w:color="auto" w:fill="DAEEF3" w:themeFill="accent5" w:themeFillTint="33"/>
        <w:rPr>
          <w:rFonts w:ascii="Aptos Narrow" w:hAnsi="Aptos Narrow"/>
        </w:rPr>
      </w:pPr>
      <w:r w:rsidRPr="009C3FB5">
        <w:rPr>
          <w:rFonts w:ascii="Aptos Narrow" w:hAnsi="Aptos Narrow"/>
        </w:rPr>
        <w:t>Number of records: 1,287,865</w:t>
      </w:r>
    </w:p>
    <w:p w14:paraId="49FB3F23" w14:textId="77777777" w:rsidR="00C8115A" w:rsidRPr="009C3FB5" w:rsidRDefault="00C8115A" w:rsidP="00C8115A">
      <w:pPr>
        <w:shd w:val="clear" w:color="auto" w:fill="DAEEF3" w:themeFill="accent5" w:themeFillTint="33"/>
        <w:rPr>
          <w:rFonts w:ascii="Aptos Narrow" w:hAnsi="Aptos Narrow"/>
        </w:rPr>
      </w:pPr>
      <w:r w:rsidRPr="009C3FB5">
        <w:rPr>
          <w:rFonts w:ascii="Aptos Narrow" w:hAnsi="Aptos Narrow"/>
        </w:rPr>
        <w:t>AUC score: 0.940</w:t>
      </w:r>
    </w:p>
    <w:p w14:paraId="46B208AB" w14:textId="77777777" w:rsidR="00C8115A" w:rsidRPr="009C3FB5" w:rsidRDefault="00C8115A" w:rsidP="00C8115A">
      <w:pPr>
        <w:shd w:val="clear" w:color="auto" w:fill="DAEEF3" w:themeFill="accent5" w:themeFillTint="33"/>
        <w:rPr>
          <w:rFonts w:ascii="Aptos Narrow" w:hAnsi="Aptos Narrow"/>
        </w:rPr>
      </w:pPr>
      <w:r w:rsidRPr="009C3FB5">
        <w:rPr>
          <w:rFonts w:ascii="Aptos Narrow" w:hAnsi="Aptos Narrow"/>
        </w:rPr>
        <w:t>The following table displays the performance of the validation sample.</w:t>
      </w:r>
    </w:p>
    <w:p w14:paraId="370351A0" w14:textId="77777777" w:rsidR="00C8115A" w:rsidRDefault="00C8115A" w:rsidP="00C8115A">
      <w:pPr>
        <w:shd w:val="clear" w:color="auto" w:fill="DAEEF3" w:themeFill="accent5" w:themeFillTint="33"/>
        <w:rPr>
          <w:rFonts w:ascii="Aptos Narrow" w:hAnsi="Aptos Narrow"/>
          <w:b/>
          <w:bCs/>
          <w:i/>
          <w:iCs/>
        </w:rPr>
      </w:pPr>
      <w:r w:rsidRPr="009C3FB5">
        <w:rPr>
          <w:rFonts w:ascii="Aptos Narrow" w:hAnsi="Aptos Narrow"/>
          <w:b/>
          <w:bCs/>
          <w:i/>
          <w:iCs/>
        </w:rPr>
        <w:t>Validation Sample Performance</w:t>
      </w:r>
    </w:p>
    <w:tbl>
      <w:tblPr>
        <w:tblStyle w:val="TableGrid0"/>
        <w:tblW w:w="10069" w:type="dxa"/>
        <w:tblInd w:w="3" w:type="dxa"/>
        <w:tblCellMar>
          <w:top w:w="23" w:type="dxa"/>
          <w:left w:w="102" w:type="dxa"/>
          <w:right w:w="100" w:type="dxa"/>
        </w:tblCellMar>
        <w:tblLook w:val="04A0" w:firstRow="1" w:lastRow="0" w:firstColumn="1" w:lastColumn="0" w:noHBand="0" w:noVBand="1"/>
      </w:tblPr>
      <w:tblGrid>
        <w:gridCol w:w="1676"/>
        <w:gridCol w:w="1679"/>
        <w:gridCol w:w="1679"/>
        <w:gridCol w:w="1679"/>
        <w:gridCol w:w="1679"/>
        <w:gridCol w:w="1677"/>
      </w:tblGrid>
      <w:tr w:rsidR="00C8115A" w14:paraId="5E18DF59" w14:textId="77777777" w:rsidTr="0003780D">
        <w:trPr>
          <w:trHeight w:val="583"/>
        </w:trPr>
        <w:tc>
          <w:tcPr>
            <w:tcW w:w="1676" w:type="dxa"/>
            <w:tcBorders>
              <w:top w:val="nil"/>
              <w:left w:val="single" w:sz="8" w:space="0" w:color="002F6C"/>
              <w:bottom w:val="single" w:sz="8" w:space="0" w:color="002F6C"/>
              <w:right w:val="single" w:sz="8" w:space="0" w:color="002F6C"/>
            </w:tcBorders>
            <w:shd w:val="clear" w:color="auto" w:fill="002F6C"/>
            <w:vAlign w:val="center"/>
          </w:tcPr>
          <w:p w14:paraId="155F483C" w14:textId="77777777" w:rsidR="00C8115A" w:rsidRDefault="00C8115A">
            <w:pPr>
              <w:spacing w:line="259" w:lineRule="auto"/>
              <w:ind w:right="5"/>
              <w:jc w:val="center"/>
            </w:pPr>
            <w:r>
              <w:rPr>
                <w:rFonts w:ascii="Calibri" w:eastAsia="Calibri" w:hAnsi="Calibri" w:cs="Calibri"/>
                <w:b/>
                <w:color w:val="FFFFFF"/>
                <w:sz w:val="20"/>
              </w:rPr>
              <w:t>Score Cutoff</w:t>
            </w:r>
          </w:p>
        </w:tc>
        <w:tc>
          <w:tcPr>
            <w:tcW w:w="1679" w:type="dxa"/>
            <w:tcBorders>
              <w:top w:val="nil"/>
              <w:left w:val="single" w:sz="8" w:space="0" w:color="002F6C"/>
              <w:bottom w:val="single" w:sz="8" w:space="0" w:color="002F6C"/>
              <w:right w:val="single" w:sz="8" w:space="0" w:color="002F6C"/>
            </w:tcBorders>
            <w:shd w:val="clear" w:color="auto" w:fill="002F6C"/>
            <w:vAlign w:val="center"/>
          </w:tcPr>
          <w:p w14:paraId="0362E8DD" w14:textId="77777777" w:rsidR="00C8115A" w:rsidRDefault="00C8115A">
            <w:pPr>
              <w:spacing w:line="259" w:lineRule="auto"/>
              <w:ind w:right="2"/>
              <w:jc w:val="center"/>
            </w:pPr>
            <w:r>
              <w:rPr>
                <w:rFonts w:ascii="Calibri" w:eastAsia="Calibri" w:hAnsi="Calibri" w:cs="Calibri"/>
                <w:b/>
                <w:color w:val="FFFFFF"/>
                <w:sz w:val="20"/>
              </w:rPr>
              <w:t>% of Records</w:t>
            </w:r>
          </w:p>
        </w:tc>
        <w:tc>
          <w:tcPr>
            <w:tcW w:w="1679" w:type="dxa"/>
            <w:tcBorders>
              <w:top w:val="nil"/>
              <w:left w:val="single" w:sz="8" w:space="0" w:color="002F6C"/>
              <w:bottom w:val="single" w:sz="8" w:space="0" w:color="002F6C"/>
              <w:right w:val="single" w:sz="8" w:space="0" w:color="002F6C"/>
            </w:tcBorders>
            <w:shd w:val="clear" w:color="auto" w:fill="002F6C"/>
          </w:tcPr>
          <w:p w14:paraId="048C0935" w14:textId="77777777" w:rsidR="00C8115A" w:rsidRDefault="00C8115A">
            <w:pPr>
              <w:spacing w:line="259" w:lineRule="auto"/>
              <w:jc w:val="center"/>
            </w:pPr>
            <w:proofErr w:type="spellStart"/>
            <w:r>
              <w:rPr>
                <w:rFonts w:ascii="Calibri" w:eastAsia="Calibri" w:hAnsi="Calibri" w:cs="Calibri"/>
                <w:b/>
                <w:color w:val="FFFFFF"/>
                <w:sz w:val="20"/>
              </w:rPr>
              <w:t>Cuml</w:t>
            </w:r>
            <w:proofErr w:type="spellEnd"/>
            <w:r>
              <w:rPr>
                <w:rFonts w:ascii="Calibri" w:eastAsia="Calibri" w:hAnsi="Calibri" w:cs="Calibri"/>
                <w:b/>
                <w:color w:val="FFFFFF"/>
                <w:sz w:val="20"/>
              </w:rPr>
              <w:t xml:space="preserve"> % of Records</w:t>
            </w:r>
          </w:p>
        </w:tc>
        <w:tc>
          <w:tcPr>
            <w:tcW w:w="1679" w:type="dxa"/>
            <w:tcBorders>
              <w:top w:val="nil"/>
              <w:left w:val="single" w:sz="8" w:space="0" w:color="002F6C"/>
              <w:bottom w:val="single" w:sz="8" w:space="0" w:color="002F6C"/>
              <w:right w:val="single" w:sz="8" w:space="0" w:color="002F6C"/>
            </w:tcBorders>
            <w:shd w:val="clear" w:color="auto" w:fill="002F6C"/>
            <w:vAlign w:val="center"/>
          </w:tcPr>
          <w:p w14:paraId="0B49DC19" w14:textId="77777777" w:rsidR="00C8115A" w:rsidRDefault="00C8115A">
            <w:pPr>
              <w:spacing w:line="259" w:lineRule="auto"/>
              <w:ind w:right="2"/>
              <w:jc w:val="center"/>
            </w:pPr>
            <w:r>
              <w:rPr>
                <w:rFonts w:ascii="Calibri" w:eastAsia="Calibri" w:hAnsi="Calibri" w:cs="Calibri"/>
                <w:b/>
                <w:color w:val="FFFFFF"/>
                <w:sz w:val="20"/>
              </w:rPr>
              <w:t>Bad Rate</w:t>
            </w:r>
          </w:p>
        </w:tc>
        <w:tc>
          <w:tcPr>
            <w:tcW w:w="1679" w:type="dxa"/>
            <w:tcBorders>
              <w:top w:val="nil"/>
              <w:left w:val="single" w:sz="8" w:space="0" w:color="002F6C"/>
              <w:bottom w:val="single" w:sz="8" w:space="0" w:color="002F6C"/>
              <w:right w:val="single" w:sz="8" w:space="0" w:color="002F6C"/>
            </w:tcBorders>
            <w:shd w:val="clear" w:color="auto" w:fill="002F6C"/>
            <w:vAlign w:val="center"/>
          </w:tcPr>
          <w:p w14:paraId="2B8D5425" w14:textId="77777777" w:rsidR="00C8115A" w:rsidRDefault="00C8115A">
            <w:pPr>
              <w:spacing w:line="259" w:lineRule="auto"/>
              <w:ind w:right="2"/>
              <w:jc w:val="center"/>
            </w:pPr>
            <w:r>
              <w:rPr>
                <w:rFonts w:ascii="Calibri" w:eastAsia="Calibri" w:hAnsi="Calibri" w:cs="Calibri"/>
                <w:b/>
                <w:color w:val="FFFFFF"/>
                <w:sz w:val="20"/>
              </w:rPr>
              <w:t>% of Bads</w:t>
            </w:r>
          </w:p>
        </w:tc>
        <w:tc>
          <w:tcPr>
            <w:tcW w:w="1677" w:type="dxa"/>
            <w:tcBorders>
              <w:top w:val="nil"/>
              <w:left w:val="single" w:sz="8" w:space="0" w:color="002F6C"/>
              <w:bottom w:val="single" w:sz="8" w:space="0" w:color="002F6C"/>
              <w:right w:val="single" w:sz="8" w:space="0" w:color="002F6C"/>
            </w:tcBorders>
            <w:shd w:val="clear" w:color="auto" w:fill="002F6C"/>
            <w:vAlign w:val="center"/>
          </w:tcPr>
          <w:p w14:paraId="67E1D798" w14:textId="77777777" w:rsidR="00C8115A" w:rsidRDefault="00C8115A">
            <w:pPr>
              <w:spacing w:line="259" w:lineRule="auto"/>
            </w:pPr>
            <w:proofErr w:type="spellStart"/>
            <w:r>
              <w:rPr>
                <w:rFonts w:ascii="Calibri" w:eastAsia="Calibri" w:hAnsi="Calibri" w:cs="Calibri"/>
                <w:b/>
                <w:color w:val="FFFFFF"/>
                <w:sz w:val="20"/>
              </w:rPr>
              <w:t>Cuml</w:t>
            </w:r>
            <w:proofErr w:type="spellEnd"/>
            <w:r>
              <w:rPr>
                <w:rFonts w:ascii="Calibri" w:eastAsia="Calibri" w:hAnsi="Calibri" w:cs="Calibri"/>
                <w:b/>
                <w:color w:val="FFFFFF"/>
                <w:sz w:val="20"/>
              </w:rPr>
              <w:t xml:space="preserve"> % of Bads</w:t>
            </w:r>
          </w:p>
        </w:tc>
      </w:tr>
      <w:tr w:rsidR="00C8115A" w14:paraId="3FA3B2B2" w14:textId="77777777" w:rsidTr="0003780D">
        <w:trPr>
          <w:trHeight w:val="290"/>
        </w:trPr>
        <w:tc>
          <w:tcPr>
            <w:tcW w:w="1676" w:type="dxa"/>
            <w:tcBorders>
              <w:top w:val="single" w:sz="8" w:space="0" w:color="002F6C"/>
              <w:left w:val="single" w:sz="8" w:space="0" w:color="002F6C"/>
              <w:bottom w:val="single" w:sz="8" w:space="0" w:color="002F6C"/>
              <w:right w:val="single" w:sz="8" w:space="0" w:color="002F6C"/>
            </w:tcBorders>
          </w:tcPr>
          <w:p w14:paraId="7B3D4035"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950</w:t>
            </w:r>
          </w:p>
        </w:tc>
        <w:tc>
          <w:tcPr>
            <w:tcW w:w="1679" w:type="dxa"/>
            <w:tcBorders>
              <w:top w:val="single" w:sz="8" w:space="0" w:color="002F6C"/>
              <w:left w:val="single" w:sz="8" w:space="0" w:color="002F6C"/>
              <w:bottom w:val="single" w:sz="8" w:space="0" w:color="002F6C"/>
              <w:right w:val="single" w:sz="8" w:space="0" w:color="002F6C"/>
            </w:tcBorders>
          </w:tcPr>
          <w:p w14:paraId="77D51A27"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0.4%</w:t>
            </w:r>
          </w:p>
        </w:tc>
        <w:tc>
          <w:tcPr>
            <w:tcW w:w="1679" w:type="dxa"/>
            <w:tcBorders>
              <w:top w:val="single" w:sz="8" w:space="0" w:color="002F6C"/>
              <w:left w:val="single" w:sz="8" w:space="0" w:color="002F6C"/>
              <w:bottom w:val="single" w:sz="8" w:space="0" w:color="002F6C"/>
              <w:right w:val="single" w:sz="8" w:space="0" w:color="002F6C"/>
            </w:tcBorders>
          </w:tcPr>
          <w:p w14:paraId="45592F65"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0.4%</w:t>
            </w:r>
          </w:p>
        </w:tc>
        <w:tc>
          <w:tcPr>
            <w:tcW w:w="1679" w:type="dxa"/>
            <w:tcBorders>
              <w:top w:val="single" w:sz="8" w:space="0" w:color="002F6C"/>
              <w:left w:val="single" w:sz="8" w:space="0" w:color="002F6C"/>
              <w:bottom w:val="single" w:sz="8" w:space="0" w:color="002F6C"/>
              <w:right w:val="single" w:sz="8" w:space="0" w:color="002F6C"/>
            </w:tcBorders>
          </w:tcPr>
          <w:p w14:paraId="097C1ED2"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11.5%</w:t>
            </w:r>
          </w:p>
        </w:tc>
        <w:tc>
          <w:tcPr>
            <w:tcW w:w="1679" w:type="dxa"/>
            <w:tcBorders>
              <w:top w:val="single" w:sz="8" w:space="0" w:color="002F6C"/>
              <w:left w:val="single" w:sz="8" w:space="0" w:color="002F6C"/>
              <w:bottom w:val="single" w:sz="8" w:space="0" w:color="002F6C"/>
              <w:right w:val="single" w:sz="8" w:space="0" w:color="002F6C"/>
            </w:tcBorders>
          </w:tcPr>
          <w:p w14:paraId="79B70BB1"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24.7%</w:t>
            </w:r>
          </w:p>
        </w:tc>
        <w:tc>
          <w:tcPr>
            <w:tcW w:w="1677" w:type="dxa"/>
            <w:tcBorders>
              <w:top w:val="single" w:sz="8" w:space="0" w:color="002F6C"/>
              <w:left w:val="single" w:sz="8" w:space="0" w:color="002F6C"/>
              <w:bottom w:val="single" w:sz="8" w:space="0" w:color="002F6C"/>
              <w:right w:val="single" w:sz="8" w:space="0" w:color="002F6C"/>
            </w:tcBorders>
          </w:tcPr>
          <w:p w14:paraId="7E488859"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24.7%</w:t>
            </w:r>
          </w:p>
        </w:tc>
      </w:tr>
      <w:tr w:rsidR="00C8115A" w14:paraId="7A5F6C26" w14:textId="77777777" w:rsidTr="0003780D">
        <w:trPr>
          <w:trHeight w:val="287"/>
        </w:trPr>
        <w:tc>
          <w:tcPr>
            <w:tcW w:w="1676" w:type="dxa"/>
            <w:tcBorders>
              <w:top w:val="single" w:sz="8" w:space="0" w:color="002F6C"/>
              <w:left w:val="single" w:sz="8" w:space="0" w:color="002F6C"/>
              <w:bottom w:val="single" w:sz="8" w:space="0" w:color="002F6C"/>
              <w:right w:val="single" w:sz="8" w:space="0" w:color="002F6C"/>
            </w:tcBorders>
          </w:tcPr>
          <w:p w14:paraId="060B33F4"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900</w:t>
            </w:r>
          </w:p>
        </w:tc>
        <w:tc>
          <w:tcPr>
            <w:tcW w:w="1679" w:type="dxa"/>
            <w:tcBorders>
              <w:top w:val="single" w:sz="8" w:space="0" w:color="002F6C"/>
              <w:left w:val="single" w:sz="8" w:space="0" w:color="002F6C"/>
              <w:bottom w:val="single" w:sz="8" w:space="0" w:color="002F6C"/>
              <w:right w:val="single" w:sz="8" w:space="0" w:color="002F6C"/>
            </w:tcBorders>
          </w:tcPr>
          <w:p w14:paraId="76D4D095"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0.2%</w:t>
            </w:r>
          </w:p>
        </w:tc>
        <w:tc>
          <w:tcPr>
            <w:tcW w:w="1679" w:type="dxa"/>
            <w:tcBorders>
              <w:top w:val="single" w:sz="8" w:space="0" w:color="002F6C"/>
              <w:left w:val="single" w:sz="8" w:space="0" w:color="002F6C"/>
              <w:bottom w:val="single" w:sz="8" w:space="0" w:color="002F6C"/>
              <w:right w:val="single" w:sz="8" w:space="0" w:color="002F6C"/>
            </w:tcBorders>
          </w:tcPr>
          <w:p w14:paraId="5D52E621"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0.6%</w:t>
            </w:r>
          </w:p>
        </w:tc>
        <w:tc>
          <w:tcPr>
            <w:tcW w:w="1679" w:type="dxa"/>
            <w:tcBorders>
              <w:top w:val="single" w:sz="8" w:space="0" w:color="002F6C"/>
              <w:left w:val="single" w:sz="8" w:space="0" w:color="002F6C"/>
              <w:bottom w:val="single" w:sz="8" w:space="0" w:color="002F6C"/>
              <w:right w:val="single" w:sz="8" w:space="0" w:color="002F6C"/>
            </w:tcBorders>
          </w:tcPr>
          <w:p w14:paraId="50535F85"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11.7%</w:t>
            </w:r>
          </w:p>
        </w:tc>
        <w:tc>
          <w:tcPr>
            <w:tcW w:w="1679" w:type="dxa"/>
            <w:tcBorders>
              <w:top w:val="single" w:sz="8" w:space="0" w:color="002F6C"/>
              <w:left w:val="single" w:sz="8" w:space="0" w:color="002F6C"/>
              <w:bottom w:val="single" w:sz="8" w:space="0" w:color="002F6C"/>
              <w:right w:val="single" w:sz="8" w:space="0" w:color="002F6C"/>
            </w:tcBorders>
          </w:tcPr>
          <w:p w14:paraId="298461DC"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10.7%</w:t>
            </w:r>
          </w:p>
        </w:tc>
        <w:tc>
          <w:tcPr>
            <w:tcW w:w="1677" w:type="dxa"/>
            <w:tcBorders>
              <w:top w:val="single" w:sz="8" w:space="0" w:color="002F6C"/>
              <w:left w:val="single" w:sz="8" w:space="0" w:color="002F6C"/>
              <w:bottom w:val="single" w:sz="8" w:space="0" w:color="002F6C"/>
              <w:right w:val="single" w:sz="8" w:space="0" w:color="002F6C"/>
            </w:tcBorders>
          </w:tcPr>
          <w:p w14:paraId="56AB0804"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35.3%</w:t>
            </w:r>
          </w:p>
        </w:tc>
      </w:tr>
      <w:tr w:rsidR="00C8115A" w14:paraId="3A9C0E3D" w14:textId="77777777" w:rsidTr="0003780D">
        <w:trPr>
          <w:trHeight w:val="287"/>
        </w:trPr>
        <w:tc>
          <w:tcPr>
            <w:tcW w:w="1676" w:type="dxa"/>
            <w:tcBorders>
              <w:top w:val="single" w:sz="8" w:space="0" w:color="002F6C"/>
              <w:left w:val="single" w:sz="8" w:space="0" w:color="002F6C"/>
              <w:bottom w:val="single" w:sz="8" w:space="0" w:color="002F6C"/>
              <w:right w:val="single" w:sz="8" w:space="0" w:color="002F6C"/>
            </w:tcBorders>
          </w:tcPr>
          <w:p w14:paraId="39C4E0D2"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850</w:t>
            </w:r>
          </w:p>
        </w:tc>
        <w:tc>
          <w:tcPr>
            <w:tcW w:w="1679" w:type="dxa"/>
            <w:tcBorders>
              <w:top w:val="single" w:sz="8" w:space="0" w:color="002F6C"/>
              <w:left w:val="single" w:sz="8" w:space="0" w:color="002F6C"/>
              <w:bottom w:val="single" w:sz="8" w:space="0" w:color="002F6C"/>
              <w:right w:val="single" w:sz="8" w:space="0" w:color="002F6C"/>
            </w:tcBorders>
          </w:tcPr>
          <w:p w14:paraId="50F1AB3C"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0.3%</w:t>
            </w:r>
          </w:p>
        </w:tc>
        <w:tc>
          <w:tcPr>
            <w:tcW w:w="1679" w:type="dxa"/>
            <w:tcBorders>
              <w:top w:val="single" w:sz="8" w:space="0" w:color="002F6C"/>
              <w:left w:val="single" w:sz="8" w:space="0" w:color="002F6C"/>
              <w:bottom w:val="single" w:sz="8" w:space="0" w:color="002F6C"/>
              <w:right w:val="single" w:sz="8" w:space="0" w:color="002F6C"/>
            </w:tcBorders>
          </w:tcPr>
          <w:p w14:paraId="6242F98E"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0.9%</w:t>
            </w:r>
          </w:p>
        </w:tc>
        <w:tc>
          <w:tcPr>
            <w:tcW w:w="1679" w:type="dxa"/>
            <w:tcBorders>
              <w:top w:val="single" w:sz="8" w:space="0" w:color="002F6C"/>
              <w:left w:val="single" w:sz="8" w:space="0" w:color="002F6C"/>
              <w:bottom w:val="single" w:sz="8" w:space="0" w:color="002F6C"/>
              <w:right w:val="single" w:sz="8" w:space="0" w:color="002F6C"/>
            </w:tcBorders>
          </w:tcPr>
          <w:p w14:paraId="3E6CB7D8"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11.5%</w:t>
            </w:r>
          </w:p>
        </w:tc>
        <w:tc>
          <w:tcPr>
            <w:tcW w:w="1679" w:type="dxa"/>
            <w:tcBorders>
              <w:top w:val="single" w:sz="8" w:space="0" w:color="002F6C"/>
              <w:left w:val="single" w:sz="8" w:space="0" w:color="002F6C"/>
              <w:bottom w:val="single" w:sz="8" w:space="0" w:color="002F6C"/>
              <w:right w:val="single" w:sz="8" w:space="0" w:color="002F6C"/>
            </w:tcBorders>
          </w:tcPr>
          <w:p w14:paraId="6BD5AB96"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10.1%</w:t>
            </w:r>
          </w:p>
        </w:tc>
        <w:tc>
          <w:tcPr>
            <w:tcW w:w="1677" w:type="dxa"/>
            <w:tcBorders>
              <w:top w:val="single" w:sz="8" w:space="0" w:color="002F6C"/>
              <w:left w:val="single" w:sz="8" w:space="0" w:color="002F6C"/>
              <w:bottom w:val="single" w:sz="8" w:space="0" w:color="002F6C"/>
              <w:right w:val="single" w:sz="8" w:space="0" w:color="002F6C"/>
            </w:tcBorders>
          </w:tcPr>
          <w:p w14:paraId="7F249CB0"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45.5%</w:t>
            </w:r>
          </w:p>
        </w:tc>
      </w:tr>
      <w:tr w:rsidR="00C8115A" w14:paraId="574AD23B" w14:textId="77777777" w:rsidTr="0003780D">
        <w:trPr>
          <w:trHeight w:val="287"/>
        </w:trPr>
        <w:tc>
          <w:tcPr>
            <w:tcW w:w="1676" w:type="dxa"/>
            <w:tcBorders>
              <w:top w:val="single" w:sz="8" w:space="0" w:color="002F6C"/>
              <w:left w:val="single" w:sz="8" w:space="0" w:color="002F6C"/>
              <w:bottom w:val="single" w:sz="8" w:space="0" w:color="002F6C"/>
              <w:right w:val="single" w:sz="8" w:space="0" w:color="002F6C"/>
            </w:tcBorders>
          </w:tcPr>
          <w:p w14:paraId="0FDB0F35"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800</w:t>
            </w:r>
          </w:p>
        </w:tc>
        <w:tc>
          <w:tcPr>
            <w:tcW w:w="1679" w:type="dxa"/>
            <w:tcBorders>
              <w:top w:val="single" w:sz="8" w:space="0" w:color="002F6C"/>
              <w:left w:val="single" w:sz="8" w:space="0" w:color="002F6C"/>
              <w:bottom w:val="single" w:sz="8" w:space="0" w:color="002F6C"/>
              <w:right w:val="single" w:sz="8" w:space="0" w:color="002F6C"/>
            </w:tcBorders>
          </w:tcPr>
          <w:p w14:paraId="61E31DF2"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0.4%</w:t>
            </w:r>
          </w:p>
        </w:tc>
        <w:tc>
          <w:tcPr>
            <w:tcW w:w="1679" w:type="dxa"/>
            <w:tcBorders>
              <w:top w:val="single" w:sz="8" w:space="0" w:color="002F6C"/>
              <w:left w:val="single" w:sz="8" w:space="0" w:color="002F6C"/>
              <w:bottom w:val="single" w:sz="8" w:space="0" w:color="002F6C"/>
              <w:right w:val="single" w:sz="8" w:space="0" w:color="002F6C"/>
            </w:tcBorders>
          </w:tcPr>
          <w:p w14:paraId="6100C7DF"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1.3%</w:t>
            </w:r>
          </w:p>
        </w:tc>
        <w:tc>
          <w:tcPr>
            <w:tcW w:w="1679" w:type="dxa"/>
            <w:tcBorders>
              <w:top w:val="single" w:sz="8" w:space="0" w:color="002F6C"/>
              <w:left w:val="single" w:sz="8" w:space="0" w:color="002F6C"/>
              <w:bottom w:val="single" w:sz="8" w:space="0" w:color="002F6C"/>
              <w:right w:val="single" w:sz="8" w:space="0" w:color="002F6C"/>
            </w:tcBorders>
          </w:tcPr>
          <w:p w14:paraId="7600929F"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10.6%</w:t>
            </w:r>
          </w:p>
        </w:tc>
        <w:tc>
          <w:tcPr>
            <w:tcW w:w="1679" w:type="dxa"/>
            <w:tcBorders>
              <w:top w:val="single" w:sz="8" w:space="0" w:color="002F6C"/>
              <w:left w:val="single" w:sz="8" w:space="0" w:color="002F6C"/>
              <w:bottom w:val="single" w:sz="8" w:space="0" w:color="002F6C"/>
              <w:right w:val="single" w:sz="8" w:space="0" w:color="002F6C"/>
            </w:tcBorders>
          </w:tcPr>
          <w:p w14:paraId="0F05CB16"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9.3%</w:t>
            </w:r>
          </w:p>
        </w:tc>
        <w:tc>
          <w:tcPr>
            <w:tcW w:w="1677" w:type="dxa"/>
            <w:tcBorders>
              <w:top w:val="single" w:sz="8" w:space="0" w:color="002F6C"/>
              <w:left w:val="single" w:sz="8" w:space="0" w:color="002F6C"/>
              <w:bottom w:val="single" w:sz="8" w:space="0" w:color="002F6C"/>
              <w:right w:val="single" w:sz="8" w:space="0" w:color="002F6C"/>
            </w:tcBorders>
          </w:tcPr>
          <w:p w14:paraId="6C4CBF11"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54.7%</w:t>
            </w:r>
          </w:p>
        </w:tc>
      </w:tr>
      <w:tr w:rsidR="00C8115A" w14:paraId="510E2B52" w14:textId="77777777" w:rsidTr="0003780D">
        <w:trPr>
          <w:trHeight w:val="287"/>
        </w:trPr>
        <w:tc>
          <w:tcPr>
            <w:tcW w:w="1676" w:type="dxa"/>
            <w:tcBorders>
              <w:top w:val="single" w:sz="8" w:space="0" w:color="002F6C"/>
              <w:left w:val="single" w:sz="8" w:space="0" w:color="002F6C"/>
              <w:bottom w:val="single" w:sz="8" w:space="0" w:color="002F6C"/>
              <w:right w:val="single" w:sz="8" w:space="0" w:color="002F6C"/>
            </w:tcBorders>
          </w:tcPr>
          <w:p w14:paraId="6C70005E"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750</w:t>
            </w:r>
          </w:p>
        </w:tc>
        <w:tc>
          <w:tcPr>
            <w:tcW w:w="1679" w:type="dxa"/>
            <w:tcBorders>
              <w:top w:val="single" w:sz="8" w:space="0" w:color="002F6C"/>
              <w:left w:val="single" w:sz="8" w:space="0" w:color="002F6C"/>
              <w:bottom w:val="single" w:sz="8" w:space="0" w:color="002F6C"/>
              <w:right w:val="single" w:sz="8" w:space="0" w:color="002F6C"/>
            </w:tcBorders>
          </w:tcPr>
          <w:p w14:paraId="1FCAF54F"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0.7%</w:t>
            </w:r>
          </w:p>
        </w:tc>
        <w:tc>
          <w:tcPr>
            <w:tcW w:w="1679" w:type="dxa"/>
            <w:tcBorders>
              <w:top w:val="single" w:sz="8" w:space="0" w:color="002F6C"/>
              <w:left w:val="single" w:sz="8" w:space="0" w:color="002F6C"/>
              <w:bottom w:val="single" w:sz="8" w:space="0" w:color="002F6C"/>
              <w:right w:val="single" w:sz="8" w:space="0" w:color="002F6C"/>
            </w:tcBorders>
          </w:tcPr>
          <w:p w14:paraId="4831A58D"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2.0%</w:t>
            </w:r>
          </w:p>
        </w:tc>
        <w:tc>
          <w:tcPr>
            <w:tcW w:w="1679" w:type="dxa"/>
            <w:tcBorders>
              <w:top w:val="single" w:sz="8" w:space="0" w:color="002F6C"/>
              <w:left w:val="single" w:sz="8" w:space="0" w:color="002F6C"/>
              <w:bottom w:val="single" w:sz="8" w:space="0" w:color="002F6C"/>
              <w:right w:val="single" w:sz="8" w:space="0" w:color="002F6C"/>
            </w:tcBorders>
          </w:tcPr>
          <w:p w14:paraId="33A8E17F"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8.2%</w:t>
            </w:r>
          </w:p>
        </w:tc>
        <w:tc>
          <w:tcPr>
            <w:tcW w:w="1679" w:type="dxa"/>
            <w:tcBorders>
              <w:top w:val="single" w:sz="8" w:space="0" w:color="002F6C"/>
              <w:left w:val="single" w:sz="8" w:space="0" w:color="002F6C"/>
              <w:bottom w:val="single" w:sz="8" w:space="0" w:color="002F6C"/>
              <w:right w:val="single" w:sz="8" w:space="0" w:color="002F6C"/>
            </w:tcBorders>
          </w:tcPr>
          <w:p w14:paraId="70DFA5B7"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8.6%</w:t>
            </w:r>
          </w:p>
        </w:tc>
        <w:tc>
          <w:tcPr>
            <w:tcW w:w="1677" w:type="dxa"/>
            <w:tcBorders>
              <w:top w:val="single" w:sz="8" w:space="0" w:color="002F6C"/>
              <w:left w:val="single" w:sz="8" w:space="0" w:color="002F6C"/>
              <w:bottom w:val="single" w:sz="8" w:space="0" w:color="002F6C"/>
              <w:right w:val="single" w:sz="8" w:space="0" w:color="002F6C"/>
            </w:tcBorders>
          </w:tcPr>
          <w:p w14:paraId="4EE562DA"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63.3%</w:t>
            </w:r>
          </w:p>
        </w:tc>
      </w:tr>
      <w:tr w:rsidR="00C8115A" w14:paraId="673D0746" w14:textId="77777777" w:rsidTr="0003780D">
        <w:trPr>
          <w:trHeight w:val="287"/>
        </w:trPr>
        <w:tc>
          <w:tcPr>
            <w:tcW w:w="1676" w:type="dxa"/>
            <w:tcBorders>
              <w:top w:val="single" w:sz="8" w:space="0" w:color="002F6C"/>
              <w:left w:val="single" w:sz="8" w:space="0" w:color="002F6C"/>
              <w:bottom w:val="single" w:sz="8" w:space="0" w:color="002F6C"/>
              <w:right w:val="single" w:sz="8" w:space="0" w:color="002F6C"/>
            </w:tcBorders>
          </w:tcPr>
          <w:p w14:paraId="27A0D8BC"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700</w:t>
            </w:r>
          </w:p>
        </w:tc>
        <w:tc>
          <w:tcPr>
            <w:tcW w:w="1679" w:type="dxa"/>
            <w:tcBorders>
              <w:top w:val="single" w:sz="8" w:space="0" w:color="002F6C"/>
              <w:left w:val="single" w:sz="8" w:space="0" w:color="002F6C"/>
              <w:bottom w:val="single" w:sz="8" w:space="0" w:color="002F6C"/>
              <w:right w:val="single" w:sz="8" w:space="0" w:color="002F6C"/>
            </w:tcBorders>
          </w:tcPr>
          <w:p w14:paraId="60A76602"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1.5%</w:t>
            </w:r>
          </w:p>
        </w:tc>
        <w:tc>
          <w:tcPr>
            <w:tcW w:w="1679" w:type="dxa"/>
            <w:tcBorders>
              <w:top w:val="single" w:sz="8" w:space="0" w:color="002F6C"/>
              <w:left w:val="single" w:sz="8" w:space="0" w:color="002F6C"/>
              <w:bottom w:val="single" w:sz="8" w:space="0" w:color="002F6C"/>
              <w:right w:val="single" w:sz="8" w:space="0" w:color="002F6C"/>
            </w:tcBorders>
          </w:tcPr>
          <w:p w14:paraId="11014008"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3.5%</w:t>
            </w:r>
          </w:p>
        </w:tc>
        <w:tc>
          <w:tcPr>
            <w:tcW w:w="1679" w:type="dxa"/>
            <w:tcBorders>
              <w:top w:val="single" w:sz="8" w:space="0" w:color="002F6C"/>
              <w:left w:val="single" w:sz="8" w:space="0" w:color="002F6C"/>
              <w:bottom w:val="single" w:sz="8" w:space="0" w:color="002F6C"/>
              <w:right w:val="single" w:sz="8" w:space="0" w:color="002F6C"/>
            </w:tcBorders>
          </w:tcPr>
          <w:p w14:paraId="78023C8F"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5.2%</w:t>
            </w:r>
          </w:p>
        </w:tc>
        <w:tc>
          <w:tcPr>
            <w:tcW w:w="1679" w:type="dxa"/>
            <w:tcBorders>
              <w:top w:val="single" w:sz="8" w:space="0" w:color="002F6C"/>
              <w:left w:val="single" w:sz="8" w:space="0" w:color="002F6C"/>
              <w:bottom w:val="single" w:sz="8" w:space="0" w:color="002F6C"/>
              <w:right w:val="single" w:sz="8" w:space="0" w:color="002F6C"/>
            </w:tcBorders>
          </w:tcPr>
          <w:p w14:paraId="08DA28FF"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8.0%</w:t>
            </w:r>
          </w:p>
        </w:tc>
        <w:tc>
          <w:tcPr>
            <w:tcW w:w="1677" w:type="dxa"/>
            <w:tcBorders>
              <w:top w:val="single" w:sz="8" w:space="0" w:color="002F6C"/>
              <w:left w:val="single" w:sz="8" w:space="0" w:color="002F6C"/>
              <w:bottom w:val="single" w:sz="8" w:space="0" w:color="002F6C"/>
              <w:right w:val="single" w:sz="8" w:space="0" w:color="002F6C"/>
            </w:tcBorders>
          </w:tcPr>
          <w:p w14:paraId="3463799B"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71.3%</w:t>
            </w:r>
          </w:p>
        </w:tc>
      </w:tr>
      <w:tr w:rsidR="00C8115A" w14:paraId="7C3CC471" w14:textId="77777777" w:rsidTr="0003780D">
        <w:trPr>
          <w:trHeight w:val="287"/>
        </w:trPr>
        <w:tc>
          <w:tcPr>
            <w:tcW w:w="1676" w:type="dxa"/>
            <w:tcBorders>
              <w:top w:val="single" w:sz="8" w:space="0" w:color="002F6C"/>
              <w:left w:val="single" w:sz="8" w:space="0" w:color="002F6C"/>
              <w:bottom w:val="single" w:sz="8" w:space="0" w:color="002F6C"/>
              <w:right w:val="single" w:sz="8" w:space="0" w:color="002F6C"/>
            </w:tcBorders>
          </w:tcPr>
          <w:p w14:paraId="2B4CEBB6"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650</w:t>
            </w:r>
          </w:p>
        </w:tc>
        <w:tc>
          <w:tcPr>
            <w:tcW w:w="1679" w:type="dxa"/>
            <w:tcBorders>
              <w:top w:val="single" w:sz="8" w:space="0" w:color="002F6C"/>
              <w:left w:val="single" w:sz="8" w:space="0" w:color="002F6C"/>
              <w:bottom w:val="single" w:sz="8" w:space="0" w:color="002F6C"/>
              <w:right w:val="single" w:sz="8" w:space="0" w:color="002F6C"/>
            </w:tcBorders>
          </w:tcPr>
          <w:p w14:paraId="40FB7272"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3.1%</w:t>
            </w:r>
          </w:p>
        </w:tc>
        <w:tc>
          <w:tcPr>
            <w:tcW w:w="1679" w:type="dxa"/>
            <w:tcBorders>
              <w:top w:val="single" w:sz="8" w:space="0" w:color="002F6C"/>
              <w:left w:val="single" w:sz="8" w:space="0" w:color="002F6C"/>
              <w:bottom w:val="single" w:sz="8" w:space="0" w:color="002F6C"/>
              <w:right w:val="single" w:sz="8" w:space="0" w:color="002F6C"/>
            </w:tcBorders>
          </w:tcPr>
          <w:p w14:paraId="09624447"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6.7%</w:t>
            </w:r>
          </w:p>
        </w:tc>
        <w:tc>
          <w:tcPr>
            <w:tcW w:w="1679" w:type="dxa"/>
            <w:tcBorders>
              <w:top w:val="single" w:sz="8" w:space="0" w:color="002F6C"/>
              <w:left w:val="single" w:sz="8" w:space="0" w:color="002F6C"/>
              <w:bottom w:val="single" w:sz="8" w:space="0" w:color="002F6C"/>
              <w:right w:val="single" w:sz="8" w:space="0" w:color="002F6C"/>
            </w:tcBorders>
          </w:tcPr>
          <w:p w14:paraId="19E20880"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2.8%</w:t>
            </w:r>
          </w:p>
        </w:tc>
        <w:tc>
          <w:tcPr>
            <w:tcW w:w="1679" w:type="dxa"/>
            <w:tcBorders>
              <w:top w:val="single" w:sz="8" w:space="0" w:color="002F6C"/>
              <w:left w:val="single" w:sz="8" w:space="0" w:color="002F6C"/>
              <w:bottom w:val="single" w:sz="8" w:space="0" w:color="002F6C"/>
              <w:right w:val="single" w:sz="8" w:space="0" w:color="002F6C"/>
            </w:tcBorders>
          </w:tcPr>
          <w:p w14:paraId="0F6CCC87"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7.5%</w:t>
            </w:r>
          </w:p>
        </w:tc>
        <w:tc>
          <w:tcPr>
            <w:tcW w:w="1677" w:type="dxa"/>
            <w:tcBorders>
              <w:top w:val="single" w:sz="8" w:space="0" w:color="002F6C"/>
              <w:left w:val="single" w:sz="8" w:space="0" w:color="002F6C"/>
              <w:bottom w:val="single" w:sz="8" w:space="0" w:color="002F6C"/>
              <w:right w:val="single" w:sz="8" w:space="0" w:color="002F6C"/>
            </w:tcBorders>
          </w:tcPr>
          <w:p w14:paraId="5BEF0918"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78.7%</w:t>
            </w:r>
          </w:p>
        </w:tc>
      </w:tr>
      <w:tr w:rsidR="00C8115A" w14:paraId="756511B8" w14:textId="77777777" w:rsidTr="0003780D">
        <w:trPr>
          <w:trHeight w:val="287"/>
        </w:trPr>
        <w:tc>
          <w:tcPr>
            <w:tcW w:w="1676" w:type="dxa"/>
            <w:tcBorders>
              <w:top w:val="single" w:sz="8" w:space="0" w:color="002F6C"/>
              <w:left w:val="single" w:sz="8" w:space="0" w:color="002F6C"/>
              <w:bottom w:val="single" w:sz="8" w:space="0" w:color="002F6C"/>
              <w:right w:val="single" w:sz="8" w:space="0" w:color="002F6C"/>
            </w:tcBorders>
          </w:tcPr>
          <w:p w14:paraId="42492461"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600</w:t>
            </w:r>
          </w:p>
        </w:tc>
        <w:tc>
          <w:tcPr>
            <w:tcW w:w="1679" w:type="dxa"/>
            <w:tcBorders>
              <w:top w:val="single" w:sz="8" w:space="0" w:color="002F6C"/>
              <w:left w:val="single" w:sz="8" w:space="0" w:color="002F6C"/>
              <w:bottom w:val="single" w:sz="8" w:space="0" w:color="002F6C"/>
              <w:right w:val="single" w:sz="8" w:space="0" w:color="002F6C"/>
            </w:tcBorders>
          </w:tcPr>
          <w:p w14:paraId="0B056480"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6.9%</w:t>
            </w:r>
          </w:p>
        </w:tc>
        <w:tc>
          <w:tcPr>
            <w:tcW w:w="1679" w:type="dxa"/>
            <w:tcBorders>
              <w:top w:val="single" w:sz="8" w:space="0" w:color="002F6C"/>
              <w:left w:val="single" w:sz="8" w:space="0" w:color="002F6C"/>
              <w:bottom w:val="single" w:sz="8" w:space="0" w:color="002F6C"/>
              <w:right w:val="single" w:sz="8" w:space="0" w:color="002F6C"/>
            </w:tcBorders>
          </w:tcPr>
          <w:p w14:paraId="68ED2C02"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13.6%</w:t>
            </w:r>
          </w:p>
        </w:tc>
        <w:tc>
          <w:tcPr>
            <w:tcW w:w="1679" w:type="dxa"/>
            <w:tcBorders>
              <w:top w:val="single" w:sz="8" w:space="0" w:color="002F6C"/>
              <w:left w:val="single" w:sz="8" w:space="0" w:color="002F6C"/>
              <w:bottom w:val="single" w:sz="8" w:space="0" w:color="002F6C"/>
              <w:right w:val="single" w:sz="8" w:space="0" w:color="002F6C"/>
            </w:tcBorders>
          </w:tcPr>
          <w:p w14:paraId="6DBE3AB1"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1.3%</w:t>
            </w:r>
          </w:p>
        </w:tc>
        <w:tc>
          <w:tcPr>
            <w:tcW w:w="1679" w:type="dxa"/>
            <w:tcBorders>
              <w:top w:val="single" w:sz="8" w:space="0" w:color="002F6C"/>
              <w:left w:val="single" w:sz="8" w:space="0" w:color="002F6C"/>
              <w:bottom w:val="single" w:sz="8" w:space="0" w:color="002F6C"/>
              <w:right w:val="single" w:sz="8" w:space="0" w:color="002F6C"/>
            </w:tcBorders>
          </w:tcPr>
          <w:p w14:paraId="35DE7CB5"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6.8%</w:t>
            </w:r>
          </w:p>
        </w:tc>
        <w:tc>
          <w:tcPr>
            <w:tcW w:w="1677" w:type="dxa"/>
            <w:tcBorders>
              <w:top w:val="single" w:sz="8" w:space="0" w:color="002F6C"/>
              <w:left w:val="single" w:sz="8" w:space="0" w:color="002F6C"/>
              <w:bottom w:val="single" w:sz="8" w:space="0" w:color="002F6C"/>
              <w:right w:val="single" w:sz="8" w:space="0" w:color="002F6C"/>
            </w:tcBorders>
          </w:tcPr>
          <w:p w14:paraId="3362EE84"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85.5%</w:t>
            </w:r>
          </w:p>
        </w:tc>
      </w:tr>
      <w:tr w:rsidR="00C8115A" w14:paraId="1E835232" w14:textId="77777777" w:rsidTr="0003780D">
        <w:trPr>
          <w:trHeight w:val="287"/>
        </w:trPr>
        <w:tc>
          <w:tcPr>
            <w:tcW w:w="1676" w:type="dxa"/>
            <w:tcBorders>
              <w:top w:val="single" w:sz="8" w:space="0" w:color="002F6C"/>
              <w:left w:val="single" w:sz="8" w:space="0" w:color="002F6C"/>
              <w:bottom w:val="single" w:sz="8" w:space="0" w:color="002F6C"/>
              <w:right w:val="single" w:sz="8" w:space="0" w:color="002F6C"/>
            </w:tcBorders>
          </w:tcPr>
          <w:p w14:paraId="4165C2E5"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550</w:t>
            </w:r>
          </w:p>
        </w:tc>
        <w:tc>
          <w:tcPr>
            <w:tcW w:w="1679" w:type="dxa"/>
            <w:tcBorders>
              <w:top w:val="single" w:sz="8" w:space="0" w:color="002F6C"/>
              <w:left w:val="single" w:sz="8" w:space="0" w:color="002F6C"/>
              <w:bottom w:val="single" w:sz="8" w:space="0" w:color="002F6C"/>
              <w:right w:val="single" w:sz="8" w:space="0" w:color="002F6C"/>
            </w:tcBorders>
          </w:tcPr>
          <w:p w14:paraId="77F29930"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13.7%</w:t>
            </w:r>
          </w:p>
        </w:tc>
        <w:tc>
          <w:tcPr>
            <w:tcW w:w="1679" w:type="dxa"/>
            <w:tcBorders>
              <w:top w:val="single" w:sz="8" w:space="0" w:color="002F6C"/>
              <w:left w:val="single" w:sz="8" w:space="0" w:color="002F6C"/>
              <w:bottom w:val="single" w:sz="8" w:space="0" w:color="002F6C"/>
              <w:right w:val="single" w:sz="8" w:space="0" w:color="002F6C"/>
            </w:tcBorders>
          </w:tcPr>
          <w:p w14:paraId="30EBCA03"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27.2%</w:t>
            </w:r>
          </w:p>
        </w:tc>
        <w:tc>
          <w:tcPr>
            <w:tcW w:w="1679" w:type="dxa"/>
            <w:tcBorders>
              <w:top w:val="single" w:sz="8" w:space="0" w:color="002F6C"/>
              <w:left w:val="single" w:sz="8" w:space="0" w:color="002F6C"/>
              <w:bottom w:val="single" w:sz="8" w:space="0" w:color="002F6C"/>
              <w:right w:val="single" w:sz="8" w:space="0" w:color="002F6C"/>
            </w:tcBorders>
          </w:tcPr>
          <w:p w14:paraId="60B1AD6E"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0.6%</w:t>
            </w:r>
          </w:p>
        </w:tc>
        <w:tc>
          <w:tcPr>
            <w:tcW w:w="1679" w:type="dxa"/>
            <w:tcBorders>
              <w:top w:val="single" w:sz="8" w:space="0" w:color="002F6C"/>
              <w:left w:val="single" w:sz="8" w:space="0" w:color="002F6C"/>
              <w:bottom w:val="single" w:sz="8" w:space="0" w:color="002F6C"/>
              <w:right w:val="single" w:sz="8" w:space="0" w:color="002F6C"/>
            </w:tcBorders>
          </w:tcPr>
          <w:p w14:paraId="1B5734B9"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6.0%</w:t>
            </w:r>
          </w:p>
        </w:tc>
        <w:tc>
          <w:tcPr>
            <w:tcW w:w="1677" w:type="dxa"/>
            <w:tcBorders>
              <w:top w:val="single" w:sz="8" w:space="0" w:color="002F6C"/>
              <w:left w:val="single" w:sz="8" w:space="0" w:color="002F6C"/>
              <w:bottom w:val="single" w:sz="8" w:space="0" w:color="002F6C"/>
              <w:right w:val="single" w:sz="8" w:space="0" w:color="002F6C"/>
            </w:tcBorders>
          </w:tcPr>
          <w:p w14:paraId="7B8E55ED"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91.6%</w:t>
            </w:r>
          </w:p>
        </w:tc>
      </w:tr>
      <w:tr w:rsidR="00C8115A" w14:paraId="1DDD0055" w14:textId="77777777" w:rsidTr="0003780D">
        <w:trPr>
          <w:trHeight w:val="287"/>
        </w:trPr>
        <w:tc>
          <w:tcPr>
            <w:tcW w:w="1676" w:type="dxa"/>
            <w:tcBorders>
              <w:top w:val="single" w:sz="8" w:space="0" w:color="002F6C"/>
              <w:left w:val="single" w:sz="8" w:space="0" w:color="002F6C"/>
              <w:bottom w:val="single" w:sz="8" w:space="0" w:color="002F6C"/>
              <w:right w:val="single" w:sz="8" w:space="0" w:color="002F6C"/>
            </w:tcBorders>
          </w:tcPr>
          <w:p w14:paraId="2EF50DA0"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500</w:t>
            </w:r>
          </w:p>
        </w:tc>
        <w:tc>
          <w:tcPr>
            <w:tcW w:w="1679" w:type="dxa"/>
            <w:tcBorders>
              <w:top w:val="single" w:sz="8" w:space="0" w:color="002F6C"/>
              <w:left w:val="single" w:sz="8" w:space="0" w:color="002F6C"/>
              <w:bottom w:val="single" w:sz="8" w:space="0" w:color="002F6C"/>
              <w:right w:val="single" w:sz="8" w:space="0" w:color="002F6C"/>
            </w:tcBorders>
          </w:tcPr>
          <w:p w14:paraId="0A187537"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20.2%</w:t>
            </w:r>
          </w:p>
        </w:tc>
        <w:tc>
          <w:tcPr>
            <w:tcW w:w="1679" w:type="dxa"/>
            <w:tcBorders>
              <w:top w:val="single" w:sz="8" w:space="0" w:color="002F6C"/>
              <w:left w:val="single" w:sz="8" w:space="0" w:color="002F6C"/>
              <w:bottom w:val="single" w:sz="8" w:space="0" w:color="002F6C"/>
              <w:right w:val="single" w:sz="8" w:space="0" w:color="002F6C"/>
            </w:tcBorders>
          </w:tcPr>
          <w:p w14:paraId="67557A66"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47.4%</w:t>
            </w:r>
          </w:p>
        </w:tc>
        <w:tc>
          <w:tcPr>
            <w:tcW w:w="1679" w:type="dxa"/>
            <w:tcBorders>
              <w:top w:val="single" w:sz="8" w:space="0" w:color="002F6C"/>
              <w:left w:val="single" w:sz="8" w:space="0" w:color="002F6C"/>
              <w:bottom w:val="single" w:sz="8" w:space="0" w:color="002F6C"/>
              <w:right w:val="single" w:sz="8" w:space="0" w:color="002F6C"/>
            </w:tcBorders>
          </w:tcPr>
          <w:p w14:paraId="55457677"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0.3%</w:t>
            </w:r>
          </w:p>
        </w:tc>
        <w:tc>
          <w:tcPr>
            <w:tcW w:w="1679" w:type="dxa"/>
            <w:tcBorders>
              <w:top w:val="single" w:sz="8" w:space="0" w:color="002F6C"/>
              <w:left w:val="single" w:sz="8" w:space="0" w:color="002F6C"/>
              <w:bottom w:val="single" w:sz="8" w:space="0" w:color="002F6C"/>
              <w:right w:val="single" w:sz="8" w:space="0" w:color="002F6C"/>
            </w:tcBorders>
          </w:tcPr>
          <w:p w14:paraId="64DEA425"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4.6%</w:t>
            </w:r>
          </w:p>
        </w:tc>
        <w:tc>
          <w:tcPr>
            <w:tcW w:w="1677" w:type="dxa"/>
            <w:tcBorders>
              <w:top w:val="single" w:sz="8" w:space="0" w:color="002F6C"/>
              <w:left w:val="single" w:sz="8" w:space="0" w:color="002F6C"/>
              <w:bottom w:val="single" w:sz="8" w:space="0" w:color="002F6C"/>
              <w:right w:val="single" w:sz="8" w:space="0" w:color="002F6C"/>
            </w:tcBorders>
          </w:tcPr>
          <w:p w14:paraId="4C4C1561"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96.2%</w:t>
            </w:r>
          </w:p>
        </w:tc>
      </w:tr>
      <w:tr w:rsidR="00C8115A" w14:paraId="1643E8E5" w14:textId="77777777" w:rsidTr="0003780D">
        <w:trPr>
          <w:trHeight w:val="287"/>
        </w:trPr>
        <w:tc>
          <w:tcPr>
            <w:tcW w:w="1676" w:type="dxa"/>
            <w:tcBorders>
              <w:top w:val="single" w:sz="8" w:space="0" w:color="002F6C"/>
              <w:left w:val="single" w:sz="8" w:space="0" w:color="002F6C"/>
              <w:bottom w:val="single" w:sz="8" w:space="0" w:color="002F6C"/>
              <w:right w:val="single" w:sz="8" w:space="0" w:color="002F6C"/>
            </w:tcBorders>
          </w:tcPr>
          <w:p w14:paraId="42628B67"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450</w:t>
            </w:r>
          </w:p>
        </w:tc>
        <w:tc>
          <w:tcPr>
            <w:tcW w:w="1679" w:type="dxa"/>
            <w:tcBorders>
              <w:top w:val="single" w:sz="8" w:space="0" w:color="002F6C"/>
              <w:left w:val="single" w:sz="8" w:space="0" w:color="002F6C"/>
              <w:bottom w:val="single" w:sz="8" w:space="0" w:color="002F6C"/>
              <w:right w:val="single" w:sz="8" w:space="0" w:color="002F6C"/>
            </w:tcBorders>
          </w:tcPr>
          <w:p w14:paraId="598AD60B"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21.0%</w:t>
            </w:r>
          </w:p>
        </w:tc>
        <w:tc>
          <w:tcPr>
            <w:tcW w:w="1679" w:type="dxa"/>
            <w:tcBorders>
              <w:top w:val="single" w:sz="8" w:space="0" w:color="002F6C"/>
              <w:left w:val="single" w:sz="8" w:space="0" w:color="002F6C"/>
              <w:bottom w:val="single" w:sz="8" w:space="0" w:color="002F6C"/>
              <w:right w:val="single" w:sz="8" w:space="0" w:color="002F6C"/>
            </w:tcBorders>
          </w:tcPr>
          <w:p w14:paraId="3E4245DA"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68.4%</w:t>
            </w:r>
          </w:p>
        </w:tc>
        <w:tc>
          <w:tcPr>
            <w:tcW w:w="1679" w:type="dxa"/>
            <w:tcBorders>
              <w:top w:val="single" w:sz="8" w:space="0" w:color="002F6C"/>
              <w:left w:val="single" w:sz="8" w:space="0" w:color="002F6C"/>
              <w:bottom w:val="single" w:sz="8" w:space="0" w:color="002F6C"/>
              <w:right w:val="single" w:sz="8" w:space="0" w:color="002F6C"/>
            </w:tcBorders>
          </w:tcPr>
          <w:p w14:paraId="0F7E9E94"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0.2%</w:t>
            </w:r>
          </w:p>
        </w:tc>
        <w:tc>
          <w:tcPr>
            <w:tcW w:w="1679" w:type="dxa"/>
            <w:tcBorders>
              <w:top w:val="single" w:sz="8" w:space="0" w:color="002F6C"/>
              <w:left w:val="single" w:sz="8" w:space="0" w:color="002F6C"/>
              <w:bottom w:val="single" w:sz="8" w:space="0" w:color="002F6C"/>
              <w:right w:val="single" w:sz="8" w:space="0" w:color="002F6C"/>
            </w:tcBorders>
          </w:tcPr>
          <w:p w14:paraId="07965A34"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2.5%</w:t>
            </w:r>
          </w:p>
        </w:tc>
        <w:tc>
          <w:tcPr>
            <w:tcW w:w="1677" w:type="dxa"/>
            <w:tcBorders>
              <w:top w:val="single" w:sz="8" w:space="0" w:color="002F6C"/>
              <w:left w:val="single" w:sz="8" w:space="0" w:color="002F6C"/>
              <w:bottom w:val="single" w:sz="8" w:space="0" w:color="002F6C"/>
              <w:right w:val="single" w:sz="8" w:space="0" w:color="002F6C"/>
            </w:tcBorders>
          </w:tcPr>
          <w:p w14:paraId="2E0F267A"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98.7%</w:t>
            </w:r>
          </w:p>
        </w:tc>
      </w:tr>
      <w:tr w:rsidR="00C8115A" w14:paraId="35BBD603" w14:textId="77777777" w:rsidTr="0003780D">
        <w:trPr>
          <w:trHeight w:val="287"/>
        </w:trPr>
        <w:tc>
          <w:tcPr>
            <w:tcW w:w="1676" w:type="dxa"/>
            <w:tcBorders>
              <w:top w:val="single" w:sz="8" w:space="0" w:color="002F6C"/>
              <w:left w:val="single" w:sz="8" w:space="0" w:color="002F6C"/>
              <w:bottom w:val="single" w:sz="8" w:space="0" w:color="002F6C"/>
              <w:right w:val="single" w:sz="8" w:space="0" w:color="002F6C"/>
            </w:tcBorders>
          </w:tcPr>
          <w:p w14:paraId="464A531C"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lastRenderedPageBreak/>
              <w:t>400</w:t>
            </w:r>
          </w:p>
        </w:tc>
        <w:tc>
          <w:tcPr>
            <w:tcW w:w="1679" w:type="dxa"/>
            <w:tcBorders>
              <w:top w:val="single" w:sz="8" w:space="0" w:color="002F6C"/>
              <w:left w:val="single" w:sz="8" w:space="0" w:color="002F6C"/>
              <w:bottom w:val="single" w:sz="8" w:space="0" w:color="002F6C"/>
              <w:right w:val="single" w:sz="8" w:space="0" w:color="002F6C"/>
            </w:tcBorders>
          </w:tcPr>
          <w:p w14:paraId="2C6342AC"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15.0%</w:t>
            </w:r>
          </w:p>
        </w:tc>
        <w:tc>
          <w:tcPr>
            <w:tcW w:w="1679" w:type="dxa"/>
            <w:tcBorders>
              <w:top w:val="single" w:sz="8" w:space="0" w:color="002F6C"/>
              <w:left w:val="single" w:sz="8" w:space="0" w:color="002F6C"/>
              <w:bottom w:val="single" w:sz="8" w:space="0" w:color="002F6C"/>
              <w:right w:val="single" w:sz="8" w:space="0" w:color="002F6C"/>
            </w:tcBorders>
          </w:tcPr>
          <w:p w14:paraId="770190BB"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83.4%</w:t>
            </w:r>
          </w:p>
        </w:tc>
        <w:tc>
          <w:tcPr>
            <w:tcW w:w="1679" w:type="dxa"/>
            <w:tcBorders>
              <w:top w:val="single" w:sz="8" w:space="0" w:color="002F6C"/>
              <w:left w:val="single" w:sz="8" w:space="0" w:color="002F6C"/>
              <w:bottom w:val="single" w:sz="8" w:space="0" w:color="002F6C"/>
              <w:right w:val="single" w:sz="8" w:space="0" w:color="002F6C"/>
            </w:tcBorders>
          </w:tcPr>
          <w:p w14:paraId="121A4462"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0.1%</w:t>
            </w:r>
          </w:p>
        </w:tc>
        <w:tc>
          <w:tcPr>
            <w:tcW w:w="1679" w:type="dxa"/>
            <w:tcBorders>
              <w:top w:val="single" w:sz="8" w:space="0" w:color="002F6C"/>
              <w:left w:val="single" w:sz="8" w:space="0" w:color="002F6C"/>
              <w:bottom w:val="single" w:sz="8" w:space="0" w:color="002F6C"/>
              <w:right w:val="single" w:sz="8" w:space="0" w:color="002F6C"/>
            </w:tcBorders>
          </w:tcPr>
          <w:p w14:paraId="14BE0D31"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0.9%</w:t>
            </w:r>
          </w:p>
        </w:tc>
        <w:tc>
          <w:tcPr>
            <w:tcW w:w="1677" w:type="dxa"/>
            <w:tcBorders>
              <w:top w:val="single" w:sz="8" w:space="0" w:color="002F6C"/>
              <w:left w:val="single" w:sz="8" w:space="0" w:color="002F6C"/>
              <w:bottom w:val="single" w:sz="8" w:space="0" w:color="002F6C"/>
              <w:right w:val="single" w:sz="8" w:space="0" w:color="002F6C"/>
            </w:tcBorders>
          </w:tcPr>
          <w:p w14:paraId="5A0CBD02"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99.7%</w:t>
            </w:r>
          </w:p>
        </w:tc>
      </w:tr>
      <w:tr w:rsidR="00C8115A" w14:paraId="67FA8923" w14:textId="77777777" w:rsidTr="0003780D">
        <w:trPr>
          <w:trHeight w:val="287"/>
        </w:trPr>
        <w:tc>
          <w:tcPr>
            <w:tcW w:w="1676" w:type="dxa"/>
            <w:tcBorders>
              <w:top w:val="single" w:sz="8" w:space="0" w:color="002F6C"/>
              <w:left w:val="single" w:sz="8" w:space="0" w:color="002F6C"/>
              <w:bottom w:val="single" w:sz="8" w:space="0" w:color="002F6C"/>
              <w:right w:val="single" w:sz="8" w:space="0" w:color="002F6C"/>
            </w:tcBorders>
          </w:tcPr>
          <w:p w14:paraId="020DF43B"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350</w:t>
            </w:r>
          </w:p>
        </w:tc>
        <w:tc>
          <w:tcPr>
            <w:tcW w:w="1679" w:type="dxa"/>
            <w:tcBorders>
              <w:top w:val="single" w:sz="8" w:space="0" w:color="002F6C"/>
              <w:left w:val="single" w:sz="8" w:space="0" w:color="002F6C"/>
              <w:bottom w:val="single" w:sz="8" w:space="0" w:color="002F6C"/>
              <w:right w:val="single" w:sz="8" w:space="0" w:color="002F6C"/>
            </w:tcBorders>
          </w:tcPr>
          <w:p w14:paraId="6C5F2551"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8.4%</w:t>
            </w:r>
          </w:p>
        </w:tc>
        <w:tc>
          <w:tcPr>
            <w:tcW w:w="1679" w:type="dxa"/>
            <w:tcBorders>
              <w:top w:val="single" w:sz="8" w:space="0" w:color="002F6C"/>
              <w:left w:val="single" w:sz="8" w:space="0" w:color="002F6C"/>
              <w:bottom w:val="single" w:sz="8" w:space="0" w:color="002F6C"/>
              <w:right w:val="single" w:sz="8" w:space="0" w:color="002F6C"/>
            </w:tcBorders>
          </w:tcPr>
          <w:p w14:paraId="192782E0"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91.8%</w:t>
            </w:r>
          </w:p>
        </w:tc>
        <w:tc>
          <w:tcPr>
            <w:tcW w:w="1679" w:type="dxa"/>
            <w:tcBorders>
              <w:top w:val="single" w:sz="8" w:space="0" w:color="002F6C"/>
              <w:left w:val="single" w:sz="8" w:space="0" w:color="002F6C"/>
              <w:bottom w:val="single" w:sz="8" w:space="0" w:color="002F6C"/>
              <w:right w:val="single" w:sz="8" w:space="0" w:color="002F6C"/>
            </w:tcBorders>
          </w:tcPr>
          <w:p w14:paraId="1BD48BE4"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0.0%</w:t>
            </w:r>
          </w:p>
        </w:tc>
        <w:tc>
          <w:tcPr>
            <w:tcW w:w="1679" w:type="dxa"/>
            <w:tcBorders>
              <w:top w:val="single" w:sz="8" w:space="0" w:color="002F6C"/>
              <w:left w:val="single" w:sz="8" w:space="0" w:color="002F6C"/>
              <w:bottom w:val="single" w:sz="8" w:space="0" w:color="002F6C"/>
              <w:right w:val="single" w:sz="8" w:space="0" w:color="002F6C"/>
            </w:tcBorders>
          </w:tcPr>
          <w:p w14:paraId="44076C5D"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0.3%</w:t>
            </w:r>
          </w:p>
        </w:tc>
        <w:tc>
          <w:tcPr>
            <w:tcW w:w="1677" w:type="dxa"/>
            <w:tcBorders>
              <w:top w:val="single" w:sz="8" w:space="0" w:color="002F6C"/>
              <w:left w:val="single" w:sz="8" w:space="0" w:color="002F6C"/>
              <w:bottom w:val="single" w:sz="8" w:space="0" w:color="002F6C"/>
              <w:right w:val="single" w:sz="8" w:space="0" w:color="002F6C"/>
            </w:tcBorders>
          </w:tcPr>
          <w:p w14:paraId="6BD51103"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99.9%</w:t>
            </w:r>
          </w:p>
        </w:tc>
      </w:tr>
      <w:tr w:rsidR="00C8115A" w14:paraId="41008FD5" w14:textId="77777777" w:rsidTr="0003780D">
        <w:trPr>
          <w:trHeight w:val="287"/>
        </w:trPr>
        <w:tc>
          <w:tcPr>
            <w:tcW w:w="1676" w:type="dxa"/>
            <w:tcBorders>
              <w:top w:val="single" w:sz="8" w:space="0" w:color="002F6C"/>
              <w:left w:val="single" w:sz="8" w:space="0" w:color="002F6C"/>
              <w:bottom w:val="single" w:sz="8" w:space="0" w:color="002F6C"/>
              <w:right w:val="single" w:sz="8" w:space="0" w:color="002F6C"/>
            </w:tcBorders>
          </w:tcPr>
          <w:p w14:paraId="116BF708"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300</w:t>
            </w:r>
          </w:p>
        </w:tc>
        <w:tc>
          <w:tcPr>
            <w:tcW w:w="1679" w:type="dxa"/>
            <w:tcBorders>
              <w:top w:val="single" w:sz="8" w:space="0" w:color="002F6C"/>
              <w:left w:val="single" w:sz="8" w:space="0" w:color="002F6C"/>
              <w:bottom w:val="single" w:sz="8" w:space="0" w:color="002F6C"/>
              <w:right w:val="single" w:sz="8" w:space="0" w:color="002F6C"/>
            </w:tcBorders>
          </w:tcPr>
          <w:p w14:paraId="75F0B649"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4.0%</w:t>
            </w:r>
          </w:p>
        </w:tc>
        <w:tc>
          <w:tcPr>
            <w:tcW w:w="1679" w:type="dxa"/>
            <w:tcBorders>
              <w:top w:val="single" w:sz="8" w:space="0" w:color="002F6C"/>
              <w:left w:val="single" w:sz="8" w:space="0" w:color="002F6C"/>
              <w:bottom w:val="single" w:sz="8" w:space="0" w:color="002F6C"/>
              <w:right w:val="single" w:sz="8" w:space="0" w:color="002F6C"/>
            </w:tcBorders>
          </w:tcPr>
          <w:p w14:paraId="2E8DFA31"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95.8%</w:t>
            </w:r>
          </w:p>
        </w:tc>
        <w:tc>
          <w:tcPr>
            <w:tcW w:w="1679" w:type="dxa"/>
            <w:tcBorders>
              <w:top w:val="single" w:sz="8" w:space="0" w:color="002F6C"/>
              <w:left w:val="single" w:sz="8" w:space="0" w:color="002F6C"/>
              <w:bottom w:val="single" w:sz="8" w:space="0" w:color="002F6C"/>
              <w:right w:val="single" w:sz="8" w:space="0" w:color="002F6C"/>
            </w:tcBorders>
          </w:tcPr>
          <w:p w14:paraId="17C40464"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0.0%</w:t>
            </w:r>
          </w:p>
        </w:tc>
        <w:tc>
          <w:tcPr>
            <w:tcW w:w="1679" w:type="dxa"/>
            <w:tcBorders>
              <w:top w:val="single" w:sz="8" w:space="0" w:color="002F6C"/>
              <w:left w:val="single" w:sz="8" w:space="0" w:color="002F6C"/>
              <w:bottom w:val="single" w:sz="8" w:space="0" w:color="002F6C"/>
              <w:right w:val="single" w:sz="8" w:space="0" w:color="002F6C"/>
            </w:tcBorders>
          </w:tcPr>
          <w:p w14:paraId="55E93AF5"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0.0%</w:t>
            </w:r>
          </w:p>
        </w:tc>
        <w:tc>
          <w:tcPr>
            <w:tcW w:w="1677" w:type="dxa"/>
            <w:tcBorders>
              <w:top w:val="single" w:sz="8" w:space="0" w:color="002F6C"/>
              <w:left w:val="single" w:sz="8" w:space="0" w:color="002F6C"/>
              <w:bottom w:val="single" w:sz="8" w:space="0" w:color="002F6C"/>
              <w:right w:val="single" w:sz="8" w:space="0" w:color="002F6C"/>
            </w:tcBorders>
          </w:tcPr>
          <w:p w14:paraId="6F879F8B"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100.0%</w:t>
            </w:r>
          </w:p>
        </w:tc>
      </w:tr>
      <w:tr w:rsidR="00C8115A" w14:paraId="10C03BB0" w14:textId="77777777" w:rsidTr="0003780D">
        <w:trPr>
          <w:trHeight w:val="287"/>
        </w:trPr>
        <w:tc>
          <w:tcPr>
            <w:tcW w:w="1676" w:type="dxa"/>
            <w:tcBorders>
              <w:top w:val="single" w:sz="8" w:space="0" w:color="002F6C"/>
              <w:left w:val="single" w:sz="8" w:space="0" w:color="002F6C"/>
              <w:bottom w:val="single" w:sz="8" w:space="0" w:color="002F6C"/>
              <w:right w:val="single" w:sz="8" w:space="0" w:color="002F6C"/>
            </w:tcBorders>
          </w:tcPr>
          <w:p w14:paraId="4D9AAD6E"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250</w:t>
            </w:r>
          </w:p>
        </w:tc>
        <w:tc>
          <w:tcPr>
            <w:tcW w:w="1679" w:type="dxa"/>
            <w:tcBorders>
              <w:top w:val="single" w:sz="8" w:space="0" w:color="002F6C"/>
              <w:left w:val="single" w:sz="8" w:space="0" w:color="002F6C"/>
              <w:bottom w:val="single" w:sz="8" w:space="0" w:color="002F6C"/>
              <w:right w:val="single" w:sz="8" w:space="0" w:color="002F6C"/>
            </w:tcBorders>
          </w:tcPr>
          <w:p w14:paraId="41FC20A4"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2.3%</w:t>
            </w:r>
          </w:p>
        </w:tc>
        <w:tc>
          <w:tcPr>
            <w:tcW w:w="1679" w:type="dxa"/>
            <w:tcBorders>
              <w:top w:val="single" w:sz="8" w:space="0" w:color="002F6C"/>
              <w:left w:val="single" w:sz="8" w:space="0" w:color="002F6C"/>
              <w:bottom w:val="single" w:sz="8" w:space="0" w:color="002F6C"/>
              <w:right w:val="single" w:sz="8" w:space="0" w:color="002F6C"/>
            </w:tcBorders>
          </w:tcPr>
          <w:p w14:paraId="007CF897"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98.2%</w:t>
            </w:r>
          </w:p>
        </w:tc>
        <w:tc>
          <w:tcPr>
            <w:tcW w:w="1679" w:type="dxa"/>
            <w:tcBorders>
              <w:top w:val="single" w:sz="8" w:space="0" w:color="002F6C"/>
              <w:left w:val="single" w:sz="8" w:space="0" w:color="002F6C"/>
              <w:bottom w:val="single" w:sz="8" w:space="0" w:color="002F6C"/>
              <w:right w:val="single" w:sz="8" w:space="0" w:color="002F6C"/>
            </w:tcBorders>
          </w:tcPr>
          <w:p w14:paraId="5559777F"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0.0%</w:t>
            </w:r>
          </w:p>
        </w:tc>
        <w:tc>
          <w:tcPr>
            <w:tcW w:w="1679" w:type="dxa"/>
            <w:tcBorders>
              <w:top w:val="single" w:sz="8" w:space="0" w:color="002F6C"/>
              <w:left w:val="single" w:sz="8" w:space="0" w:color="002F6C"/>
              <w:bottom w:val="single" w:sz="8" w:space="0" w:color="002F6C"/>
              <w:right w:val="single" w:sz="8" w:space="0" w:color="002F6C"/>
            </w:tcBorders>
          </w:tcPr>
          <w:p w14:paraId="644A1748"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0.0%</w:t>
            </w:r>
          </w:p>
        </w:tc>
        <w:tc>
          <w:tcPr>
            <w:tcW w:w="1677" w:type="dxa"/>
            <w:tcBorders>
              <w:top w:val="single" w:sz="8" w:space="0" w:color="002F6C"/>
              <w:left w:val="single" w:sz="8" w:space="0" w:color="002F6C"/>
              <w:bottom w:val="single" w:sz="8" w:space="0" w:color="002F6C"/>
              <w:right w:val="single" w:sz="8" w:space="0" w:color="002F6C"/>
            </w:tcBorders>
          </w:tcPr>
          <w:p w14:paraId="096C09CA"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100.0%</w:t>
            </w:r>
          </w:p>
        </w:tc>
      </w:tr>
      <w:tr w:rsidR="00C8115A" w14:paraId="36058DAF" w14:textId="77777777" w:rsidTr="0003780D">
        <w:trPr>
          <w:trHeight w:val="287"/>
        </w:trPr>
        <w:tc>
          <w:tcPr>
            <w:tcW w:w="1676" w:type="dxa"/>
            <w:tcBorders>
              <w:top w:val="single" w:sz="8" w:space="0" w:color="002F6C"/>
              <w:left w:val="single" w:sz="8" w:space="0" w:color="002F6C"/>
              <w:bottom w:val="single" w:sz="8" w:space="0" w:color="002F6C"/>
              <w:right w:val="single" w:sz="8" w:space="0" w:color="002F6C"/>
            </w:tcBorders>
          </w:tcPr>
          <w:p w14:paraId="39BE9658"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200</w:t>
            </w:r>
          </w:p>
        </w:tc>
        <w:tc>
          <w:tcPr>
            <w:tcW w:w="1679" w:type="dxa"/>
            <w:tcBorders>
              <w:top w:val="single" w:sz="8" w:space="0" w:color="002F6C"/>
              <w:left w:val="single" w:sz="8" w:space="0" w:color="002F6C"/>
              <w:bottom w:val="single" w:sz="8" w:space="0" w:color="002F6C"/>
              <w:right w:val="single" w:sz="8" w:space="0" w:color="002F6C"/>
            </w:tcBorders>
          </w:tcPr>
          <w:p w14:paraId="5F9A8BC7"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1.6%</w:t>
            </w:r>
          </w:p>
        </w:tc>
        <w:tc>
          <w:tcPr>
            <w:tcW w:w="1679" w:type="dxa"/>
            <w:tcBorders>
              <w:top w:val="single" w:sz="8" w:space="0" w:color="002F6C"/>
              <w:left w:val="single" w:sz="8" w:space="0" w:color="002F6C"/>
              <w:bottom w:val="single" w:sz="8" w:space="0" w:color="002F6C"/>
              <w:right w:val="single" w:sz="8" w:space="0" w:color="002F6C"/>
            </w:tcBorders>
          </w:tcPr>
          <w:p w14:paraId="46F13B04"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99.7%</w:t>
            </w:r>
          </w:p>
        </w:tc>
        <w:tc>
          <w:tcPr>
            <w:tcW w:w="1679" w:type="dxa"/>
            <w:tcBorders>
              <w:top w:val="single" w:sz="8" w:space="0" w:color="002F6C"/>
              <w:left w:val="single" w:sz="8" w:space="0" w:color="002F6C"/>
              <w:bottom w:val="single" w:sz="8" w:space="0" w:color="002F6C"/>
              <w:right w:val="single" w:sz="8" w:space="0" w:color="002F6C"/>
            </w:tcBorders>
          </w:tcPr>
          <w:p w14:paraId="2F71ED9C"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0.0%</w:t>
            </w:r>
          </w:p>
        </w:tc>
        <w:tc>
          <w:tcPr>
            <w:tcW w:w="1679" w:type="dxa"/>
            <w:tcBorders>
              <w:top w:val="single" w:sz="8" w:space="0" w:color="002F6C"/>
              <w:left w:val="single" w:sz="8" w:space="0" w:color="002F6C"/>
              <w:bottom w:val="single" w:sz="8" w:space="0" w:color="002F6C"/>
              <w:right w:val="single" w:sz="8" w:space="0" w:color="002F6C"/>
            </w:tcBorders>
          </w:tcPr>
          <w:p w14:paraId="40B53564"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0.0%</w:t>
            </w:r>
          </w:p>
        </w:tc>
        <w:tc>
          <w:tcPr>
            <w:tcW w:w="1677" w:type="dxa"/>
            <w:tcBorders>
              <w:top w:val="single" w:sz="8" w:space="0" w:color="002F6C"/>
              <w:left w:val="single" w:sz="8" w:space="0" w:color="002F6C"/>
              <w:bottom w:val="single" w:sz="8" w:space="0" w:color="002F6C"/>
              <w:right w:val="single" w:sz="8" w:space="0" w:color="002F6C"/>
            </w:tcBorders>
          </w:tcPr>
          <w:p w14:paraId="02CE0E41"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100.0%</w:t>
            </w:r>
          </w:p>
        </w:tc>
      </w:tr>
      <w:tr w:rsidR="00C8115A" w14:paraId="5AE65914" w14:textId="77777777" w:rsidTr="0003780D">
        <w:trPr>
          <w:trHeight w:val="287"/>
        </w:trPr>
        <w:tc>
          <w:tcPr>
            <w:tcW w:w="1676" w:type="dxa"/>
            <w:tcBorders>
              <w:top w:val="single" w:sz="8" w:space="0" w:color="002F6C"/>
              <w:left w:val="single" w:sz="8" w:space="0" w:color="002F6C"/>
              <w:bottom w:val="single" w:sz="8" w:space="0" w:color="002F6C"/>
              <w:right w:val="single" w:sz="8" w:space="0" w:color="002F6C"/>
            </w:tcBorders>
          </w:tcPr>
          <w:p w14:paraId="0E1943A7"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150</w:t>
            </w:r>
          </w:p>
        </w:tc>
        <w:tc>
          <w:tcPr>
            <w:tcW w:w="1679" w:type="dxa"/>
            <w:tcBorders>
              <w:top w:val="single" w:sz="8" w:space="0" w:color="002F6C"/>
              <w:left w:val="single" w:sz="8" w:space="0" w:color="002F6C"/>
              <w:bottom w:val="single" w:sz="8" w:space="0" w:color="002F6C"/>
              <w:right w:val="single" w:sz="8" w:space="0" w:color="002F6C"/>
            </w:tcBorders>
          </w:tcPr>
          <w:p w14:paraId="7A45164F"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0.2%</w:t>
            </w:r>
          </w:p>
        </w:tc>
        <w:tc>
          <w:tcPr>
            <w:tcW w:w="1679" w:type="dxa"/>
            <w:tcBorders>
              <w:top w:val="single" w:sz="8" w:space="0" w:color="002F6C"/>
              <w:left w:val="single" w:sz="8" w:space="0" w:color="002F6C"/>
              <w:bottom w:val="single" w:sz="8" w:space="0" w:color="002F6C"/>
              <w:right w:val="single" w:sz="8" w:space="0" w:color="002F6C"/>
            </w:tcBorders>
          </w:tcPr>
          <w:p w14:paraId="4775E131"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100.0%</w:t>
            </w:r>
          </w:p>
        </w:tc>
        <w:tc>
          <w:tcPr>
            <w:tcW w:w="1679" w:type="dxa"/>
            <w:tcBorders>
              <w:top w:val="single" w:sz="8" w:space="0" w:color="002F6C"/>
              <w:left w:val="single" w:sz="8" w:space="0" w:color="002F6C"/>
              <w:bottom w:val="single" w:sz="8" w:space="0" w:color="002F6C"/>
              <w:right w:val="single" w:sz="8" w:space="0" w:color="002F6C"/>
            </w:tcBorders>
          </w:tcPr>
          <w:p w14:paraId="104CDE75"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0.0%</w:t>
            </w:r>
          </w:p>
        </w:tc>
        <w:tc>
          <w:tcPr>
            <w:tcW w:w="1679" w:type="dxa"/>
            <w:tcBorders>
              <w:top w:val="single" w:sz="8" w:space="0" w:color="002F6C"/>
              <w:left w:val="single" w:sz="8" w:space="0" w:color="002F6C"/>
              <w:bottom w:val="single" w:sz="8" w:space="0" w:color="002F6C"/>
              <w:right w:val="single" w:sz="8" w:space="0" w:color="002F6C"/>
            </w:tcBorders>
          </w:tcPr>
          <w:p w14:paraId="6FFEF72F"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0.0%</w:t>
            </w:r>
          </w:p>
        </w:tc>
        <w:tc>
          <w:tcPr>
            <w:tcW w:w="1677" w:type="dxa"/>
            <w:tcBorders>
              <w:top w:val="single" w:sz="8" w:space="0" w:color="002F6C"/>
              <w:left w:val="single" w:sz="8" w:space="0" w:color="002F6C"/>
              <w:bottom w:val="single" w:sz="8" w:space="0" w:color="002F6C"/>
              <w:right w:val="single" w:sz="8" w:space="0" w:color="002F6C"/>
            </w:tcBorders>
          </w:tcPr>
          <w:p w14:paraId="235DA742"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100.0%</w:t>
            </w:r>
          </w:p>
        </w:tc>
      </w:tr>
      <w:tr w:rsidR="00C8115A" w14:paraId="37D36BB3" w14:textId="77777777" w:rsidTr="0003780D">
        <w:trPr>
          <w:trHeight w:val="287"/>
        </w:trPr>
        <w:tc>
          <w:tcPr>
            <w:tcW w:w="1676" w:type="dxa"/>
            <w:tcBorders>
              <w:top w:val="single" w:sz="8" w:space="0" w:color="002F6C"/>
              <w:left w:val="single" w:sz="8" w:space="0" w:color="002F6C"/>
              <w:bottom w:val="single" w:sz="8" w:space="0" w:color="002F6C"/>
              <w:right w:val="single" w:sz="8" w:space="0" w:color="002F6C"/>
            </w:tcBorders>
          </w:tcPr>
          <w:p w14:paraId="51F446C1"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100</w:t>
            </w:r>
          </w:p>
        </w:tc>
        <w:tc>
          <w:tcPr>
            <w:tcW w:w="1679" w:type="dxa"/>
            <w:tcBorders>
              <w:top w:val="single" w:sz="8" w:space="0" w:color="002F6C"/>
              <w:left w:val="single" w:sz="8" w:space="0" w:color="002F6C"/>
              <w:bottom w:val="single" w:sz="8" w:space="0" w:color="002F6C"/>
              <w:right w:val="single" w:sz="8" w:space="0" w:color="002F6C"/>
            </w:tcBorders>
          </w:tcPr>
          <w:p w14:paraId="234B48EF"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0.0%</w:t>
            </w:r>
          </w:p>
        </w:tc>
        <w:tc>
          <w:tcPr>
            <w:tcW w:w="1679" w:type="dxa"/>
            <w:tcBorders>
              <w:top w:val="single" w:sz="8" w:space="0" w:color="002F6C"/>
              <w:left w:val="single" w:sz="8" w:space="0" w:color="002F6C"/>
              <w:bottom w:val="single" w:sz="8" w:space="0" w:color="002F6C"/>
              <w:right w:val="single" w:sz="8" w:space="0" w:color="002F6C"/>
            </w:tcBorders>
          </w:tcPr>
          <w:p w14:paraId="1A39C51B"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100.0%</w:t>
            </w:r>
          </w:p>
        </w:tc>
        <w:tc>
          <w:tcPr>
            <w:tcW w:w="1679" w:type="dxa"/>
            <w:tcBorders>
              <w:top w:val="single" w:sz="8" w:space="0" w:color="002F6C"/>
              <w:left w:val="single" w:sz="8" w:space="0" w:color="002F6C"/>
              <w:bottom w:val="single" w:sz="8" w:space="0" w:color="002F6C"/>
              <w:right w:val="single" w:sz="8" w:space="0" w:color="002F6C"/>
            </w:tcBorders>
          </w:tcPr>
          <w:p w14:paraId="354B4CD7"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0.0%</w:t>
            </w:r>
          </w:p>
        </w:tc>
        <w:tc>
          <w:tcPr>
            <w:tcW w:w="1679" w:type="dxa"/>
            <w:tcBorders>
              <w:top w:val="single" w:sz="8" w:space="0" w:color="002F6C"/>
              <w:left w:val="single" w:sz="8" w:space="0" w:color="002F6C"/>
              <w:bottom w:val="single" w:sz="8" w:space="0" w:color="002F6C"/>
              <w:right w:val="single" w:sz="8" w:space="0" w:color="002F6C"/>
            </w:tcBorders>
          </w:tcPr>
          <w:p w14:paraId="24CF9824"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0.0%</w:t>
            </w:r>
          </w:p>
        </w:tc>
        <w:tc>
          <w:tcPr>
            <w:tcW w:w="1677" w:type="dxa"/>
            <w:tcBorders>
              <w:top w:val="single" w:sz="8" w:space="0" w:color="002F6C"/>
              <w:left w:val="single" w:sz="8" w:space="0" w:color="002F6C"/>
              <w:bottom w:val="single" w:sz="8" w:space="0" w:color="002F6C"/>
              <w:right w:val="single" w:sz="8" w:space="0" w:color="002F6C"/>
            </w:tcBorders>
          </w:tcPr>
          <w:p w14:paraId="4B0C7438"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100.0%</w:t>
            </w:r>
          </w:p>
        </w:tc>
      </w:tr>
      <w:tr w:rsidR="00C8115A" w14:paraId="04DA8580" w14:textId="77777777" w:rsidTr="0003780D">
        <w:trPr>
          <w:trHeight w:val="287"/>
        </w:trPr>
        <w:tc>
          <w:tcPr>
            <w:tcW w:w="1676" w:type="dxa"/>
            <w:tcBorders>
              <w:top w:val="single" w:sz="8" w:space="0" w:color="002F6C"/>
              <w:left w:val="single" w:sz="8" w:space="0" w:color="002F6C"/>
              <w:bottom w:val="single" w:sz="8" w:space="0" w:color="002F6C"/>
              <w:right w:val="single" w:sz="8" w:space="0" w:color="002F6C"/>
            </w:tcBorders>
          </w:tcPr>
          <w:p w14:paraId="44D78652"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50</w:t>
            </w:r>
          </w:p>
        </w:tc>
        <w:tc>
          <w:tcPr>
            <w:tcW w:w="1679" w:type="dxa"/>
            <w:tcBorders>
              <w:top w:val="single" w:sz="8" w:space="0" w:color="002F6C"/>
              <w:left w:val="single" w:sz="8" w:space="0" w:color="002F6C"/>
              <w:bottom w:val="single" w:sz="8" w:space="0" w:color="002F6C"/>
              <w:right w:val="single" w:sz="8" w:space="0" w:color="002F6C"/>
            </w:tcBorders>
          </w:tcPr>
          <w:p w14:paraId="1B48DEE5"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0.0%</w:t>
            </w:r>
          </w:p>
        </w:tc>
        <w:tc>
          <w:tcPr>
            <w:tcW w:w="1679" w:type="dxa"/>
            <w:tcBorders>
              <w:top w:val="single" w:sz="8" w:space="0" w:color="002F6C"/>
              <w:left w:val="single" w:sz="8" w:space="0" w:color="002F6C"/>
              <w:bottom w:val="single" w:sz="8" w:space="0" w:color="002F6C"/>
              <w:right w:val="single" w:sz="8" w:space="0" w:color="002F6C"/>
            </w:tcBorders>
          </w:tcPr>
          <w:p w14:paraId="559BA845"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100.0%</w:t>
            </w:r>
          </w:p>
        </w:tc>
        <w:tc>
          <w:tcPr>
            <w:tcW w:w="1679" w:type="dxa"/>
            <w:tcBorders>
              <w:top w:val="single" w:sz="8" w:space="0" w:color="002F6C"/>
              <w:left w:val="single" w:sz="8" w:space="0" w:color="002F6C"/>
              <w:bottom w:val="single" w:sz="8" w:space="0" w:color="002F6C"/>
              <w:right w:val="single" w:sz="8" w:space="0" w:color="002F6C"/>
            </w:tcBorders>
          </w:tcPr>
          <w:p w14:paraId="4F9337EE"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0.0%</w:t>
            </w:r>
          </w:p>
        </w:tc>
        <w:tc>
          <w:tcPr>
            <w:tcW w:w="1679" w:type="dxa"/>
            <w:tcBorders>
              <w:top w:val="single" w:sz="8" w:space="0" w:color="002F6C"/>
              <w:left w:val="single" w:sz="8" w:space="0" w:color="002F6C"/>
              <w:bottom w:val="single" w:sz="8" w:space="0" w:color="002F6C"/>
              <w:right w:val="single" w:sz="8" w:space="0" w:color="002F6C"/>
            </w:tcBorders>
          </w:tcPr>
          <w:p w14:paraId="5DD58FA2"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0.0%</w:t>
            </w:r>
          </w:p>
        </w:tc>
        <w:tc>
          <w:tcPr>
            <w:tcW w:w="1677" w:type="dxa"/>
            <w:tcBorders>
              <w:top w:val="single" w:sz="8" w:space="0" w:color="002F6C"/>
              <w:left w:val="single" w:sz="8" w:space="0" w:color="002F6C"/>
              <w:bottom w:val="single" w:sz="8" w:space="0" w:color="002F6C"/>
              <w:right w:val="single" w:sz="8" w:space="0" w:color="002F6C"/>
            </w:tcBorders>
          </w:tcPr>
          <w:p w14:paraId="64F42273"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100.0%</w:t>
            </w:r>
          </w:p>
        </w:tc>
      </w:tr>
      <w:tr w:rsidR="00C8115A" w14:paraId="632E54E9" w14:textId="77777777" w:rsidTr="0003780D">
        <w:trPr>
          <w:trHeight w:val="287"/>
        </w:trPr>
        <w:tc>
          <w:tcPr>
            <w:tcW w:w="1676" w:type="dxa"/>
            <w:tcBorders>
              <w:top w:val="single" w:sz="8" w:space="0" w:color="002F6C"/>
              <w:left w:val="single" w:sz="8" w:space="0" w:color="002F6C"/>
              <w:bottom w:val="single" w:sz="8" w:space="0" w:color="002F6C"/>
              <w:right w:val="single" w:sz="8" w:space="0" w:color="002F6C"/>
            </w:tcBorders>
          </w:tcPr>
          <w:p w14:paraId="4E402C4E"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0</w:t>
            </w:r>
          </w:p>
        </w:tc>
        <w:tc>
          <w:tcPr>
            <w:tcW w:w="1679" w:type="dxa"/>
            <w:tcBorders>
              <w:top w:val="single" w:sz="8" w:space="0" w:color="002F6C"/>
              <w:left w:val="single" w:sz="8" w:space="0" w:color="002F6C"/>
              <w:bottom w:val="single" w:sz="8" w:space="0" w:color="002F6C"/>
              <w:right w:val="single" w:sz="8" w:space="0" w:color="002F6C"/>
            </w:tcBorders>
          </w:tcPr>
          <w:p w14:paraId="0EF09E01"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0.0%</w:t>
            </w:r>
          </w:p>
        </w:tc>
        <w:tc>
          <w:tcPr>
            <w:tcW w:w="1679" w:type="dxa"/>
            <w:tcBorders>
              <w:top w:val="single" w:sz="8" w:space="0" w:color="002F6C"/>
              <w:left w:val="single" w:sz="8" w:space="0" w:color="002F6C"/>
              <w:bottom w:val="single" w:sz="8" w:space="0" w:color="002F6C"/>
              <w:right w:val="single" w:sz="8" w:space="0" w:color="002F6C"/>
            </w:tcBorders>
          </w:tcPr>
          <w:p w14:paraId="3FEA54E5"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100.0%</w:t>
            </w:r>
          </w:p>
        </w:tc>
        <w:tc>
          <w:tcPr>
            <w:tcW w:w="1679" w:type="dxa"/>
            <w:tcBorders>
              <w:top w:val="single" w:sz="8" w:space="0" w:color="002F6C"/>
              <w:left w:val="single" w:sz="8" w:space="0" w:color="002F6C"/>
              <w:bottom w:val="single" w:sz="8" w:space="0" w:color="002F6C"/>
              <w:right w:val="single" w:sz="8" w:space="0" w:color="002F6C"/>
            </w:tcBorders>
          </w:tcPr>
          <w:p w14:paraId="1BC7A870"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0.0%</w:t>
            </w:r>
          </w:p>
        </w:tc>
        <w:tc>
          <w:tcPr>
            <w:tcW w:w="1679" w:type="dxa"/>
            <w:tcBorders>
              <w:top w:val="single" w:sz="8" w:space="0" w:color="002F6C"/>
              <w:left w:val="single" w:sz="8" w:space="0" w:color="002F6C"/>
              <w:bottom w:val="single" w:sz="8" w:space="0" w:color="002F6C"/>
              <w:right w:val="single" w:sz="8" w:space="0" w:color="002F6C"/>
            </w:tcBorders>
          </w:tcPr>
          <w:p w14:paraId="5595A2F5"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0.0%</w:t>
            </w:r>
          </w:p>
        </w:tc>
        <w:tc>
          <w:tcPr>
            <w:tcW w:w="1677" w:type="dxa"/>
            <w:tcBorders>
              <w:top w:val="single" w:sz="8" w:space="0" w:color="002F6C"/>
              <w:left w:val="single" w:sz="8" w:space="0" w:color="002F6C"/>
              <w:bottom w:val="single" w:sz="8" w:space="0" w:color="002F6C"/>
              <w:right w:val="single" w:sz="8" w:space="0" w:color="002F6C"/>
            </w:tcBorders>
          </w:tcPr>
          <w:p w14:paraId="68997BC6"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100.0%</w:t>
            </w:r>
          </w:p>
        </w:tc>
      </w:tr>
    </w:tbl>
    <w:p w14:paraId="037C63C3" w14:textId="77777777" w:rsidR="00C8115A" w:rsidRDefault="00C8115A" w:rsidP="00C8115A">
      <w:pPr>
        <w:shd w:val="clear" w:color="auto" w:fill="DAEEF3" w:themeFill="accent5" w:themeFillTint="33"/>
        <w:rPr>
          <w:rFonts w:ascii="Aptos Narrow" w:hAnsi="Aptos Narrow"/>
          <w:b/>
          <w:bCs/>
          <w:i/>
          <w:iCs/>
        </w:rPr>
      </w:pPr>
    </w:p>
    <w:p w14:paraId="560BDFA5" w14:textId="77777777" w:rsidR="00C8115A" w:rsidRPr="00177180" w:rsidRDefault="00C8115A" w:rsidP="00C8115A">
      <w:pPr>
        <w:shd w:val="clear" w:color="auto" w:fill="DAEEF3" w:themeFill="accent5" w:themeFillTint="33"/>
        <w:rPr>
          <w:rFonts w:ascii="Aptos Narrow" w:hAnsi="Aptos Narrow"/>
        </w:rPr>
      </w:pPr>
      <w:r w:rsidRPr="00177180">
        <w:rPr>
          <w:rFonts w:ascii="Aptos Narrow" w:hAnsi="Aptos Narrow"/>
        </w:rPr>
        <w:t>The following table displays a translation of the score cutoff to the risk depth for the validation sample.</w:t>
      </w:r>
    </w:p>
    <w:p w14:paraId="208F9270" w14:textId="77777777" w:rsidR="00C8115A" w:rsidRDefault="00C8115A" w:rsidP="00C8115A">
      <w:pPr>
        <w:shd w:val="clear" w:color="auto" w:fill="DAEEF3" w:themeFill="accent5" w:themeFillTint="33"/>
        <w:rPr>
          <w:rFonts w:ascii="Aptos Narrow" w:hAnsi="Aptos Narrow"/>
          <w:b/>
          <w:bCs/>
          <w:i/>
          <w:iCs/>
        </w:rPr>
      </w:pPr>
      <w:r w:rsidRPr="00177180">
        <w:rPr>
          <w:rFonts w:ascii="Aptos Narrow" w:hAnsi="Aptos Narrow"/>
          <w:b/>
          <w:bCs/>
          <w:i/>
          <w:iCs/>
        </w:rPr>
        <w:t>Validation Sample Score Cutoff to Risk Depth</w:t>
      </w:r>
    </w:p>
    <w:tbl>
      <w:tblPr>
        <w:tblStyle w:val="TableGrid0"/>
        <w:tblW w:w="10083" w:type="dxa"/>
        <w:tblInd w:w="3" w:type="dxa"/>
        <w:tblCellMar>
          <w:top w:w="23" w:type="dxa"/>
          <w:left w:w="102" w:type="dxa"/>
          <w:right w:w="102" w:type="dxa"/>
        </w:tblCellMar>
        <w:tblLook w:val="04A0" w:firstRow="1" w:lastRow="0" w:firstColumn="1" w:lastColumn="0" w:noHBand="0" w:noVBand="1"/>
      </w:tblPr>
      <w:tblGrid>
        <w:gridCol w:w="1439"/>
        <w:gridCol w:w="1441"/>
        <w:gridCol w:w="1441"/>
        <w:gridCol w:w="1441"/>
        <w:gridCol w:w="1441"/>
        <w:gridCol w:w="1441"/>
        <w:gridCol w:w="1439"/>
      </w:tblGrid>
      <w:tr w:rsidR="00C8115A" w14:paraId="2E0D47EF" w14:textId="77777777" w:rsidTr="0003780D">
        <w:trPr>
          <w:trHeight w:val="593"/>
        </w:trPr>
        <w:tc>
          <w:tcPr>
            <w:tcW w:w="1439" w:type="dxa"/>
            <w:tcBorders>
              <w:top w:val="nil"/>
              <w:left w:val="single" w:sz="8" w:space="0" w:color="002F6C"/>
              <w:bottom w:val="single" w:sz="8" w:space="0" w:color="002F6C"/>
              <w:right w:val="single" w:sz="8" w:space="0" w:color="002F6C"/>
            </w:tcBorders>
            <w:shd w:val="clear" w:color="auto" w:fill="002F6C"/>
            <w:vAlign w:val="center"/>
          </w:tcPr>
          <w:p w14:paraId="3EF18FD4" w14:textId="77777777" w:rsidR="00C8115A" w:rsidRDefault="00C8115A">
            <w:pPr>
              <w:spacing w:line="259" w:lineRule="auto"/>
              <w:ind w:right="2"/>
              <w:jc w:val="center"/>
            </w:pPr>
            <w:r>
              <w:rPr>
                <w:rFonts w:ascii="Calibri" w:eastAsia="Calibri" w:hAnsi="Calibri" w:cs="Calibri"/>
                <w:b/>
                <w:color w:val="FFFFFF"/>
                <w:sz w:val="20"/>
              </w:rPr>
              <w:t>Risk Depth</w:t>
            </w:r>
          </w:p>
        </w:tc>
        <w:tc>
          <w:tcPr>
            <w:tcW w:w="1441" w:type="dxa"/>
            <w:tcBorders>
              <w:top w:val="nil"/>
              <w:left w:val="single" w:sz="8" w:space="0" w:color="002F6C"/>
              <w:bottom w:val="single" w:sz="8" w:space="0" w:color="002F6C"/>
              <w:right w:val="single" w:sz="8" w:space="0" w:color="002F6C"/>
            </w:tcBorders>
            <w:shd w:val="clear" w:color="auto" w:fill="002F6C"/>
            <w:vAlign w:val="center"/>
          </w:tcPr>
          <w:p w14:paraId="54279A3F" w14:textId="77777777" w:rsidR="00C8115A" w:rsidRDefault="00C8115A">
            <w:pPr>
              <w:spacing w:line="259" w:lineRule="auto"/>
              <w:ind w:left="30"/>
            </w:pPr>
            <w:r>
              <w:rPr>
                <w:rFonts w:ascii="Calibri" w:eastAsia="Calibri" w:hAnsi="Calibri" w:cs="Calibri"/>
                <w:b/>
                <w:color w:val="FFFFFF"/>
                <w:sz w:val="20"/>
              </w:rPr>
              <w:t>Score Cutoff</w:t>
            </w:r>
          </w:p>
        </w:tc>
        <w:tc>
          <w:tcPr>
            <w:tcW w:w="1441" w:type="dxa"/>
            <w:tcBorders>
              <w:top w:val="nil"/>
              <w:left w:val="single" w:sz="8" w:space="0" w:color="002F6C"/>
              <w:bottom w:val="single" w:sz="8" w:space="0" w:color="002F6C"/>
              <w:right w:val="single" w:sz="8" w:space="0" w:color="002F6C"/>
            </w:tcBorders>
            <w:shd w:val="clear" w:color="auto" w:fill="002F6C"/>
            <w:vAlign w:val="center"/>
          </w:tcPr>
          <w:p w14:paraId="0E5541C0" w14:textId="77777777" w:rsidR="00C8115A" w:rsidRDefault="00C8115A">
            <w:pPr>
              <w:spacing w:line="259" w:lineRule="auto"/>
            </w:pPr>
            <w:r>
              <w:rPr>
                <w:rFonts w:ascii="Calibri" w:eastAsia="Calibri" w:hAnsi="Calibri" w:cs="Calibri"/>
                <w:b/>
                <w:color w:val="FFFFFF"/>
                <w:sz w:val="20"/>
              </w:rPr>
              <w:t>% of Records</w:t>
            </w:r>
          </w:p>
        </w:tc>
        <w:tc>
          <w:tcPr>
            <w:tcW w:w="1441" w:type="dxa"/>
            <w:tcBorders>
              <w:top w:val="nil"/>
              <w:left w:val="single" w:sz="8" w:space="0" w:color="002F6C"/>
              <w:bottom w:val="single" w:sz="8" w:space="0" w:color="002F6C"/>
              <w:right w:val="single" w:sz="8" w:space="0" w:color="002F6C"/>
            </w:tcBorders>
            <w:shd w:val="clear" w:color="auto" w:fill="002F6C"/>
          </w:tcPr>
          <w:p w14:paraId="77C81493" w14:textId="77777777" w:rsidR="00C8115A" w:rsidRDefault="00C8115A">
            <w:pPr>
              <w:spacing w:line="259" w:lineRule="auto"/>
              <w:jc w:val="center"/>
            </w:pPr>
            <w:proofErr w:type="spellStart"/>
            <w:r>
              <w:rPr>
                <w:rFonts w:ascii="Calibri" w:eastAsia="Calibri" w:hAnsi="Calibri" w:cs="Calibri"/>
                <w:b/>
                <w:color w:val="FFFFFF"/>
                <w:sz w:val="20"/>
              </w:rPr>
              <w:t>Cuml</w:t>
            </w:r>
            <w:proofErr w:type="spellEnd"/>
            <w:r>
              <w:rPr>
                <w:rFonts w:ascii="Calibri" w:eastAsia="Calibri" w:hAnsi="Calibri" w:cs="Calibri"/>
                <w:b/>
                <w:color w:val="FFFFFF"/>
                <w:sz w:val="20"/>
              </w:rPr>
              <w:t xml:space="preserve"> % of Records</w:t>
            </w:r>
          </w:p>
        </w:tc>
        <w:tc>
          <w:tcPr>
            <w:tcW w:w="1441" w:type="dxa"/>
            <w:tcBorders>
              <w:top w:val="nil"/>
              <w:left w:val="single" w:sz="8" w:space="0" w:color="002F6C"/>
              <w:bottom w:val="single" w:sz="8" w:space="0" w:color="002F6C"/>
              <w:right w:val="single" w:sz="8" w:space="0" w:color="002F6C"/>
            </w:tcBorders>
            <w:shd w:val="clear" w:color="auto" w:fill="002F6C"/>
            <w:vAlign w:val="center"/>
          </w:tcPr>
          <w:p w14:paraId="51CA4396" w14:textId="77777777" w:rsidR="00C8115A" w:rsidRDefault="00C8115A">
            <w:pPr>
              <w:spacing w:line="259" w:lineRule="auto"/>
              <w:jc w:val="center"/>
            </w:pPr>
            <w:r>
              <w:rPr>
                <w:rFonts w:ascii="Calibri" w:eastAsia="Calibri" w:hAnsi="Calibri" w:cs="Calibri"/>
                <w:b/>
                <w:color w:val="FFFFFF"/>
                <w:sz w:val="20"/>
              </w:rPr>
              <w:t>Bad Rate</w:t>
            </w:r>
          </w:p>
        </w:tc>
        <w:tc>
          <w:tcPr>
            <w:tcW w:w="1441" w:type="dxa"/>
            <w:tcBorders>
              <w:top w:val="nil"/>
              <w:left w:val="single" w:sz="8" w:space="0" w:color="002F6C"/>
              <w:bottom w:val="single" w:sz="8" w:space="0" w:color="002F6C"/>
              <w:right w:val="single" w:sz="8" w:space="0" w:color="002F6C"/>
            </w:tcBorders>
            <w:shd w:val="clear" w:color="auto" w:fill="002F6C"/>
            <w:vAlign w:val="center"/>
          </w:tcPr>
          <w:p w14:paraId="578FB8D1" w14:textId="77777777" w:rsidR="00C8115A" w:rsidRDefault="00C8115A">
            <w:pPr>
              <w:spacing w:line="259" w:lineRule="auto"/>
              <w:jc w:val="center"/>
            </w:pPr>
            <w:r>
              <w:rPr>
                <w:rFonts w:ascii="Calibri" w:eastAsia="Calibri" w:hAnsi="Calibri" w:cs="Calibri"/>
                <w:b/>
                <w:color w:val="FFFFFF"/>
                <w:sz w:val="20"/>
              </w:rPr>
              <w:t>% of Bads</w:t>
            </w:r>
          </w:p>
        </w:tc>
        <w:tc>
          <w:tcPr>
            <w:tcW w:w="1439" w:type="dxa"/>
            <w:tcBorders>
              <w:top w:val="nil"/>
              <w:left w:val="single" w:sz="8" w:space="0" w:color="002F6C"/>
              <w:bottom w:val="single" w:sz="8" w:space="0" w:color="002F6C"/>
              <w:right w:val="single" w:sz="8" w:space="0" w:color="002F6C"/>
            </w:tcBorders>
            <w:shd w:val="clear" w:color="auto" w:fill="002F6C"/>
          </w:tcPr>
          <w:p w14:paraId="3FB21646" w14:textId="77777777" w:rsidR="00C8115A" w:rsidRDefault="00C8115A">
            <w:pPr>
              <w:spacing w:line="259" w:lineRule="auto"/>
              <w:jc w:val="center"/>
            </w:pPr>
            <w:proofErr w:type="spellStart"/>
            <w:r>
              <w:rPr>
                <w:rFonts w:ascii="Calibri" w:eastAsia="Calibri" w:hAnsi="Calibri" w:cs="Calibri"/>
                <w:b/>
                <w:color w:val="FFFFFF"/>
                <w:sz w:val="20"/>
              </w:rPr>
              <w:t>Cuml</w:t>
            </w:r>
            <w:proofErr w:type="spellEnd"/>
            <w:r>
              <w:rPr>
                <w:rFonts w:ascii="Calibri" w:eastAsia="Calibri" w:hAnsi="Calibri" w:cs="Calibri"/>
                <w:b/>
                <w:color w:val="FFFFFF"/>
                <w:sz w:val="20"/>
              </w:rPr>
              <w:t xml:space="preserve"> % of Bads</w:t>
            </w:r>
          </w:p>
        </w:tc>
      </w:tr>
      <w:tr w:rsidR="00C8115A" w14:paraId="33C7B4AD" w14:textId="77777777" w:rsidTr="0003780D">
        <w:trPr>
          <w:trHeight w:val="295"/>
        </w:trPr>
        <w:tc>
          <w:tcPr>
            <w:tcW w:w="1439" w:type="dxa"/>
            <w:tcBorders>
              <w:top w:val="single" w:sz="8" w:space="0" w:color="002F6C"/>
              <w:left w:val="single" w:sz="8" w:space="0" w:color="002F6C"/>
              <w:bottom w:val="single" w:sz="8" w:space="0" w:color="002F6C"/>
              <w:right w:val="single" w:sz="8" w:space="0" w:color="002F6C"/>
            </w:tcBorders>
          </w:tcPr>
          <w:p w14:paraId="4E8D60C2"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1%</w:t>
            </w:r>
          </w:p>
        </w:tc>
        <w:tc>
          <w:tcPr>
            <w:tcW w:w="1441" w:type="dxa"/>
            <w:tcBorders>
              <w:top w:val="single" w:sz="8" w:space="0" w:color="002F6C"/>
              <w:left w:val="single" w:sz="8" w:space="0" w:color="002F6C"/>
              <w:bottom w:val="single" w:sz="8" w:space="0" w:color="002F6C"/>
              <w:right w:val="single" w:sz="8" w:space="0" w:color="002F6C"/>
            </w:tcBorders>
          </w:tcPr>
          <w:p w14:paraId="20C5D084"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836</w:t>
            </w:r>
          </w:p>
        </w:tc>
        <w:tc>
          <w:tcPr>
            <w:tcW w:w="1441" w:type="dxa"/>
            <w:tcBorders>
              <w:top w:val="single" w:sz="8" w:space="0" w:color="002F6C"/>
              <w:left w:val="single" w:sz="8" w:space="0" w:color="002F6C"/>
              <w:bottom w:val="single" w:sz="8" w:space="0" w:color="002F6C"/>
              <w:right w:val="single" w:sz="8" w:space="0" w:color="002F6C"/>
            </w:tcBorders>
          </w:tcPr>
          <w:p w14:paraId="5FDD09DB"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1.0%</w:t>
            </w:r>
          </w:p>
        </w:tc>
        <w:tc>
          <w:tcPr>
            <w:tcW w:w="1441" w:type="dxa"/>
            <w:tcBorders>
              <w:top w:val="single" w:sz="8" w:space="0" w:color="002F6C"/>
              <w:left w:val="single" w:sz="8" w:space="0" w:color="002F6C"/>
              <w:bottom w:val="single" w:sz="8" w:space="0" w:color="002F6C"/>
              <w:right w:val="single" w:sz="8" w:space="0" w:color="002F6C"/>
            </w:tcBorders>
          </w:tcPr>
          <w:p w14:paraId="3DCFEF59"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1.0%</w:t>
            </w:r>
          </w:p>
        </w:tc>
        <w:tc>
          <w:tcPr>
            <w:tcW w:w="1441" w:type="dxa"/>
            <w:tcBorders>
              <w:top w:val="single" w:sz="8" w:space="0" w:color="002F6C"/>
              <w:left w:val="single" w:sz="8" w:space="0" w:color="002F6C"/>
              <w:bottom w:val="single" w:sz="8" w:space="0" w:color="002F6C"/>
              <w:right w:val="single" w:sz="8" w:space="0" w:color="002F6C"/>
            </w:tcBorders>
          </w:tcPr>
          <w:p w14:paraId="6D1E0C89"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62.2%</w:t>
            </w:r>
          </w:p>
        </w:tc>
        <w:tc>
          <w:tcPr>
            <w:tcW w:w="1441" w:type="dxa"/>
            <w:tcBorders>
              <w:top w:val="single" w:sz="8" w:space="0" w:color="002F6C"/>
              <w:left w:val="single" w:sz="8" w:space="0" w:color="002F6C"/>
              <w:bottom w:val="single" w:sz="8" w:space="0" w:color="002F6C"/>
              <w:right w:val="single" w:sz="8" w:space="0" w:color="002F6C"/>
            </w:tcBorders>
          </w:tcPr>
          <w:p w14:paraId="34D3D07E"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48.1%</w:t>
            </w:r>
          </w:p>
        </w:tc>
        <w:tc>
          <w:tcPr>
            <w:tcW w:w="1439" w:type="dxa"/>
            <w:tcBorders>
              <w:top w:val="single" w:sz="8" w:space="0" w:color="002F6C"/>
              <w:left w:val="single" w:sz="8" w:space="0" w:color="002F6C"/>
              <w:bottom w:val="single" w:sz="8" w:space="0" w:color="002F6C"/>
              <w:right w:val="single" w:sz="8" w:space="0" w:color="002F6C"/>
            </w:tcBorders>
          </w:tcPr>
          <w:p w14:paraId="3CF23AD4"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48.1%</w:t>
            </w:r>
          </w:p>
        </w:tc>
      </w:tr>
      <w:tr w:rsidR="00C8115A" w14:paraId="577E8DD8" w14:textId="77777777" w:rsidTr="0003780D">
        <w:trPr>
          <w:trHeight w:val="292"/>
        </w:trPr>
        <w:tc>
          <w:tcPr>
            <w:tcW w:w="1439" w:type="dxa"/>
            <w:tcBorders>
              <w:top w:val="single" w:sz="8" w:space="0" w:color="002F6C"/>
              <w:left w:val="single" w:sz="8" w:space="0" w:color="002F6C"/>
              <w:bottom w:val="single" w:sz="8" w:space="0" w:color="002F6C"/>
              <w:right w:val="single" w:sz="8" w:space="0" w:color="002F6C"/>
            </w:tcBorders>
          </w:tcPr>
          <w:p w14:paraId="0F6B2CA3"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2%</w:t>
            </w:r>
          </w:p>
        </w:tc>
        <w:tc>
          <w:tcPr>
            <w:tcW w:w="1441" w:type="dxa"/>
            <w:tcBorders>
              <w:top w:val="single" w:sz="8" w:space="0" w:color="002F6C"/>
              <w:left w:val="single" w:sz="8" w:space="0" w:color="002F6C"/>
              <w:bottom w:val="single" w:sz="8" w:space="0" w:color="002F6C"/>
              <w:right w:val="single" w:sz="8" w:space="0" w:color="002F6C"/>
            </w:tcBorders>
          </w:tcPr>
          <w:p w14:paraId="1D9C3040"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752</w:t>
            </w:r>
          </w:p>
        </w:tc>
        <w:tc>
          <w:tcPr>
            <w:tcW w:w="1441" w:type="dxa"/>
            <w:tcBorders>
              <w:top w:val="single" w:sz="8" w:space="0" w:color="002F6C"/>
              <w:left w:val="single" w:sz="8" w:space="0" w:color="002F6C"/>
              <w:bottom w:val="single" w:sz="8" w:space="0" w:color="002F6C"/>
              <w:right w:val="single" w:sz="8" w:space="0" w:color="002F6C"/>
            </w:tcBorders>
          </w:tcPr>
          <w:p w14:paraId="0BF3C239"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1.0%</w:t>
            </w:r>
          </w:p>
        </w:tc>
        <w:tc>
          <w:tcPr>
            <w:tcW w:w="1441" w:type="dxa"/>
            <w:tcBorders>
              <w:top w:val="single" w:sz="8" w:space="0" w:color="002F6C"/>
              <w:left w:val="single" w:sz="8" w:space="0" w:color="002F6C"/>
              <w:bottom w:val="single" w:sz="8" w:space="0" w:color="002F6C"/>
              <w:right w:val="single" w:sz="8" w:space="0" w:color="002F6C"/>
            </w:tcBorders>
          </w:tcPr>
          <w:p w14:paraId="216EB650"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2.0%</w:t>
            </w:r>
          </w:p>
        </w:tc>
        <w:tc>
          <w:tcPr>
            <w:tcW w:w="1441" w:type="dxa"/>
            <w:tcBorders>
              <w:top w:val="single" w:sz="8" w:space="0" w:color="002F6C"/>
              <w:left w:val="single" w:sz="8" w:space="0" w:color="002F6C"/>
              <w:bottom w:val="single" w:sz="8" w:space="0" w:color="002F6C"/>
              <w:right w:val="single" w:sz="8" w:space="0" w:color="002F6C"/>
            </w:tcBorders>
          </w:tcPr>
          <w:p w14:paraId="2F54D7FB"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19.4%</w:t>
            </w:r>
          </w:p>
        </w:tc>
        <w:tc>
          <w:tcPr>
            <w:tcW w:w="1441" w:type="dxa"/>
            <w:tcBorders>
              <w:top w:val="single" w:sz="8" w:space="0" w:color="002F6C"/>
              <w:left w:val="single" w:sz="8" w:space="0" w:color="002F6C"/>
              <w:bottom w:val="single" w:sz="8" w:space="0" w:color="002F6C"/>
              <w:right w:val="single" w:sz="8" w:space="0" w:color="002F6C"/>
            </w:tcBorders>
          </w:tcPr>
          <w:p w14:paraId="64EE8582"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14.9%</w:t>
            </w:r>
          </w:p>
        </w:tc>
        <w:tc>
          <w:tcPr>
            <w:tcW w:w="1439" w:type="dxa"/>
            <w:tcBorders>
              <w:top w:val="single" w:sz="8" w:space="0" w:color="002F6C"/>
              <w:left w:val="single" w:sz="8" w:space="0" w:color="002F6C"/>
              <w:bottom w:val="single" w:sz="8" w:space="0" w:color="002F6C"/>
              <w:right w:val="single" w:sz="8" w:space="0" w:color="002F6C"/>
            </w:tcBorders>
          </w:tcPr>
          <w:p w14:paraId="2D84B773"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63.0%</w:t>
            </w:r>
          </w:p>
        </w:tc>
      </w:tr>
      <w:tr w:rsidR="00C8115A" w14:paraId="2229D146" w14:textId="77777777" w:rsidTr="0003780D">
        <w:trPr>
          <w:trHeight w:val="292"/>
        </w:trPr>
        <w:tc>
          <w:tcPr>
            <w:tcW w:w="1439" w:type="dxa"/>
            <w:tcBorders>
              <w:top w:val="single" w:sz="8" w:space="0" w:color="002F6C"/>
              <w:left w:val="single" w:sz="8" w:space="0" w:color="002F6C"/>
              <w:bottom w:val="single" w:sz="8" w:space="0" w:color="002F6C"/>
              <w:right w:val="single" w:sz="8" w:space="0" w:color="002F6C"/>
            </w:tcBorders>
          </w:tcPr>
          <w:p w14:paraId="2D1473DB"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3%</w:t>
            </w:r>
          </w:p>
        </w:tc>
        <w:tc>
          <w:tcPr>
            <w:tcW w:w="1441" w:type="dxa"/>
            <w:tcBorders>
              <w:top w:val="single" w:sz="8" w:space="0" w:color="002F6C"/>
              <w:left w:val="single" w:sz="8" w:space="0" w:color="002F6C"/>
              <w:bottom w:val="single" w:sz="8" w:space="0" w:color="002F6C"/>
              <w:right w:val="single" w:sz="8" w:space="0" w:color="002F6C"/>
            </w:tcBorders>
          </w:tcPr>
          <w:p w14:paraId="04AD70FA"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714</w:t>
            </w:r>
          </w:p>
        </w:tc>
        <w:tc>
          <w:tcPr>
            <w:tcW w:w="1441" w:type="dxa"/>
            <w:tcBorders>
              <w:top w:val="single" w:sz="8" w:space="0" w:color="002F6C"/>
              <w:left w:val="single" w:sz="8" w:space="0" w:color="002F6C"/>
              <w:bottom w:val="single" w:sz="8" w:space="0" w:color="002F6C"/>
              <w:right w:val="single" w:sz="8" w:space="0" w:color="002F6C"/>
            </w:tcBorders>
          </w:tcPr>
          <w:p w14:paraId="0CD3E730"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1.0%</w:t>
            </w:r>
          </w:p>
        </w:tc>
        <w:tc>
          <w:tcPr>
            <w:tcW w:w="1441" w:type="dxa"/>
            <w:tcBorders>
              <w:top w:val="single" w:sz="8" w:space="0" w:color="002F6C"/>
              <w:left w:val="single" w:sz="8" w:space="0" w:color="002F6C"/>
              <w:bottom w:val="single" w:sz="8" w:space="0" w:color="002F6C"/>
              <w:right w:val="single" w:sz="8" w:space="0" w:color="002F6C"/>
            </w:tcBorders>
          </w:tcPr>
          <w:p w14:paraId="3858D10A"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3.0%</w:t>
            </w:r>
          </w:p>
        </w:tc>
        <w:tc>
          <w:tcPr>
            <w:tcW w:w="1441" w:type="dxa"/>
            <w:tcBorders>
              <w:top w:val="single" w:sz="8" w:space="0" w:color="002F6C"/>
              <w:left w:val="single" w:sz="8" w:space="0" w:color="002F6C"/>
              <w:bottom w:val="single" w:sz="8" w:space="0" w:color="002F6C"/>
              <w:right w:val="single" w:sz="8" w:space="0" w:color="002F6C"/>
            </w:tcBorders>
          </w:tcPr>
          <w:p w14:paraId="425833BD"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8.0%</w:t>
            </w:r>
          </w:p>
        </w:tc>
        <w:tc>
          <w:tcPr>
            <w:tcW w:w="1441" w:type="dxa"/>
            <w:tcBorders>
              <w:top w:val="single" w:sz="8" w:space="0" w:color="002F6C"/>
              <w:left w:val="single" w:sz="8" w:space="0" w:color="002F6C"/>
              <w:bottom w:val="single" w:sz="8" w:space="0" w:color="002F6C"/>
              <w:right w:val="single" w:sz="8" w:space="0" w:color="002F6C"/>
            </w:tcBorders>
          </w:tcPr>
          <w:p w14:paraId="4CC5C1F6"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6.1%</w:t>
            </w:r>
          </w:p>
        </w:tc>
        <w:tc>
          <w:tcPr>
            <w:tcW w:w="1439" w:type="dxa"/>
            <w:tcBorders>
              <w:top w:val="single" w:sz="8" w:space="0" w:color="002F6C"/>
              <w:left w:val="single" w:sz="8" w:space="0" w:color="002F6C"/>
              <w:bottom w:val="single" w:sz="8" w:space="0" w:color="002F6C"/>
              <w:right w:val="single" w:sz="8" w:space="0" w:color="002F6C"/>
            </w:tcBorders>
          </w:tcPr>
          <w:p w14:paraId="59AECE36"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69.1%</w:t>
            </w:r>
          </w:p>
        </w:tc>
      </w:tr>
      <w:tr w:rsidR="00C8115A" w14:paraId="24D28486" w14:textId="77777777" w:rsidTr="0003780D">
        <w:trPr>
          <w:trHeight w:val="292"/>
        </w:trPr>
        <w:tc>
          <w:tcPr>
            <w:tcW w:w="1439" w:type="dxa"/>
            <w:tcBorders>
              <w:top w:val="single" w:sz="8" w:space="0" w:color="002F6C"/>
              <w:left w:val="single" w:sz="8" w:space="0" w:color="002F6C"/>
              <w:bottom w:val="single" w:sz="8" w:space="0" w:color="002F6C"/>
              <w:right w:val="single" w:sz="8" w:space="0" w:color="002F6C"/>
            </w:tcBorders>
          </w:tcPr>
          <w:p w14:paraId="394E343C"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4%</w:t>
            </w:r>
          </w:p>
        </w:tc>
        <w:tc>
          <w:tcPr>
            <w:tcW w:w="1441" w:type="dxa"/>
            <w:tcBorders>
              <w:top w:val="single" w:sz="8" w:space="0" w:color="002F6C"/>
              <w:left w:val="single" w:sz="8" w:space="0" w:color="002F6C"/>
              <w:bottom w:val="single" w:sz="8" w:space="0" w:color="002F6C"/>
              <w:right w:val="single" w:sz="8" w:space="0" w:color="002F6C"/>
            </w:tcBorders>
          </w:tcPr>
          <w:p w14:paraId="0836B86B"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690</w:t>
            </w:r>
          </w:p>
        </w:tc>
        <w:tc>
          <w:tcPr>
            <w:tcW w:w="1441" w:type="dxa"/>
            <w:tcBorders>
              <w:top w:val="single" w:sz="8" w:space="0" w:color="002F6C"/>
              <w:left w:val="single" w:sz="8" w:space="0" w:color="002F6C"/>
              <w:bottom w:val="single" w:sz="8" w:space="0" w:color="002F6C"/>
              <w:right w:val="single" w:sz="8" w:space="0" w:color="002F6C"/>
            </w:tcBorders>
          </w:tcPr>
          <w:p w14:paraId="364D9373"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1.0%</w:t>
            </w:r>
          </w:p>
        </w:tc>
        <w:tc>
          <w:tcPr>
            <w:tcW w:w="1441" w:type="dxa"/>
            <w:tcBorders>
              <w:top w:val="single" w:sz="8" w:space="0" w:color="002F6C"/>
              <w:left w:val="single" w:sz="8" w:space="0" w:color="002F6C"/>
              <w:bottom w:val="single" w:sz="8" w:space="0" w:color="002F6C"/>
              <w:right w:val="single" w:sz="8" w:space="0" w:color="002F6C"/>
            </w:tcBorders>
          </w:tcPr>
          <w:p w14:paraId="591E6D8E"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4.0%</w:t>
            </w:r>
          </w:p>
        </w:tc>
        <w:tc>
          <w:tcPr>
            <w:tcW w:w="1441" w:type="dxa"/>
            <w:tcBorders>
              <w:top w:val="single" w:sz="8" w:space="0" w:color="002F6C"/>
              <w:left w:val="single" w:sz="8" w:space="0" w:color="002F6C"/>
              <w:bottom w:val="single" w:sz="8" w:space="0" w:color="002F6C"/>
              <w:right w:val="single" w:sz="8" w:space="0" w:color="002F6C"/>
            </w:tcBorders>
          </w:tcPr>
          <w:p w14:paraId="7F5DC510"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4.9%</w:t>
            </w:r>
          </w:p>
        </w:tc>
        <w:tc>
          <w:tcPr>
            <w:tcW w:w="1441" w:type="dxa"/>
            <w:tcBorders>
              <w:top w:val="single" w:sz="8" w:space="0" w:color="002F6C"/>
              <w:left w:val="single" w:sz="8" w:space="0" w:color="002F6C"/>
              <w:bottom w:val="single" w:sz="8" w:space="0" w:color="002F6C"/>
              <w:right w:val="single" w:sz="8" w:space="0" w:color="002F6C"/>
            </w:tcBorders>
          </w:tcPr>
          <w:p w14:paraId="4B5DE6E8"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3.7%</w:t>
            </w:r>
          </w:p>
        </w:tc>
        <w:tc>
          <w:tcPr>
            <w:tcW w:w="1439" w:type="dxa"/>
            <w:tcBorders>
              <w:top w:val="single" w:sz="8" w:space="0" w:color="002F6C"/>
              <w:left w:val="single" w:sz="8" w:space="0" w:color="002F6C"/>
              <w:bottom w:val="single" w:sz="8" w:space="0" w:color="002F6C"/>
              <w:right w:val="single" w:sz="8" w:space="0" w:color="002F6C"/>
            </w:tcBorders>
          </w:tcPr>
          <w:p w14:paraId="6C7021ED"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72.8%</w:t>
            </w:r>
          </w:p>
        </w:tc>
      </w:tr>
      <w:tr w:rsidR="00C8115A" w14:paraId="28060101" w14:textId="77777777" w:rsidTr="0003780D">
        <w:trPr>
          <w:trHeight w:val="292"/>
        </w:trPr>
        <w:tc>
          <w:tcPr>
            <w:tcW w:w="1439" w:type="dxa"/>
            <w:tcBorders>
              <w:top w:val="single" w:sz="8" w:space="0" w:color="002F6C"/>
              <w:left w:val="single" w:sz="8" w:space="0" w:color="002F6C"/>
              <w:bottom w:val="single" w:sz="8" w:space="0" w:color="002F6C"/>
              <w:right w:val="single" w:sz="8" w:space="0" w:color="002F6C"/>
            </w:tcBorders>
          </w:tcPr>
          <w:p w14:paraId="3B32D33C"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5%</w:t>
            </w:r>
          </w:p>
        </w:tc>
        <w:tc>
          <w:tcPr>
            <w:tcW w:w="1441" w:type="dxa"/>
            <w:tcBorders>
              <w:top w:val="single" w:sz="8" w:space="0" w:color="002F6C"/>
              <w:left w:val="single" w:sz="8" w:space="0" w:color="002F6C"/>
              <w:bottom w:val="single" w:sz="8" w:space="0" w:color="002F6C"/>
              <w:right w:val="single" w:sz="8" w:space="0" w:color="002F6C"/>
            </w:tcBorders>
          </w:tcPr>
          <w:p w14:paraId="27DE745F"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672</w:t>
            </w:r>
          </w:p>
        </w:tc>
        <w:tc>
          <w:tcPr>
            <w:tcW w:w="1441" w:type="dxa"/>
            <w:tcBorders>
              <w:top w:val="single" w:sz="8" w:space="0" w:color="002F6C"/>
              <w:left w:val="single" w:sz="8" w:space="0" w:color="002F6C"/>
              <w:bottom w:val="single" w:sz="8" w:space="0" w:color="002F6C"/>
              <w:right w:val="single" w:sz="8" w:space="0" w:color="002F6C"/>
            </w:tcBorders>
          </w:tcPr>
          <w:p w14:paraId="1C23369B"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1.0%</w:t>
            </w:r>
          </w:p>
        </w:tc>
        <w:tc>
          <w:tcPr>
            <w:tcW w:w="1441" w:type="dxa"/>
            <w:tcBorders>
              <w:top w:val="single" w:sz="8" w:space="0" w:color="002F6C"/>
              <w:left w:val="single" w:sz="8" w:space="0" w:color="002F6C"/>
              <w:bottom w:val="single" w:sz="8" w:space="0" w:color="002F6C"/>
              <w:right w:val="single" w:sz="8" w:space="0" w:color="002F6C"/>
            </w:tcBorders>
          </w:tcPr>
          <w:p w14:paraId="0DF2A6D6"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5.0%</w:t>
            </w:r>
          </w:p>
        </w:tc>
        <w:tc>
          <w:tcPr>
            <w:tcW w:w="1441" w:type="dxa"/>
            <w:tcBorders>
              <w:top w:val="single" w:sz="8" w:space="0" w:color="002F6C"/>
              <w:left w:val="single" w:sz="8" w:space="0" w:color="002F6C"/>
              <w:bottom w:val="single" w:sz="8" w:space="0" w:color="002F6C"/>
              <w:right w:val="single" w:sz="8" w:space="0" w:color="002F6C"/>
            </w:tcBorders>
          </w:tcPr>
          <w:p w14:paraId="30F72102"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3.5%</w:t>
            </w:r>
          </w:p>
        </w:tc>
        <w:tc>
          <w:tcPr>
            <w:tcW w:w="1441" w:type="dxa"/>
            <w:tcBorders>
              <w:top w:val="single" w:sz="8" w:space="0" w:color="002F6C"/>
              <w:left w:val="single" w:sz="8" w:space="0" w:color="002F6C"/>
              <w:bottom w:val="single" w:sz="8" w:space="0" w:color="002F6C"/>
              <w:right w:val="single" w:sz="8" w:space="0" w:color="002F6C"/>
            </w:tcBorders>
          </w:tcPr>
          <w:p w14:paraId="13BA0539"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2.7%</w:t>
            </w:r>
          </w:p>
        </w:tc>
        <w:tc>
          <w:tcPr>
            <w:tcW w:w="1439" w:type="dxa"/>
            <w:tcBorders>
              <w:top w:val="single" w:sz="8" w:space="0" w:color="002F6C"/>
              <w:left w:val="single" w:sz="8" w:space="0" w:color="002F6C"/>
              <w:bottom w:val="single" w:sz="8" w:space="0" w:color="002F6C"/>
              <w:right w:val="single" w:sz="8" w:space="0" w:color="002F6C"/>
            </w:tcBorders>
          </w:tcPr>
          <w:p w14:paraId="626717B9"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75.5%</w:t>
            </w:r>
          </w:p>
        </w:tc>
      </w:tr>
      <w:tr w:rsidR="00C8115A" w14:paraId="6B3B8C30" w14:textId="77777777" w:rsidTr="0003780D">
        <w:trPr>
          <w:trHeight w:val="292"/>
        </w:trPr>
        <w:tc>
          <w:tcPr>
            <w:tcW w:w="1439" w:type="dxa"/>
            <w:tcBorders>
              <w:top w:val="single" w:sz="8" w:space="0" w:color="002F6C"/>
              <w:left w:val="single" w:sz="8" w:space="0" w:color="002F6C"/>
              <w:bottom w:val="single" w:sz="8" w:space="0" w:color="002F6C"/>
              <w:right w:val="single" w:sz="8" w:space="0" w:color="002F6C"/>
            </w:tcBorders>
          </w:tcPr>
          <w:p w14:paraId="09615351"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6%</w:t>
            </w:r>
          </w:p>
        </w:tc>
        <w:tc>
          <w:tcPr>
            <w:tcW w:w="1441" w:type="dxa"/>
            <w:tcBorders>
              <w:top w:val="single" w:sz="8" w:space="0" w:color="002F6C"/>
              <w:left w:val="single" w:sz="8" w:space="0" w:color="002F6C"/>
              <w:bottom w:val="single" w:sz="8" w:space="0" w:color="002F6C"/>
              <w:right w:val="single" w:sz="8" w:space="0" w:color="002F6C"/>
            </w:tcBorders>
          </w:tcPr>
          <w:p w14:paraId="75C5F6A1"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658</w:t>
            </w:r>
          </w:p>
        </w:tc>
        <w:tc>
          <w:tcPr>
            <w:tcW w:w="1441" w:type="dxa"/>
            <w:tcBorders>
              <w:top w:val="single" w:sz="8" w:space="0" w:color="002F6C"/>
              <w:left w:val="single" w:sz="8" w:space="0" w:color="002F6C"/>
              <w:bottom w:val="single" w:sz="8" w:space="0" w:color="002F6C"/>
              <w:right w:val="single" w:sz="8" w:space="0" w:color="002F6C"/>
            </w:tcBorders>
          </w:tcPr>
          <w:p w14:paraId="46938522"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1.0%</w:t>
            </w:r>
          </w:p>
        </w:tc>
        <w:tc>
          <w:tcPr>
            <w:tcW w:w="1441" w:type="dxa"/>
            <w:tcBorders>
              <w:top w:val="single" w:sz="8" w:space="0" w:color="002F6C"/>
              <w:left w:val="single" w:sz="8" w:space="0" w:color="002F6C"/>
              <w:bottom w:val="single" w:sz="8" w:space="0" w:color="002F6C"/>
              <w:right w:val="single" w:sz="8" w:space="0" w:color="002F6C"/>
            </w:tcBorders>
          </w:tcPr>
          <w:p w14:paraId="246752ED"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6.0%</w:t>
            </w:r>
          </w:p>
        </w:tc>
        <w:tc>
          <w:tcPr>
            <w:tcW w:w="1441" w:type="dxa"/>
            <w:tcBorders>
              <w:top w:val="single" w:sz="8" w:space="0" w:color="002F6C"/>
              <w:left w:val="single" w:sz="8" w:space="0" w:color="002F6C"/>
              <w:bottom w:val="single" w:sz="8" w:space="0" w:color="002F6C"/>
              <w:right w:val="single" w:sz="8" w:space="0" w:color="002F6C"/>
            </w:tcBorders>
          </w:tcPr>
          <w:p w14:paraId="2AE52551"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2.6%</w:t>
            </w:r>
          </w:p>
        </w:tc>
        <w:tc>
          <w:tcPr>
            <w:tcW w:w="1441" w:type="dxa"/>
            <w:tcBorders>
              <w:top w:val="single" w:sz="8" w:space="0" w:color="002F6C"/>
              <w:left w:val="single" w:sz="8" w:space="0" w:color="002F6C"/>
              <w:bottom w:val="single" w:sz="8" w:space="0" w:color="002F6C"/>
              <w:right w:val="single" w:sz="8" w:space="0" w:color="002F6C"/>
            </w:tcBorders>
          </w:tcPr>
          <w:p w14:paraId="33D55863"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2.1%</w:t>
            </w:r>
          </w:p>
        </w:tc>
        <w:tc>
          <w:tcPr>
            <w:tcW w:w="1439" w:type="dxa"/>
            <w:tcBorders>
              <w:top w:val="single" w:sz="8" w:space="0" w:color="002F6C"/>
              <w:left w:val="single" w:sz="8" w:space="0" w:color="002F6C"/>
              <w:bottom w:val="single" w:sz="8" w:space="0" w:color="002F6C"/>
              <w:right w:val="single" w:sz="8" w:space="0" w:color="002F6C"/>
            </w:tcBorders>
          </w:tcPr>
          <w:p w14:paraId="1AAC9E24"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77.6%</w:t>
            </w:r>
          </w:p>
        </w:tc>
      </w:tr>
      <w:tr w:rsidR="00C8115A" w14:paraId="14A68AF0" w14:textId="77777777" w:rsidTr="0003780D">
        <w:trPr>
          <w:trHeight w:val="292"/>
        </w:trPr>
        <w:tc>
          <w:tcPr>
            <w:tcW w:w="1439" w:type="dxa"/>
            <w:tcBorders>
              <w:top w:val="single" w:sz="8" w:space="0" w:color="002F6C"/>
              <w:left w:val="single" w:sz="8" w:space="0" w:color="002F6C"/>
              <w:bottom w:val="single" w:sz="8" w:space="0" w:color="002F6C"/>
              <w:right w:val="single" w:sz="8" w:space="0" w:color="002F6C"/>
            </w:tcBorders>
          </w:tcPr>
          <w:p w14:paraId="667E07B8"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7%</w:t>
            </w:r>
          </w:p>
        </w:tc>
        <w:tc>
          <w:tcPr>
            <w:tcW w:w="1441" w:type="dxa"/>
            <w:tcBorders>
              <w:top w:val="single" w:sz="8" w:space="0" w:color="002F6C"/>
              <w:left w:val="single" w:sz="8" w:space="0" w:color="002F6C"/>
              <w:bottom w:val="single" w:sz="8" w:space="0" w:color="002F6C"/>
              <w:right w:val="single" w:sz="8" w:space="0" w:color="002F6C"/>
            </w:tcBorders>
          </w:tcPr>
          <w:p w14:paraId="0BFB0878"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647</w:t>
            </w:r>
          </w:p>
        </w:tc>
        <w:tc>
          <w:tcPr>
            <w:tcW w:w="1441" w:type="dxa"/>
            <w:tcBorders>
              <w:top w:val="single" w:sz="8" w:space="0" w:color="002F6C"/>
              <w:left w:val="single" w:sz="8" w:space="0" w:color="002F6C"/>
              <w:bottom w:val="single" w:sz="8" w:space="0" w:color="002F6C"/>
              <w:right w:val="single" w:sz="8" w:space="0" w:color="002F6C"/>
            </w:tcBorders>
          </w:tcPr>
          <w:p w14:paraId="3880A947"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1.0%</w:t>
            </w:r>
          </w:p>
        </w:tc>
        <w:tc>
          <w:tcPr>
            <w:tcW w:w="1441" w:type="dxa"/>
            <w:tcBorders>
              <w:top w:val="single" w:sz="8" w:space="0" w:color="002F6C"/>
              <w:left w:val="single" w:sz="8" w:space="0" w:color="002F6C"/>
              <w:bottom w:val="single" w:sz="8" w:space="0" w:color="002F6C"/>
              <w:right w:val="single" w:sz="8" w:space="0" w:color="002F6C"/>
            </w:tcBorders>
          </w:tcPr>
          <w:p w14:paraId="3AEADFC9"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6.9%</w:t>
            </w:r>
          </w:p>
        </w:tc>
        <w:tc>
          <w:tcPr>
            <w:tcW w:w="1441" w:type="dxa"/>
            <w:tcBorders>
              <w:top w:val="single" w:sz="8" w:space="0" w:color="002F6C"/>
              <w:left w:val="single" w:sz="8" w:space="0" w:color="002F6C"/>
              <w:bottom w:val="single" w:sz="8" w:space="0" w:color="002F6C"/>
              <w:right w:val="single" w:sz="8" w:space="0" w:color="002F6C"/>
            </w:tcBorders>
          </w:tcPr>
          <w:p w14:paraId="5F97F770"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2.1%</w:t>
            </w:r>
          </w:p>
        </w:tc>
        <w:tc>
          <w:tcPr>
            <w:tcW w:w="1441" w:type="dxa"/>
            <w:tcBorders>
              <w:top w:val="single" w:sz="8" w:space="0" w:color="002F6C"/>
              <w:left w:val="single" w:sz="8" w:space="0" w:color="002F6C"/>
              <w:bottom w:val="single" w:sz="8" w:space="0" w:color="002F6C"/>
              <w:right w:val="single" w:sz="8" w:space="0" w:color="002F6C"/>
            </w:tcBorders>
          </w:tcPr>
          <w:p w14:paraId="63FC6039"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1.6%</w:t>
            </w:r>
          </w:p>
        </w:tc>
        <w:tc>
          <w:tcPr>
            <w:tcW w:w="1439" w:type="dxa"/>
            <w:tcBorders>
              <w:top w:val="single" w:sz="8" w:space="0" w:color="002F6C"/>
              <w:left w:val="single" w:sz="8" w:space="0" w:color="002F6C"/>
              <w:bottom w:val="single" w:sz="8" w:space="0" w:color="002F6C"/>
              <w:right w:val="single" w:sz="8" w:space="0" w:color="002F6C"/>
            </w:tcBorders>
          </w:tcPr>
          <w:p w14:paraId="6404510F"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79.1%</w:t>
            </w:r>
          </w:p>
        </w:tc>
      </w:tr>
      <w:tr w:rsidR="00C8115A" w14:paraId="784D506D" w14:textId="77777777" w:rsidTr="0003780D">
        <w:trPr>
          <w:trHeight w:val="292"/>
        </w:trPr>
        <w:tc>
          <w:tcPr>
            <w:tcW w:w="1439" w:type="dxa"/>
            <w:tcBorders>
              <w:top w:val="single" w:sz="8" w:space="0" w:color="002F6C"/>
              <w:left w:val="single" w:sz="8" w:space="0" w:color="002F6C"/>
              <w:bottom w:val="single" w:sz="8" w:space="0" w:color="002F6C"/>
              <w:right w:val="single" w:sz="8" w:space="0" w:color="002F6C"/>
            </w:tcBorders>
          </w:tcPr>
          <w:p w14:paraId="542CCE89"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8%</w:t>
            </w:r>
          </w:p>
        </w:tc>
        <w:tc>
          <w:tcPr>
            <w:tcW w:w="1441" w:type="dxa"/>
            <w:tcBorders>
              <w:top w:val="single" w:sz="8" w:space="0" w:color="002F6C"/>
              <w:left w:val="single" w:sz="8" w:space="0" w:color="002F6C"/>
              <w:bottom w:val="single" w:sz="8" w:space="0" w:color="002F6C"/>
              <w:right w:val="single" w:sz="8" w:space="0" w:color="002F6C"/>
            </w:tcBorders>
          </w:tcPr>
          <w:p w14:paraId="55FC4432"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637</w:t>
            </w:r>
          </w:p>
        </w:tc>
        <w:tc>
          <w:tcPr>
            <w:tcW w:w="1441" w:type="dxa"/>
            <w:tcBorders>
              <w:top w:val="single" w:sz="8" w:space="0" w:color="002F6C"/>
              <w:left w:val="single" w:sz="8" w:space="0" w:color="002F6C"/>
              <w:bottom w:val="single" w:sz="8" w:space="0" w:color="002F6C"/>
              <w:right w:val="single" w:sz="8" w:space="0" w:color="002F6C"/>
            </w:tcBorders>
          </w:tcPr>
          <w:p w14:paraId="49D1179E"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1.0%</w:t>
            </w:r>
          </w:p>
        </w:tc>
        <w:tc>
          <w:tcPr>
            <w:tcW w:w="1441" w:type="dxa"/>
            <w:tcBorders>
              <w:top w:val="single" w:sz="8" w:space="0" w:color="002F6C"/>
              <w:left w:val="single" w:sz="8" w:space="0" w:color="002F6C"/>
              <w:bottom w:val="single" w:sz="8" w:space="0" w:color="002F6C"/>
              <w:right w:val="single" w:sz="8" w:space="0" w:color="002F6C"/>
            </w:tcBorders>
          </w:tcPr>
          <w:p w14:paraId="7583DFFD"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8.0%</w:t>
            </w:r>
          </w:p>
        </w:tc>
        <w:tc>
          <w:tcPr>
            <w:tcW w:w="1441" w:type="dxa"/>
            <w:tcBorders>
              <w:top w:val="single" w:sz="8" w:space="0" w:color="002F6C"/>
              <w:left w:val="single" w:sz="8" w:space="0" w:color="002F6C"/>
              <w:bottom w:val="single" w:sz="8" w:space="0" w:color="002F6C"/>
              <w:right w:val="single" w:sz="8" w:space="0" w:color="002F6C"/>
            </w:tcBorders>
          </w:tcPr>
          <w:p w14:paraId="5F34D3B6"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1.7%</w:t>
            </w:r>
          </w:p>
        </w:tc>
        <w:tc>
          <w:tcPr>
            <w:tcW w:w="1441" w:type="dxa"/>
            <w:tcBorders>
              <w:top w:val="single" w:sz="8" w:space="0" w:color="002F6C"/>
              <w:left w:val="single" w:sz="8" w:space="0" w:color="002F6C"/>
              <w:bottom w:val="single" w:sz="8" w:space="0" w:color="002F6C"/>
              <w:right w:val="single" w:sz="8" w:space="0" w:color="002F6C"/>
            </w:tcBorders>
          </w:tcPr>
          <w:p w14:paraId="08AACF0D"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1.4%</w:t>
            </w:r>
          </w:p>
        </w:tc>
        <w:tc>
          <w:tcPr>
            <w:tcW w:w="1439" w:type="dxa"/>
            <w:tcBorders>
              <w:top w:val="single" w:sz="8" w:space="0" w:color="002F6C"/>
              <w:left w:val="single" w:sz="8" w:space="0" w:color="002F6C"/>
              <w:bottom w:val="single" w:sz="8" w:space="0" w:color="002F6C"/>
              <w:right w:val="single" w:sz="8" w:space="0" w:color="002F6C"/>
            </w:tcBorders>
          </w:tcPr>
          <w:p w14:paraId="1BD5E8B6"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80.5%</w:t>
            </w:r>
          </w:p>
        </w:tc>
      </w:tr>
      <w:tr w:rsidR="00C8115A" w14:paraId="53AB00FD" w14:textId="77777777" w:rsidTr="0003780D">
        <w:trPr>
          <w:trHeight w:val="292"/>
        </w:trPr>
        <w:tc>
          <w:tcPr>
            <w:tcW w:w="1439" w:type="dxa"/>
            <w:tcBorders>
              <w:top w:val="single" w:sz="8" w:space="0" w:color="002F6C"/>
              <w:left w:val="single" w:sz="8" w:space="0" w:color="002F6C"/>
              <w:bottom w:val="single" w:sz="8" w:space="0" w:color="002F6C"/>
              <w:right w:val="single" w:sz="8" w:space="0" w:color="002F6C"/>
            </w:tcBorders>
          </w:tcPr>
          <w:p w14:paraId="49135C49"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9%</w:t>
            </w:r>
          </w:p>
        </w:tc>
        <w:tc>
          <w:tcPr>
            <w:tcW w:w="1441" w:type="dxa"/>
            <w:tcBorders>
              <w:top w:val="single" w:sz="8" w:space="0" w:color="002F6C"/>
              <w:left w:val="single" w:sz="8" w:space="0" w:color="002F6C"/>
              <w:bottom w:val="single" w:sz="8" w:space="0" w:color="002F6C"/>
              <w:right w:val="single" w:sz="8" w:space="0" w:color="002F6C"/>
            </w:tcBorders>
          </w:tcPr>
          <w:p w14:paraId="06C82B93"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629</w:t>
            </w:r>
          </w:p>
        </w:tc>
        <w:tc>
          <w:tcPr>
            <w:tcW w:w="1441" w:type="dxa"/>
            <w:tcBorders>
              <w:top w:val="single" w:sz="8" w:space="0" w:color="002F6C"/>
              <w:left w:val="single" w:sz="8" w:space="0" w:color="002F6C"/>
              <w:bottom w:val="single" w:sz="8" w:space="0" w:color="002F6C"/>
              <w:right w:val="single" w:sz="8" w:space="0" w:color="002F6C"/>
            </w:tcBorders>
          </w:tcPr>
          <w:p w14:paraId="483C4BB7"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1.0%</w:t>
            </w:r>
          </w:p>
        </w:tc>
        <w:tc>
          <w:tcPr>
            <w:tcW w:w="1441" w:type="dxa"/>
            <w:tcBorders>
              <w:top w:val="single" w:sz="8" w:space="0" w:color="002F6C"/>
              <w:left w:val="single" w:sz="8" w:space="0" w:color="002F6C"/>
              <w:bottom w:val="single" w:sz="8" w:space="0" w:color="002F6C"/>
              <w:right w:val="single" w:sz="8" w:space="0" w:color="002F6C"/>
            </w:tcBorders>
          </w:tcPr>
          <w:p w14:paraId="4C3196DA"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9.0%</w:t>
            </w:r>
          </w:p>
        </w:tc>
        <w:tc>
          <w:tcPr>
            <w:tcW w:w="1441" w:type="dxa"/>
            <w:tcBorders>
              <w:top w:val="single" w:sz="8" w:space="0" w:color="002F6C"/>
              <w:left w:val="single" w:sz="8" w:space="0" w:color="002F6C"/>
              <w:bottom w:val="single" w:sz="8" w:space="0" w:color="002F6C"/>
              <w:right w:val="single" w:sz="8" w:space="0" w:color="002F6C"/>
            </w:tcBorders>
          </w:tcPr>
          <w:p w14:paraId="25750E33"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1.4%</w:t>
            </w:r>
          </w:p>
        </w:tc>
        <w:tc>
          <w:tcPr>
            <w:tcW w:w="1441" w:type="dxa"/>
            <w:tcBorders>
              <w:top w:val="single" w:sz="8" w:space="0" w:color="002F6C"/>
              <w:left w:val="single" w:sz="8" w:space="0" w:color="002F6C"/>
              <w:bottom w:val="single" w:sz="8" w:space="0" w:color="002F6C"/>
              <w:right w:val="single" w:sz="8" w:space="0" w:color="002F6C"/>
            </w:tcBorders>
          </w:tcPr>
          <w:p w14:paraId="16AE8EAD"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1.1%</w:t>
            </w:r>
          </w:p>
        </w:tc>
        <w:tc>
          <w:tcPr>
            <w:tcW w:w="1439" w:type="dxa"/>
            <w:tcBorders>
              <w:top w:val="single" w:sz="8" w:space="0" w:color="002F6C"/>
              <w:left w:val="single" w:sz="8" w:space="0" w:color="002F6C"/>
              <w:bottom w:val="single" w:sz="8" w:space="0" w:color="002F6C"/>
              <w:right w:val="single" w:sz="8" w:space="0" w:color="002F6C"/>
            </w:tcBorders>
          </w:tcPr>
          <w:p w14:paraId="41A435A6"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81.6%</w:t>
            </w:r>
          </w:p>
        </w:tc>
      </w:tr>
      <w:tr w:rsidR="00C8115A" w14:paraId="14E6A1AA" w14:textId="77777777" w:rsidTr="0003780D">
        <w:trPr>
          <w:trHeight w:val="292"/>
        </w:trPr>
        <w:tc>
          <w:tcPr>
            <w:tcW w:w="1439" w:type="dxa"/>
            <w:tcBorders>
              <w:top w:val="single" w:sz="8" w:space="0" w:color="002F6C"/>
              <w:left w:val="single" w:sz="8" w:space="0" w:color="002F6C"/>
              <w:bottom w:val="single" w:sz="8" w:space="0" w:color="002F6C"/>
              <w:right w:val="single" w:sz="8" w:space="0" w:color="002F6C"/>
            </w:tcBorders>
          </w:tcPr>
          <w:p w14:paraId="6251C206"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10%</w:t>
            </w:r>
          </w:p>
        </w:tc>
        <w:tc>
          <w:tcPr>
            <w:tcW w:w="1441" w:type="dxa"/>
            <w:tcBorders>
              <w:top w:val="single" w:sz="8" w:space="0" w:color="002F6C"/>
              <w:left w:val="single" w:sz="8" w:space="0" w:color="002F6C"/>
              <w:bottom w:val="single" w:sz="8" w:space="0" w:color="002F6C"/>
              <w:right w:val="single" w:sz="8" w:space="0" w:color="002F6C"/>
            </w:tcBorders>
          </w:tcPr>
          <w:p w14:paraId="758D5165"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622</w:t>
            </w:r>
          </w:p>
        </w:tc>
        <w:tc>
          <w:tcPr>
            <w:tcW w:w="1441" w:type="dxa"/>
            <w:tcBorders>
              <w:top w:val="single" w:sz="8" w:space="0" w:color="002F6C"/>
              <w:left w:val="single" w:sz="8" w:space="0" w:color="002F6C"/>
              <w:bottom w:val="single" w:sz="8" w:space="0" w:color="002F6C"/>
              <w:right w:val="single" w:sz="8" w:space="0" w:color="002F6C"/>
            </w:tcBorders>
          </w:tcPr>
          <w:p w14:paraId="49787B23"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0.9%</w:t>
            </w:r>
          </w:p>
        </w:tc>
        <w:tc>
          <w:tcPr>
            <w:tcW w:w="1441" w:type="dxa"/>
            <w:tcBorders>
              <w:top w:val="single" w:sz="8" w:space="0" w:color="002F6C"/>
              <w:left w:val="single" w:sz="8" w:space="0" w:color="002F6C"/>
              <w:bottom w:val="single" w:sz="8" w:space="0" w:color="002F6C"/>
              <w:right w:val="single" w:sz="8" w:space="0" w:color="002F6C"/>
            </w:tcBorders>
          </w:tcPr>
          <w:p w14:paraId="2E18D9D6"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9.9%</w:t>
            </w:r>
          </w:p>
        </w:tc>
        <w:tc>
          <w:tcPr>
            <w:tcW w:w="1441" w:type="dxa"/>
            <w:tcBorders>
              <w:top w:val="single" w:sz="8" w:space="0" w:color="002F6C"/>
              <w:left w:val="single" w:sz="8" w:space="0" w:color="002F6C"/>
              <w:bottom w:val="single" w:sz="8" w:space="0" w:color="002F6C"/>
              <w:right w:val="single" w:sz="8" w:space="0" w:color="002F6C"/>
            </w:tcBorders>
          </w:tcPr>
          <w:p w14:paraId="0A69C4B5"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1.3%</w:t>
            </w:r>
          </w:p>
        </w:tc>
        <w:tc>
          <w:tcPr>
            <w:tcW w:w="1441" w:type="dxa"/>
            <w:tcBorders>
              <w:top w:val="single" w:sz="8" w:space="0" w:color="002F6C"/>
              <w:left w:val="single" w:sz="8" w:space="0" w:color="002F6C"/>
              <w:bottom w:val="single" w:sz="8" w:space="0" w:color="002F6C"/>
              <w:right w:val="single" w:sz="8" w:space="0" w:color="002F6C"/>
            </w:tcBorders>
          </w:tcPr>
          <w:p w14:paraId="16ABFEB1"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0.9%</w:t>
            </w:r>
          </w:p>
        </w:tc>
        <w:tc>
          <w:tcPr>
            <w:tcW w:w="1439" w:type="dxa"/>
            <w:tcBorders>
              <w:top w:val="single" w:sz="8" w:space="0" w:color="002F6C"/>
              <w:left w:val="single" w:sz="8" w:space="0" w:color="002F6C"/>
              <w:bottom w:val="single" w:sz="8" w:space="0" w:color="002F6C"/>
              <w:right w:val="single" w:sz="8" w:space="0" w:color="002F6C"/>
            </w:tcBorders>
          </w:tcPr>
          <w:p w14:paraId="5F5682D9"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82.5%</w:t>
            </w:r>
          </w:p>
        </w:tc>
      </w:tr>
      <w:tr w:rsidR="00C8115A" w14:paraId="4640BA9C" w14:textId="77777777" w:rsidTr="0003780D">
        <w:trPr>
          <w:trHeight w:val="292"/>
        </w:trPr>
        <w:tc>
          <w:tcPr>
            <w:tcW w:w="1439" w:type="dxa"/>
            <w:tcBorders>
              <w:top w:val="single" w:sz="8" w:space="0" w:color="002F6C"/>
              <w:left w:val="single" w:sz="8" w:space="0" w:color="002F6C"/>
              <w:bottom w:val="single" w:sz="8" w:space="0" w:color="002F6C"/>
              <w:right w:val="single" w:sz="8" w:space="0" w:color="002F6C"/>
            </w:tcBorders>
          </w:tcPr>
          <w:p w14:paraId="6ED4C0A2"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20%</w:t>
            </w:r>
          </w:p>
        </w:tc>
        <w:tc>
          <w:tcPr>
            <w:tcW w:w="1441" w:type="dxa"/>
            <w:tcBorders>
              <w:top w:val="single" w:sz="8" w:space="0" w:color="002F6C"/>
              <w:left w:val="single" w:sz="8" w:space="0" w:color="002F6C"/>
              <w:bottom w:val="single" w:sz="8" w:space="0" w:color="002F6C"/>
              <w:right w:val="single" w:sz="8" w:space="0" w:color="002F6C"/>
            </w:tcBorders>
          </w:tcPr>
          <w:p w14:paraId="72EF0ACC"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573</w:t>
            </w:r>
          </w:p>
        </w:tc>
        <w:tc>
          <w:tcPr>
            <w:tcW w:w="1441" w:type="dxa"/>
            <w:tcBorders>
              <w:top w:val="single" w:sz="8" w:space="0" w:color="002F6C"/>
              <w:left w:val="single" w:sz="8" w:space="0" w:color="002F6C"/>
              <w:bottom w:val="single" w:sz="8" w:space="0" w:color="002F6C"/>
              <w:right w:val="single" w:sz="8" w:space="0" w:color="002F6C"/>
            </w:tcBorders>
          </w:tcPr>
          <w:p w14:paraId="577E2F5E"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10.1%</w:t>
            </w:r>
          </w:p>
        </w:tc>
        <w:tc>
          <w:tcPr>
            <w:tcW w:w="1441" w:type="dxa"/>
            <w:tcBorders>
              <w:top w:val="single" w:sz="8" w:space="0" w:color="002F6C"/>
              <w:left w:val="single" w:sz="8" w:space="0" w:color="002F6C"/>
              <w:bottom w:val="single" w:sz="8" w:space="0" w:color="002F6C"/>
              <w:right w:val="single" w:sz="8" w:space="0" w:color="002F6C"/>
            </w:tcBorders>
          </w:tcPr>
          <w:p w14:paraId="1EEBFB59"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20.0%</w:t>
            </w:r>
          </w:p>
        </w:tc>
        <w:tc>
          <w:tcPr>
            <w:tcW w:w="1441" w:type="dxa"/>
            <w:tcBorders>
              <w:top w:val="single" w:sz="8" w:space="0" w:color="002F6C"/>
              <w:left w:val="single" w:sz="8" w:space="0" w:color="002F6C"/>
              <w:bottom w:val="single" w:sz="8" w:space="0" w:color="002F6C"/>
              <w:right w:val="single" w:sz="8" w:space="0" w:color="002F6C"/>
            </w:tcBorders>
          </w:tcPr>
          <w:p w14:paraId="5E1642C6"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0.8%</w:t>
            </w:r>
          </w:p>
        </w:tc>
        <w:tc>
          <w:tcPr>
            <w:tcW w:w="1441" w:type="dxa"/>
            <w:tcBorders>
              <w:top w:val="single" w:sz="8" w:space="0" w:color="002F6C"/>
              <w:left w:val="single" w:sz="8" w:space="0" w:color="002F6C"/>
              <w:bottom w:val="single" w:sz="8" w:space="0" w:color="002F6C"/>
              <w:right w:val="single" w:sz="8" w:space="0" w:color="002F6C"/>
            </w:tcBorders>
          </w:tcPr>
          <w:p w14:paraId="170C7DAC"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6.4%</w:t>
            </w:r>
          </w:p>
        </w:tc>
        <w:tc>
          <w:tcPr>
            <w:tcW w:w="1439" w:type="dxa"/>
            <w:tcBorders>
              <w:top w:val="single" w:sz="8" w:space="0" w:color="002F6C"/>
              <w:left w:val="single" w:sz="8" w:space="0" w:color="002F6C"/>
              <w:bottom w:val="single" w:sz="8" w:space="0" w:color="002F6C"/>
              <w:right w:val="single" w:sz="8" w:space="0" w:color="002F6C"/>
            </w:tcBorders>
          </w:tcPr>
          <w:p w14:paraId="553DFDDC"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88.9%</w:t>
            </w:r>
          </w:p>
        </w:tc>
      </w:tr>
      <w:tr w:rsidR="00C8115A" w14:paraId="1465F578" w14:textId="77777777" w:rsidTr="0003780D">
        <w:trPr>
          <w:trHeight w:val="292"/>
        </w:trPr>
        <w:tc>
          <w:tcPr>
            <w:tcW w:w="1439" w:type="dxa"/>
            <w:tcBorders>
              <w:top w:val="single" w:sz="8" w:space="0" w:color="002F6C"/>
              <w:left w:val="single" w:sz="8" w:space="0" w:color="002F6C"/>
              <w:bottom w:val="single" w:sz="8" w:space="0" w:color="002F6C"/>
              <w:right w:val="single" w:sz="8" w:space="0" w:color="002F6C"/>
            </w:tcBorders>
          </w:tcPr>
          <w:p w14:paraId="3C43DCC5"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30%</w:t>
            </w:r>
          </w:p>
        </w:tc>
        <w:tc>
          <w:tcPr>
            <w:tcW w:w="1441" w:type="dxa"/>
            <w:tcBorders>
              <w:top w:val="single" w:sz="8" w:space="0" w:color="002F6C"/>
              <w:left w:val="single" w:sz="8" w:space="0" w:color="002F6C"/>
              <w:bottom w:val="single" w:sz="8" w:space="0" w:color="002F6C"/>
              <w:right w:val="single" w:sz="8" w:space="0" w:color="002F6C"/>
            </w:tcBorders>
          </w:tcPr>
          <w:p w14:paraId="12795333"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543</w:t>
            </w:r>
          </w:p>
        </w:tc>
        <w:tc>
          <w:tcPr>
            <w:tcW w:w="1441" w:type="dxa"/>
            <w:tcBorders>
              <w:top w:val="single" w:sz="8" w:space="0" w:color="002F6C"/>
              <w:left w:val="single" w:sz="8" w:space="0" w:color="002F6C"/>
              <w:bottom w:val="single" w:sz="8" w:space="0" w:color="002F6C"/>
              <w:right w:val="single" w:sz="8" w:space="0" w:color="002F6C"/>
            </w:tcBorders>
          </w:tcPr>
          <w:p w14:paraId="53799901"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9.8%</w:t>
            </w:r>
          </w:p>
        </w:tc>
        <w:tc>
          <w:tcPr>
            <w:tcW w:w="1441" w:type="dxa"/>
            <w:tcBorders>
              <w:top w:val="single" w:sz="8" w:space="0" w:color="002F6C"/>
              <w:left w:val="single" w:sz="8" w:space="0" w:color="002F6C"/>
              <w:bottom w:val="single" w:sz="8" w:space="0" w:color="002F6C"/>
              <w:right w:val="single" w:sz="8" w:space="0" w:color="002F6C"/>
            </w:tcBorders>
          </w:tcPr>
          <w:p w14:paraId="7AEF8E28"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29.8%</w:t>
            </w:r>
          </w:p>
        </w:tc>
        <w:tc>
          <w:tcPr>
            <w:tcW w:w="1441" w:type="dxa"/>
            <w:tcBorders>
              <w:top w:val="single" w:sz="8" w:space="0" w:color="002F6C"/>
              <w:left w:val="single" w:sz="8" w:space="0" w:color="002F6C"/>
              <w:bottom w:val="single" w:sz="8" w:space="0" w:color="002F6C"/>
              <w:right w:val="single" w:sz="8" w:space="0" w:color="002F6C"/>
            </w:tcBorders>
          </w:tcPr>
          <w:p w14:paraId="532D89B8"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0.4%</w:t>
            </w:r>
          </w:p>
        </w:tc>
        <w:tc>
          <w:tcPr>
            <w:tcW w:w="1441" w:type="dxa"/>
            <w:tcBorders>
              <w:top w:val="single" w:sz="8" w:space="0" w:color="002F6C"/>
              <w:left w:val="single" w:sz="8" w:space="0" w:color="002F6C"/>
              <w:bottom w:val="single" w:sz="8" w:space="0" w:color="002F6C"/>
              <w:right w:val="single" w:sz="8" w:space="0" w:color="002F6C"/>
            </w:tcBorders>
          </w:tcPr>
          <w:p w14:paraId="150934FC"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3.4%</w:t>
            </w:r>
          </w:p>
        </w:tc>
        <w:tc>
          <w:tcPr>
            <w:tcW w:w="1439" w:type="dxa"/>
            <w:tcBorders>
              <w:top w:val="single" w:sz="8" w:space="0" w:color="002F6C"/>
              <w:left w:val="single" w:sz="8" w:space="0" w:color="002F6C"/>
              <w:bottom w:val="single" w:sz="8" w:space="0" w:color="002F6C"/>
              <w:right w:val="single" w:sz="8" w:space="0" w:color="002F6C"/>
            </w:tcBorders>
          </w:tcPr>
          <w:p w14:paraId="1D42528F"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92.3%</w:t>
            </w:r>
          </w:p>
        </w:tc>
      </w:tr>
      <w:tr w:rsidR="00C8115A" w14:paraId="0D4D14E3" w14:textId="77777777" w:rsidTr="0003780D">
        <w:trPr>
          <w:trHeight w:val="292"/>
        </w:trPr>
        <w:tc>
          <w:tcPr>
            <w:tcW w:w="1439" w:type="dxa"/>
            <w:tcBorders>
              <w:top w:val="single" w:sz="8" w:space="0" w:color="002F6C"/>
              <w:left w:val="single" w:sz="8" w:space="0" w:color="002F6C"/>
              <w:bottom w:val="single" w:sz="8" w:space="0" w:color="002F6C"/>
              <w:right w:val="single" w:sz="8" w:space="0" w:color="002F6C"/>
            </w:tcBorders>
          </w:tcPr>
          <w:p w14:paraId="2686B4F1"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40%</w:t>
            </w:r>
          </w:p>
        </w:tc>
        <w:tc>
          <w:tcPr>
            <w:tcW w:w="1441" w:type="dxa"/>
            <w:tcBorders>
              <w:top w:val="single" w:sz="8" w:space="0" w:color="002F6C"/>
              <w:left w:val="single" w:sz="8" w:space="0" w:color="002F6C"/>
              <w:bottom w:val="single" w:sz="8" w:space="0" w:color="002F6C"/>
              <w:right w:val="single" w:sz="8" w:space="0" w:color="002F6C"/>
            </w:tcBorders>
          </w:tcPr>
          <w:p w14:paraId="18D84BCF"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518</w:t>
            </w:r>
          </w:p>
        </w:tc>
        <w:tc>
          <w:tcPr>
            <w:tcW w:w="1441" w:type="dxa"/>
            <w:tcBorders>
              <w:top w:val="single" w:sz="8" w:space="0" w:color="002F6C"/>
              <w:left w:val="single" w:sz="8" w:space="0" w:color="002F6C"/>
              <w:bottom w:val="single" w:sz="8" w:space="0" w:color="002F6C"/>
              <w:right w:val="single" w:sz="8" w:space="0" w:color="002F6C"/>
            </w:tcBorders>
          </w:tcPr>
          <w:p w14:paraId="3CE0F7E6"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9.9%</w:t>
            </w:r>
          </w:p>
        </w:tc>
        <w:tc>
          <w:tcPr>
            <w:tcW w:w="1441" w:type="dxa"/>
            <w:tcBorders>
              <w:top w:val="single" w:sz="8" w:space="0" w:color="002F6C"/>
              <w:left w:val="single" w:sz="8" w:space="0" w:color="002F6C"/>
              <w:bottom w:val="single" w:sz="8" w:space="0" w:color="002F6C"/>
              <w:right w:val="single" w:sz="8" w:space="0" w:color="002F6C"/>
            </w:tcBorders>
          </w:tcPr>
          <w:p w14:paraId="1D931922"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39.7%</w:t>
            </w:r>
          </w:p>
        </w:tc>
        <w:tc>
          <w:tcPr>
            <w:tcW w:w="1441" w:type="dxa"/>
            <w:tcBorders>
              <w:top w:val="single" w:sz="8" w:space="0" w:color="002F6C"/>
              <w:left w:val="single" w:sz="8" w:space="0" w:color="002F6C"/>
              <w:bottom w:val="single" w:sz="8" w:space="0" w:color="002F6C"/>
              <w:right w:val="single" w:sz="8" w:space="0" w:color="002F6C"/>
            </w:tcBorders>
          </w:tcPr>
          <w:p w14:paraId="2F37FA61"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0.3%</w:t>
            </w:r>
          </w:p>
        </w:tc>
        <w:tc>
          <w:tcPr>
            <w:tcW w:w="1441" w:type="dxa"/>
            <w:tcBorders>
              <w:top w:val="single" w:sz="8" w:space="0" w:color="002F6C"/>
              <w:left w:val="single" w:sz="8" w:space="0" w:color="002F6C"/>
              <w:bottom w:val="single" w:sz="8" w:space="0" w:color="002F6C"/>
              <w:right w:val="single" w:sz="8" w:space="0" w:color="002F6C"/>
            </w:tcBorders>
          </w:tcPr>
          <w:p w14:paraId="118D2A97"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2.4%</w:t>
            </w:r>
          </w:p>
        </w:tc>
        <w:tc>
          <w:tcPr>
            <w:tcW w:w="1439" w:type="dxa"/>
            <w:tcBorders>
              <w:top w:val="single" w:sz="8" w:space="0" w:color="002F6C"/>
              <w:left w:val="single" w:sz="8" w:space="0" w:color="002F6C"/>
              <w:bottom w:val="single" w:sz="8" w:space="0" w:color="002F6C"/>
              <w:right w:val="single" w:sz="8" w:space="0" w:color="002F6C"/>
            </w:tcBorders>
          </w:tcPr>
          <w:p w14:paraId="6FA7A40A"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94.7%</w:t>
            </w:r>
          </w:p>
        </w:tc>
      </w:tr>
      <w:tr w:rsidR="00C8115A" w14:paraId="43CB0C2E" w14:textId="77777777" w:rsidTr="0003780D">
        <w:trPr>
          <w:trHeight w:val="292"/>
        </w:trPr>
        <w:tc>
          <w:tcPr>
            <w:tcW w:w="1439" w:type="dxa"/>
            <w:tcBorders>
              <w:top w:val="single" w:sz="8" w:space="0" w:color="002F6C"/>
              <w:left w:val="single" w:sz="8" w:space="0" w:color="002F6C"/>
              <w:bottom w:val="single" w:sz="8" w:space="0" w:color="002F6C"/>
              <w:right w:val="single" w:sz="8" w:space="0" w:color="002F6C"/>
            </w:tcBorders>
          </w:tcPr>
          <w:p w14:paraId="612708AD"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50%</w:t>
            </w:r>
          </w:p>
        </w:tc>
        <w:tc>
          <w:tcPr>
            <w:tcW w:w="1441" w:type="dxa"/>
            <w:tcBorders>
              <w:top w:val="single" w:sz="8" w:space="0" w:color="002F6C"/>
              <w:left w:val="single" w:sz="8" w:space="0" w:color="002F6C"/>
              <w:bottom w:val="single" w:sz="8" w:space="0" w:color="002F6C"/>
              <w:right w:val="single" w:sz="8" w:space="0" w:color="002F6C"/>
            </w:tcBorders>
          </w:tcPr>
          <w:p w14:paraId="3184C83D"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495</w:t>
            </w:r>
          </w:p>
        </w:tc>
        <w:tc>
          <w:tcPr>
            <w:tcW w:w="1441" w:type="dxa"/>
            <w:tcBorders>
              <w:top w:val="single" w:sz="8" w:space="0" w:color="002F6C"/>
              <w:left w:val="single" w:sz="8" w:space="0" w:color="002F6C"/>
              <w:bottom w:val="single" w:sz="8" w:space="0" w:color="002F6C"/>
              <w:right w:val="single" w:sz="8" w:space="0" w:color="002F6C"/>
            </w:tcBorders>
          </w:tcPr>
          <w:p w14:paraId="4E029B82"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9.9%</w:t>
            </w:r>
          </w:p>
        </w:tc>
        <w:tc>
          <w:tcPr>
            <w:tcW w:w="1441" w:type="dxa"/>
            <w:tcBorders>
              <w:top w:val="single" w:sz="8" w:space="0" w:color="002F6C"/>
              <w:left w:val="single" w:sz="8" w:space="0" w:color="002F6C"/>
              <w:bottom w:val="single" w:sz="8" w:space="0" w:color="002F6C"/>
              <w:right w:val="single" w:sz="8" w:space="0" w:color="002F6C"/>
            </w:tcBorders>
          </w:tcPr>
          <w:p w14:paraId="5514B1C7"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49.7%</w:t>
            </w:r>
          </w:p>
        </w:tc>
        <w:tc>
          <w:tcPr>
            <w:tcW w:w="1441" w:type="dxa"/>
            <w:tcBorders>
              <w:top w:val="single" w:sz="8" w:space="0" w:color="002F6C"/>
              <w:left w:val="single" w:sz="8" w:space="0" w:color="002F6C"/>
              <w:bottom w:val="single" w:sz="8" w:space="0" w:color="002F6C"/>
              <w:right w:val="single" w:sz="8" w:space="0" w:color="002F6C"/>
            </w:tcBorders>
          </w:tcPr>
          <w:p w14:paraId="15F4FA2F"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0.2%</w:t>
            </w:r>
          </w:p>
        </w:tc>
        <w:tc>
          <w:tcPr>
            <w:tcW w:w="1441" w:type="dxa"/>
            <w:tcBorders>
              <w:top w:val="single" w:sz="8" w:space="0" w:color="002F6C"/>
              <w:left w:val="single" w:sz="8" w:space="0" w:color="002F6C"/>
              <w:bottom w:val="single" w:sz="8" w:space="0" w:color="002F6C"/>
              <w:right w:val="single" w:sz="8" w:space="0" w:color="002F6C"/>
            </w:tcBorders>
          </w:tcPr>
          <w:p w14:paraId="722E9D36"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1.8%</w:t>
            </w:r>
          </w:p>
        </w:tc>
        <w:tc>
          <w:tcPr>
            <w:tcW w:w="1439" w:type="dxa"/>
            <w:tcBorders>
              <w:top w:val="single" w:sz="8" w:space="0" w:color="002F6C"/>
              <w:left w:val="single" w:sz="8" w:space="0" w:color="002F6C"/>
              <w:bottom w:val="single" w:sz="8" w:space="0" w:color="002F6C"/>
              <w:right w:val="single" w:sz="8" w:space="0" w:color="002F6C"/>
            </w:tcBorders>
          </w:tcPr>
          <w:p w14:paraId="01520D0B"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96.5%</w:t>
            </w:r>
          </w:p>
        </w:tc>
      </w:tr>
      <w:tr w:rsidR="00C8115A" w14:paraId="12F4C282" w14:textId="77777777" w:rsidTr="0003780D">
        <w:trPr>
          <w:trHeight w:val="292"/>
        </w:trPr>
        <w:tc>
          <w:tcPr>
            <w:tcW w:w="1439" w:type="dxa"/>
            <w:tcBorders>
              <w:top w:val="single" w:sz="8" w:space="0" w:color="002F6C"/>
              <w:left w:val="single" w:sz="8" w:space="0" w:color="002F6C"/>
              <w:bottom w:val="single" w:sz="8" w:space="0" w:color="002F6C"/>
              <w:right w:val="single" w:sz="8" w:space="0" w:color="002F6C"/>
            </w:tcBorders>
          </w:tcPr>
          <w:p w14:paraId="5F9F087E"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60%</w:t>
            </w:r>
          </w:p>
        </w:tc>
        <w:tc>
          <w:tcPr>
            <w:tcW w:w="1441" w:type="dxa"/>
            <w:tcBorders>
              <w:top w:val="single" w:sz="8" w:space="0" w:color="002F6C"/>
              <w:left w:val="single" w:sz="8" w:space="0" w:color="002F6C"/>
              <w:bottom w:val="single" w:sz="8" w:space="0" w:color="002F6C"/>
              <w:right w:val="single" w:sz="8" w:space="0" w:color="002F6C"/>
            </w:tcBorders>
          </w:tcPr>
          <w:p w14:paraId="7315AF86"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472</w:t>
            </w:r>
          </w:p>
        </w:tc>
        <w:tc>
          <w:tcPr>
            <w:tcW w:w="1441" w:type="dxa"/>
            <w:tcBorders>
              <w:top w:val="single" w:sz="8" w:space="0" w:color="002F6C"/>
              <w:left w:val="single" w:sz="8" w:space="0" w:color="002F6C"/>
              <w:bottom w:val="single" w:sz="8" w:space="0" w:color="002F6C"/>
              <w:right w:val="single" w:sz="8" w:space="0" w:color="002F6C"/>
            </w:tcBorders>
          </w:tcPr>
          <w:p w14:paraId="21FB9B25"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10.0%</w:t>
            </w:r>
          </w:p>
        </w:tc>
        <w:tc>
          <w:tcPr>
            <w:tcW w:w="1441" w:type="dxa"/>
            <w:tcBorders>
              <w:top w:val="single" w:sz="8" w:space="0" w:color="002F6C"/>
              <w:left w:val="single" w:sz="8" w:space="0" w:color="002F6C"/>
              <w:bottom w:val="single" w:sz="8" w:space="0" w:color="002F6C"/>
              <w:right w:val="single" w:sz="8" w:space="0" w:color="002F6C"/>
            </w:tcBorders>
          </w:tcPr>
          <w:p w14:paraId="4C7BB0D5"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59.6%</w:t>
            </w:r>
          </w:p>
        </w:tc>
        <w:tc>
          <w:tcPr>
            <w:tcW w:w="1441" w:type="dxa"/>
            <w:tcBorders>
              <w:top w:val="single" w:sz="8" w:space="0" w:color="002F6C"/>
              <w:left w:val="single" w:sz="8" w:space="0" w:color="002F6C"/>
              <w:bottom w:val="single" w:sz="8" w:space="0" w:color="002F6C"/>
              <w:right w:val="single" w:sz="8" w:space="0" w:color="002F6C"/>
            </w:tcBorders>
          </w:tcPr>
          <w:p w14:paraId="403BC5C7"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0.2%</w:t>
            </w:r>
          </w:p>
        </w:tc>
        <w:tc>
          <w:tcPr>
            <w:tcW w:w="1441" w:type="dxa"/>
            <w:tcBorders>
              <w:top w:val="single" w:sz="8" w:space="0" w:color="002F6C"/>
              <w:left w:val="single" w:sz="8" w:space="0" w:color="002F6C"/>
              <w:bottom w:val="single" w:sz="8" w:space="0" w:color="002F6C"/>
              <w:right w:val="single" w:sz="8" w:space="0" w:color="002F6C"/>
            </w:tcBorders>
          </w:tcPr>
          <w:p w14:paraId="501F3A6F"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1.3%</w:t>
            </w:r>
          </w:p>
        </w:tc>
        <w:tc>
          <w:tcPr>
            <w:tcW w:w="1439" w:type="dxa"/>
            <w:tcBorders>
              <w:top w:val="single" w:sz="8" w:space="0" w:color="002F6C"/>
              <w:left w:val="single" w:sz="8" w:space="0" w:color="002F6C"/>
              <w:bottom w:val="single" w:sz="8" w:space="0" w:color="002F6C"/>
              <w:right w:val="single" w:sz="8" w:space="0" w:color="002F6C"/>
            </w:tcBorders>
          </w:tcPr>
          <w:p w14:paraId="591197AE"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97.8%</w:t>
            </w:r>
          </w:p>
        </w:tc>
      </w:tr>
      <w:tr w:rsidR="00C8115A" w14:paraId="6904D9A7" w14:textId="77777777" w:rsidTr="0003780D">
        <w:trPr>
          <w:trHeight w:val="292"/>
        </w:trPr>
        <w:tc>
          <w:tcPr>
            <w:tcW w:w="1439" w:type="dxa"/>
            <w:tcBorders>
              <w:top w:val="single" w:sz="8" w:space="0" w:color="002F6C"/>
              <w:left w:val="single" w:sz="8" w:space="0" w:color="002F6C"/>
              <w:bottom w:val="single" w:sz="8" w:space="0" w:color="002F6C"/>
              <w:right w:val="single" w:sz="8" w:space="0" w:color="002F6C"/>
            </w:tcBorders>
          </w:tcPr>
          <w:p w14:paraId="52D6B5F7"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70%</w:t>
            </w:r>
          </w:p>
        </w:tc>
        <w:tc>
          <w:tcPr>
            <w:tcW w:w="1441" w:type="dxa"/>
            <w:tcBorders>
              <w:top w:val="single" w:sz="8" w:space="0" w:color="002F6C"/>
              <w:left w:val="single" w:sz="8" w:space="0" w:color="002F6C"/>
              <w:bottom w:val="single" w:sz="8" w:space="0" w:color="002F6C"/>
              <w:right w:val="single" w:sz="8" w:space="0" w:color="002F6C"/>
            </w:tcBorders>
          </w:tcPr>
          <w:p w14:paraId="120F9C2D"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446</w:t>
            </w:r>
          </w:p>
        </w:tc>
        <w:tc>
          <w:tcPr>
            <w:tcW w:w="1441" w:type="dxa"/>
            <w:tcBorders>
              <w:top w:val="single" w:sz="8" w:space="0" w:color="002F6C"/>
              <w:left w:val="single" w:sz="8" w:space="0" w:color="002F6C"/>
              <w:bottom w:val="single" w:sz="8" w:space="0" w:color="002F6C"/>
              <w:right w:val="single" w:sz="8" w:space="0" w:color="002F6C"/>
            </w:tcBorders>
          </w:tcPr>
          <w:p w14:paraId="7BE71CD9"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10.3%</w:t>
            </w:r>
          </w:p>
        </w:tc>
        <w:tc>
          <w:tcPr>
            <w:tcW w:w="1441" w:type="dxa"/>
            <w:tcBorders>
              <w:top w:val="single" w:sz="8" w:space="0" w:color="002F6C"/>
              <w:left w:val="single" w:sz="8" w:space="0" w:color="002F6C"/>
              <w:bottom w:val="single" w:sz="8" w:space="0" w:color="002F6C"/>
              <w:right w:val="single" w:sz="8" w:space="0" w:color="002F6C"/>
            </w:tcBorders>
          </w:tcPr>
          <w:p w14:paraId="6C4A9B01"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69.9%</w:t>
            </w:r>
          </w:p>
        </w:tc>
        <w:tc>
          <w:tcPr>
            <w:tcW w:w="1441" w:type="dxa"/>
            <w:tcBorders>
              <w:top w:val="single" w:sz="8" w:space="0" w:color="002F6C"/>
              <w:left w:val="single" w:sz="8" w:space="0" w:color="002F6C"/>
              <w:bottom w:val="single" w:sz="8" w:space="0" w:color="002F6C"/>
              <w:right w:val="single" w:sz="8" w:space="0" w:color="002F6C"/>
            </w:tcBorders>
          </w:tcPr>
          <w:p w14:paraId="05295E0B"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0.1%</w:t>
            </w:r>
          </w:p>
        </w:tc>
        <w:tc>
          <w:tcPr>
            <w:tcW w:w="1441" w:type="dxa"/>
            <w:tcBorders>
              <w:top w:val="single" w:sz="8" w:space="0" w:color="002F6C"/>
              <w:left w:val="single" w:sz="8" w:space="0" w:color="002F6C"/>
              <w:bottom w:val="single" w:sz="8" w:space="0" w:color="002F6C"/>
              <w:right w:val="single" w:sz="8" w:space="0" w:color="002F6C"/>
            </w:tcBorders>
          </w:tcPr>
          <w:p w14:paraId="1F097609"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1.0%</w:t>
            </w:r>
          </w:p>
        </w:tc>
        <w:tc>
          <w:tcPr>
            <w:tcW w:w="1439" w:type="dxa"/>
            <w:tcBorders>
              <w:top w:val="single" w:sz="8" w:space="0" w:color="002F6C"/>
              <w:left w:val="single" w:sz="8" w:space="0" w:color="002F6C"/>
              <w:bottom w:val="single" w:sz="8" w:space="0" w:color="002F6C"/>
              <w:right w:val="single" w:sz="8" w:space="0" w:color="002F6C"/>
            </w:tcBorders>
          </w:tcPr>
          <w:p w14:paraId="4901E6EC"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98.8%</w:t>
            </w:r>
          </w:p>
        </w:tc>
      </w:tr>
      <w:tr w:rsidR="00C8115A" w14:paraId="35CA2C6F" w14:textId="77777777" w:rsidTr="0003780D">
        <w:trPr>
          <w:trHeight w:val="292"/>
        </w:trPr>
        <w:tc>
          <w:tcPr>
            <w:tcW w:w="1439" w:type="dxa"/>
            <w:tcBorders>
              <w:top w:val="single" w:sz="8" w:space="0" w:color="002F6C"/>
              <w:left w:val="single" w:sz="8" w:space="0" w:color="002F6C"/>
              <w:bottom w:val="single" w:sz="8" w:space="0" w:color="002F6C"/>
              <w:right w:val="single" w:sz="8" w:space="0" w:color="002F6C"/>
            </w:tcBorders>
          </w:tcPr>
          <w:p w14:paraId="7A1EC769"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80%</w:t>
            </w:r>
          </w:p>
        </w:tc>
        <w:tc>
          <w:tcPr>
            <w:tcW w:w="1441" w:type="dxa"/>
            <w:tcBorders>
              <w:top w:val="single" w:sz="8" w:space="0" w:color="002F6C"/>
              <w:left w:val="single" w:sz="8" w:space="0" w:color="002F6C"/>
              <w:bottom w:val="single" w:sz="8" w:space="0" w:color="002F6C"/>
              <w:right w:val="single" w:sz="8" w:space="0" w:color="002F6C"/>
            </w:tcBorders>
          </w:tcPr>
          <w:p w14:paraId="09D50EFE"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414</w:t>
            </w:r>
          </w:p>
        </w:tc>
        <w:tc>
          <w:tcPr>
            <w:tcW w:w="1441" w:type="dxa"/>
            <w:tcBorders>
              <w:top w:val="single" w:sz="8" w:space="0" w:color="002F6C"/>
              <w:left w:val="single" w:sz="8" w:space="0" w:color="002F6C"/>
              <w:bottom w:val="single" w:sz="8" w:space="0" w:color="002F6C"/>
              <w:right w:val="single" w:sz="8" w:space="0" w:color="002F6C"/>
            </w:tcBorders>
          </w:tcPr>
          <w:p w14:paraId="4DACE5E3"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10.0%</w:t>
            </w:r>
          </w:p>
        </w:tc>
        <w:tc>
          <w:tcPr>
            <w:tcW w:w="1441" w:type="dxa"/>
            <w:tcBorders>
              <w:top w:val="single" w:sz="8" w:space="0" w:color="002F6C"/>
              <w:left w:val="single" w:sz="8" w:space="0" w:color="002F6C"/>
              <w:bottom w:val="single" w:sz="8" w:space="0" w:color="002F6C"/>
              <w:right w:val="single" w:sz="8" w:space="0" w:color="002F6C"/>
            </w:tcBorders>
          </w:tcPr>
          <w:p w14:paraId="7CFC1778"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79.9%</w:t>
            </w:r>
          </w:p>
        </w:tc>
        <w:tc>
          <w:tcPr>
            <w:tcW w:w="1441" w:type="dxa"/>
            <w:tcBorders>
              <w:top w:val="single" w:sz="8" w:space="0" w:color="002F6C"/>
              <w:left w:val="single" w:sz="8" w:space="0" w:color="002F6C"/>
              <w:bottom w:val="single" w:sz="8" w:space="0" w:color="002F6C"/>
              <w:right w:val="single" w:sz="8" w:space="0" w:color="002F6C"/>
            </w:tcBorders>
          </w:tcPr>
          <w:p w14:paraId="6E1D46E9"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0.1%</w:t>
            </w:r>
          </w:p>
        </w:tc>
        <w:tc>
          <w:tcPr>
            <w:tcW w:w="1441" w:type="dxa"/>
            <w:tcBorders>
              <w:top w:val="single" w:sz="8" w:space="0" w:color="002F6C"/>
              <w:left w:val="single" w:sz="8" w:space="0" w:color="002F6C"/>
              <w:bottom w:val="single" w:sz="8" w:space="0" w:color="002F6C"/>
              <w:right w:val="single" w:sz="8" w:space="0" w:color="002F6C"/>
            </w:tcBorders>
          </w:tcPr>
          <w:p w14:paraId="74363D45"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0.7%</w:t>
            </w:r>
          </w:p>
        </w:tc>
        <w:tc>
          <w:tcPr>
            <w:tcW w:w="1439" w:type="dxa"/>
            <w:tcBorders>
              <w:top w:val="single" w:sz="8" w:space="0" w:color="002F6C"/>
              <w:left w:val="single" w:sz="8" w:space="0" w:color="002F6C"/>
              <w:bottom w:val="single" w:sz="8" w:space="0" w:color="002F6C"/>
              <w:right w:val="single" w:sz="8" w:space="0" w:color="002F6C"/>
            </w:tcBorders>
          </w:tcPr>
          <w:p w14:paraId="5FD97E2B"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99.5%</w:t>
            </w:r>
          </w:p>
        </w:tc>
      </w:tr>
      <w:tr w:rsidR="00C8115A" w14:paraId="5F8476DA" w14:textId="77777777" w:rsidTr="0003780D">
        <w:trPr>
          <w:trHeight w:val="292"/>
        </w:trPr>
        <w:tc>
          <w:tcPr>
            <w:tcW w:w="1439" w:type="dxa"/>
            <w:tcBorders>
              <w:top w:val="single" w:sz="8" w:space="0" w:color="002F6C"/>
              <w:left w:val="single" w:sz="8" w:space="0" w:color="002F6C"/>
              <w:bottom w:val="single" w:sz="8" w:space="0" w:color="002F6C"/>
              <w:right w:val="single" w:sz="8" w:space="0" w:color="002F6C"/>
            </w:tcBorders>
          </w:tcPr>
          <w:p w14:paraId="28177EFC"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90%</w:t>
            </w:r>
          </w:p>
        </w:tc>
        <w:tc>
          <w:tcPr>
            <w:tcW w:w="1441" w:type="dxa"/>
            <w:tcBorders>
              <w:top w:val="single" w:sz="8" w:space="0" w:color="002F6C"/>
              <w:left w:val="single" w:sz="8" w:space="0" w:color="002F6C"/>
              <w:bottom w:val="single" w:sz="8" w:space="0" w:color="002F6C"/>
              <w:right w:val="single" w:sz="8" w:space="0" w:color="002F6C"/>
            </w:tcBorders>
          </w:tcPr>
          <w:p w14:paraId="286F492A"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365</w:t>
            </w:r>
          </w:p>
        </w:tc>
        <w:tc>
          <w:tcPr>
            <w:tcW w:w="1441" w:type="dxa"/>
            <w:tcBorders>
              <w:top w:val="single" w:sz="8" w:space="0" w:color="002F6C"/>
              <w:left w:val="single" w:sz="8" w:space="0" w:color="002F6C"/>
              <w:bottom w:val="single" w:sz="8" w:space="0" w:color="002F6C"/>
              <w:right w:val="single" w:sz="8" w:space="0" w:color="002F6C"/>
            </w:tcBorders>
          </w:tcPr>
          <w:p w14:paraId="50568BE6"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9.9%</w:t>
            </w:r>
          </w:p>
        </w:tc>
        <w:tc>
          <w:tcPr>
            <w:tcW w:w="1441" w:type="dxa"/>
            <w:tcBorders>
              <w:top w:val="single" w:sz="8" w:space="0" w:color="002F6C"/>
              <w:left w:val="single" w:sz="8" w:space="0" w:color="002F6C"/>
              <w:bottom w:val="single" w:sz="8" w:space="0" w:color="002F6C"/>
              <w:right w:val="single" w:sz="8" w:space="0" w:color="002F6C"/>
            </w:tcBorders>
          </w:tcPr>
          <w:p w14:paraId="2341E6E0"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89.9%</w:t>
            </w:r>
          </w:p>
        </w:tc>
        <w:tc>
          <w:tcPr>
            <w:tcW w:w="1441" w:type="dxa"/>
            <w:tcBorders>
              <w:top w:val="single" w:sz="8" w:space="0" w:color="002F6C"/>
              <w:left w:val="single" w:sz="8" w:space="0" w:color="002F6C"/>
              <w:bottom w:val="single" w:sz="8" w:space="0" w:color="002F6C"/>
              <w:right w:val="single" w:sz="8" w:space="0" w:color="002F6C"/>
            </w:tcBorders>
          </w:tcPr>
          <w:p w14:paraId="3242DD91"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0.0%</w:t>
            </w:r>
          </w:p>
        </w:tc>
        <w:tc>
          <w:tcPr>
            <w:tcW w:w="1441" w:type="dxa"/>
            <w:tcBorders>
              <w:top w:val="single" w:sz="8" w:space="0" w:color="002F6C"/>
              <w:left w:val="single" w:sz="8" w:space="0" w:color="002F6C"/>
              <w:bottom w:val="single" w:sz="8" w:space="0" w:color="002F6C"/>
              <w:right w:val="single" w:sz="8" w:space="0" w:color="002F6C"/>
            </w:tcBorders>
          </w:tcPr>
          <w:p w14:paraId="4A3AD460"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0.4%</w:t>
            </w:r>
          </w:p>
        </w:tc>
        <w:tc>
          <w:tcPr>
            <w:tcW w:w="1439" w:type="dxa"/>
            <w:tcBorders>
              <w:top w:val="single" w:sz="8" w:space="0" w:color="002F6C"/>
              <w:left w:val="single" w:sz="8" w:space="0" w:color="002F6C"/>
              <w:bottom w:val="single" w:sz="8" w:space="0" w:color="002F6C"/>
              <w:right w:val="single" w:sz="8" w:space="0" w:color="002F6C"/>
            </w:tcBorders>
          </w:tcPr>
          <w:p w14:paraId="4DF23267"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99.9%</w:t>
            </w:r>
          </w:p>
        </w:tc>
      </w:tr>
      <w:tr w:rsidR="00C8115A" w14:paraId="2B5A4A23" w14:textId="77777777" w:rsidTr="0003780D">
        <w:trPr>
          <w:trHeight w:val="292"/>
        </w:trPr>
        <w:tc>
          <w:tcPr>
            <w:tcW w:w="1439" w:type="dxa"/>
            <w:tcBorders>
              <w:top w:val="single" w:sz="8" w:space="0" w:color="002F6C"/>
              <w:left w:val="single" w:sz="8" w:space="0" w:color="002F6C"/>
              <w:bottom w:val="single" w:sz="8" w:space="0" w:color="002F6C"/>
              <w:right w:val="single" w:sz="8" w:space="0" w:color="002F6C"/>
            </w:tcBorders>
          </w:tcPr>
          <w:p w14:paraId="77D07670" w14:textId="77777777" w:rsidR="00C8115A" w:rsidRPr="009A13B1" w:rsidRDefault="00C8115A" w:rsidP="009A13B1">
            <w:pPr>
              <w:spacing w:line="259" w:lineRule="auto"/>
              <w:ind w:left="26"/>
              <w:jc w:val="center"/>
              <w:rPr>
                <w:rFonts w:ascii="Calibri" w:hAnsi="Calibri" w:cs="Calibri"/>
                <w:sz w:val="20"/>
                <w:szCs w:val="20"/>
              </w:rPr>
            </w:pPr>
            <w:r w:rsidRPr="009A13B1">
              <w:rPr>
                <w:rFonts w:ascii="Calibri" w:hAnsi="Calibri" w:cs="Calibri"/>
                <w:sz w:val="20"/>
                <w:szCs w:val="20"/>
              </w:rPr>
              <w:t>100%</w:t>
            </w:r>
          </w:p>
        </w:tc>
        <w:tc>
          <w:tcPr>
            <w:tcW w:w="1441" w:type="dxa"/>
            <w:tcBorders>
              <w:top w:val="single" w:sz="8" w:space="0" w:color="002F6C"/>
              <w:left w:val="single" w:sz="8" w:space="0" w:color="002F6C"/>
              <w:bottom w:val="single" w:sz="8" w:space="0" w:color="002F6C"/>
              <w:right w:val="single" w:sz="8" w:space="0" w:color="002F6C"/>
            </w:tcBorders>
          </w:tcPr>
          <w:p w14:paraId="135CA073"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1</w:t>
            </w:r>
          </w:p>
        </w:tc>
        <w:tc>
          <w:tcPr>
            <w:tcW w:w="1441" w:type="dxa"/>
            <w:tcBorders>
              <w:top w:val="single" w:sz="8" w:space="0" w:color="002F6C"/>
              <w:left w:val="single" w:sz="8" w:space="0" w:color="002F6C"/>
              <w:bottom w:val="single" w:sz="8" w:space="0" w:color="002F6C"/>
              <w:right w:val="single" w:sz="8" w:space="0" w:color="002F6C"/>
            </w:tcBorders>
          </w:tcPr>
          <w:p w14:paraId="638415B2"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10.1%</w:t>
            </w:r>
          </w:p>
        </w:tc>
        <w:tc>
          <w:tcPr>
            <w:tcW w:w="1441" w:type="dxa"/>
            <w:tcBorders>
              <w:top w:val="single" w:sz="8" w:space="0" w:color="002F6C"/>
              <w:left w:val="single" w:sz="8" w:space="0" w:color="002F6C"/>
              <w:bottom w:val="single" w:sz="8" w:space="0" w:color="002F6C"/>
              <w:right w:val="single" w:sz="8" w:space="0" w:color="002F6C"/>
            </w:tcBorders>
          </w:tcPr>
          <w:p w14:paraId="5D413729"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100.0%</w:t>
            </w:r>
          </w:p>
        </w:tc>
        <w:tc>
          <w:tcPr>
            <w:tcW w:w="1441" w:type="dxa"/>
            <w:tcBorders>
              <w:top w:val="single" w:sz="8" w:space="0" w:color="002F6C"/>
              <w:left w:val="single" w:sz="8" w:space="0" w:color="002F6C"/>
              <w:bottom w:val="single" w:sz="8" w:space="0" w:color="002F6C"/>
              <w:right w:val="single" w:sz="8" w:space="0" w:color="002F6C"/>
            </w:tcBorders>
          </w:tcPr>
          <w:p w14:paraId="29EE1682"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0.0%</w:t>
            </w:r>
          </w:p>
        </w:tc>
        <w:tc>
          <w:tcPr>
            <w:tcW w:w="1441" w:type="dxa"/>
            <w:tcBorders>
              <w:top w:val="single" w:sz="8" w:space="0" w:color="002F6C"/>
              <w:left w:val="single" w:sz="8" w:space="0" w:color="002F6C"/>
              <w:bottom w:val="single" w:sz="8" w:space="0" w:color="002F6C"/>
              <w:right w:val="single" w:sz="8" w:space="0" w:color="002F6C"/>
            </w:tcBorders>
          </w:tcPr>
          <w:p w14:paraId="2DE2414F"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0.1%</w:t>
            </w:r>
          </w:p>
        </w:tc>
        <w:tc>
          <w:tcPr>
            <w:tcW w:w="1439" w:type="dxa"/>
            <w:tcBorders>
              <w:top w:val="single" w:sz="8" w:space="0" w:color="002F6C"/>
              <w:left w:val="single" w:sz="8" w:space="0" w:color="002F6C"/>
              <w:bottom w:val="single" w:sz="8" w:space="0" w:color="002F6C"/>
              <w:right w:val="single" w:sz="8" w:space="0" w:color="002F6C"/>
            </w:tcBorders>
          </w:tcPr>
          <w:p w14:paraId="5BF0437F" w14:textId="77777777" w:rsidR="00C8115A" w:rsidRPr="009A13B1" w:rsidRDefault="00C8115A" w:rsidP="009A13B1">
            <w:pPr>
              <w:spacing w:line="259" w:lineRule="auto"/>
              <w:ind w:left="28"/>
              <w:jc w:val="center"/>
              <w:rPr>
                <w:rFonts w:ascii="Calibri" w:hAnsi="Calibri" w:cs="Calibri"/>
                <w:sz w:val="20"/>
                <w:szCs w:val="20"/>
              </w:rPr>
            </w:pPr>
            <w:r w:rsidRPr="009A13B1">
              <w:rPr>
                <w:rFonts w:ascii="Calibri" w:hAnsi="Calibri" w:cs="Calibri"/>
                <w:sz w:val="20"/>
                <w:szCs w:val="20"/>
              </w:rPr>
              <w:t>100.0%</w:t>
            </w:r>
          </w:p>
        </w:tc>
      </w:tr>
    </w:tbl>
    <w:p w14:paraId="41DAE2E0" w14:textId="77777777" w:rsidR="00C8115A" w:rsidRDefault="00C8115A" w:rsidP="00C8115A">
      <w:pPr>
        <w:shd w:val="clear" w:color="auto" w:fill="DAEEF3" w:themeFill="accent5" w:themeFillTint="33"/>
        <w:rPr>
          <w:rFonts w:ascii="Aptos Narrow" w:hAnsi="Aptos Narrow"/>
          <w:b/>
          <w:bCs/>
          <w:i/>
          <w:iCs/>
        </w:rPr>
      </w:pPr>
    </w:p>
    <w:p w14:paraId="45DACD26" w14:textId="083A6D83" w:rsidR="00EB13CD" w:rsidRPr="00EB13CD" w:rsidRDefault="00EB13CD" w:rsidP="00EB13CD">
      <w:pPr>
        <w:shd w:val="clear" w:color="auto" w:fill="DAEEF3" w:themeFill="accent5" w:themeFillTint="33"/>
        <w:jc w:val="both"/>
        <w:rPr>
          <w:rFonts w:ascii="Aptos Narrow" w:hAnsi="Aptos Narrow"/>
        </w:rPr>
      </w:pPr>
      <w:r w:rsidRPr="00C0713F">
        <w:rPr>
          <w:rFonts w:ascii="Aptos Narrow" w:hAnsi="Aptos Narrow"/>
          <w:b/>
          <w:bCs/>
        </w:rPr>
        <w:t>For more details kindly refer to “</w:t>
      </w:r>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
    <w:p w14:paraId="6081D143" w14:textId="66BE2921" w:rsidR="004C726A" w:rsidRDefault="004C726A" w:rsidP="0019499A">
      <w:pPr>
        <w:shd w:val="clear" w:color="auto" w:fill="DAEEF3" w:themeFill="accent5" w:themeFillTint="33"/>
        <w:rPr>
          <w:rFonts w:ascii="Aptos Narrow" w:hAnsi="Aptos Narrow"/>
        </w:rPr>
      </w:pPr>
      <w:r>
        <w:rPr>
          <w:rFonts w:ascii="Aptos Narrow" w:hAnsi="Aptos Narrow"/>
        </w:rPr>
        <w:object w:dxaOrig="1538" w:dyaOrig="993" w14:anchorId="6F45E063">
          <v:shape id="_x0000_i1055" type="#_x0000_t75" style="width:77.25pt;height:49.5pt" o:ole="">
            <v:imagedata r:id="rId13" o:title=""/>
          </v:shape>
          <o:OLEObject Type="Embed" ProgID="AcroExch.Document.DC" ShapeID="_x0000_i1055" DrawAspect="Icon" ObjectID="_1795962262" r:id="rId53"/>
        </w:object>
      </w:r>
    </w:p>
    <w:p w14:paraId="5B0DDBF5" w14:textId="77777777" w:rsidR="0019499A" w:rsidRDefault="0019499A" w:rsidP="0019499A">
      <w:pPr>
        <w:shd w:val="clear" w:color="auto" w:fill="DAEEF3" w:themeFill="accent5" w:themeFillTint="33"/>
        <w:rPr>
          <w:rFonts w:ascii="Aptos Narrow" w:hAnsi="Aptos Narrow"/>
        </w:rPr>
      </w:pPr>
    </w:p>
    <w:p w14:paraId="7BD83331" w14:textId="77777777" w:rsidR="0019499A" w:rsidRDefault="0019499A" w:rsidP="008F4BCB"/>
    <w:p w14:paraId="7FEF8E54" w14:textId="709E1786" w:rsidR="008F4BCB" w:rsidRPr="001234DC" w:rsidRDefault="008F4BCB" w:rsidP="001234DC">
      <w:pPr>
        <w:pStyle w:val="Heading4"/>
        <w:rPr>
          <w:rStyle w:val="IntenseEmphasis"/>
          <w:b/>
          <w:bCs/>
          <w:i w:val="0"/>
          <w:iCs/>
          <w:color w:val="4F81BD" w:themeColor="accent1"/>
        </w:rPr>
      </w:pPr>
      <w:r w:rsidRPr="001234DC">
        <w:rPr>
          <w:rStyle w:val="IntenseEmphasis"/>
          <w:b/>
          <w:bCs/>
          <w:i w:val="0"/>
          <w:iCs/>
          <w:color w:val="4F81BD" w:themeColor="accent1"/>
        </w:rPr>
        <w:t>Out-of-time</w:t>
      </w:r>
    </w:p>
    <w:p w14:paraId="243437A9" w14:textId="037E22F9" w:rsidR="008F4BCB" w:rsidRDefault="00165113" w:rsidP="008F4BCB">
      <w:r>
        <w:rPr>
          <w:rStyle w:val="SubtleEmphasis"/>
        </w:rPr>
        <w:t>Use this section for the testing of model performance/fit on data from the time period different from the in-sample data, and not used in the estimation either because it was not yet available at the time of model estimation, or because it was available but excluded from the estimation/training for the express purpose of performing out-of-time model fit testing</w:t>
      </w:r>
      <w:r w:rsidR="008F4BCB">
        <w:rPr>
          <w:rStyle w:val="SubtleEmphasis"/>
        </w:rPr>
        <w:t>.</w:t>
      </w:r>
    </w:p>
    <w:p w14:paraId="1D5BB471" w14:textId="77777777" w:rsidR="000C258D" w:rsidRDefault="000C258D" w:rsidP="000C258D"/>
    <w:p w14:paraId="4BEEAEE7" w14:textId="77777777" w:rsidR="00737A94" w:rsidRDefault="00737A94" w:rsidP="00737A94">
      <w:pPr>
        <w:shd w:val="clear" w:color="auto" w:fill="DAEEF3" w:themeFill="accent5" w:themeFillTint="33"/>
        <w:jc w:val="both"/>
        <w:rPr>
          <w:rFonts w:ascii="Aptos Narrow" w:hAnsi="Aptos Narrow"/>
        </w:rPr>
      </w:pPr>
      <w:bookmarkStart w:id="902" w:name="OLE_LINK73"/>
      <w:bookmarkStart w:id="903" w:name="OLE_LINK37"/>
      <w:r>
        <w:rPr>
          <w:rFonts w:ascii="Aptos Narrow" w:hAnsi="Aptos Narrow"/>
        </w:rPr>
        <w:t>Model Owner:</w:t>
      </w:r>
    </w:p>
    <w:p w14:paraId="1FE9673A" w14:textId="3030AF6D" w:rsidR="0019499A" w:rsidRDefault="0019499A" w:rsidP="009A13B1">
      <w:pPr>
        <w:shd w:val="clear" w:color="auto" w:fill="DAEEF3" w:themeFill="accent5" w:themeFillTint="33"/>
        <w:jc w:val="both"/>
        <w:rPr>
          <w:rFonts w:ascii="Aptos Narrow" w:hAnsi="Aptos Narrow"/>
        </w:rPr>
      </w:pPr>
      <w:r>
        <w:rPr>
          <w:rFonts w:ascii="Aptos Narrow" w:hAnsi="Aptos Narrow"/>
        </w:rPr>
        <w:t xml:space="preserve">The following performance table </w:t>
      </w:r>
      <w:r w:rsidR="00123629">
        <w:rPr>
          <w:rFonts w:ascii="Aptos Narrow" w:hAnsi="Aptos Narrow"/>
        </w:rPr>
        <w:t>is</w:t>
      </w:r>
      <w:r>
        <w:rPr>
          <w:rFonts w:ascii="Aptos Narrow" w:hAnsi="Aptos Narrow"/>
        </w:rPr>
        <w:t xml:space="preserve"> based on the </w:t>
      </w:r>
      <w:r w:rsidRPr="00AF4D93">
        <w:rPr>
          <w:rFonts w:ascii="Aptos Narrow" w:hAnsi="Aptos Narrow"/>
        </w:rPr>
        <w:t>out-of-time</w:t>
      </w:r>
      <w:r>
        <w:rPr>
          <w:rFonts w:ascii="Aptos Narrow" w:hAnsi="Aptos Narrow"/>
        </w:rPr>
        <w:t xml:space="preserve"> sample </w:t>
      </w:r>
      <w:r w:rsidRPr="00AF4D93">
        <w:rPr>
          <w:rFonts w:ascii="Aptos Narrow" w:hAnsi="Aptos Narrow"/>
        </w:rPr>
        <w:t>validation</w:t>
      </w:r>
      <w:r>
        <w:rPr>
          <w:rFonts w:ascii="Aptos Narrow" w:hAnsi="Aptos Narrow"/>
        </w:rPr>
        <w:t xml:space="preserve">. </w:t>
      </w:r>
      <w:r w:rsidRPr="000200BE">
        <w:rPr>
          <w:rFonts w:ascii="Aptos Narrow" w:hAnsi="Aptos Narrow"/>
        </w:rPr>
        <w:t>The performance table</w:t>
      </w:r>
      <w:r>
        <w:rPr>
          <w:rFonts w:ascii="Aptos Narrow" w:hAnsi="Aptos Narrow"/>
        </w:rPr>
        <w:t xml:space="preserve"> m</w:t>
      </w:r>
      <w:r w:rsidRPr="000200BE">
        <w:rPr>
          <w:rFonts w:ascii="Aptos Narrow" w:hAnsi="Aptos Narrow"/>
        </w:rPr>
        <w:t>easures the</w:t>
      </w:r>
      <w:r>
        <w:rPr>
          <w:rFonts w:ascii="Aptos Narrow" w:hAnsi="Aptos Narrow"/>
        </w:rPr>
        <w:t xml:space="preserve"> </w:t>
      </w:r>
      <w:r w:rsidRPr="000200BE">
        <w:rPr>
          <w:rFonts w:ascii="Aptos Narrow" w:hAnsi="Aptos Narrow"/>
        </w:rPr>
        <w:t>predictive nature of the Fraud Intelligence model</w:t>
      </w:r>
      <w:r>
        <w:rPr>
          <w:rFonts w:ascii="Aptos Narrow" w:hAnsi="Aptos Narrow"/>
        </w:rPr>
        <w:t>.</w:t>
      </w:r>
    </w:p>
    <w:p w14:paraId="5829E69F" w14:textId="77777777" w:rsidR="0019499A" w:rsidRDefault="0019499A" w:rsidP="0019499A">
      <w:pPr>
        <w:shd w:val="clear" w:color="auto" w:fill="DAEEF3" w:themeFill="accent5" w:themeFillTint="33"/>
        <w:rPr>
          <w:rFonts w:ascii="Aptos Narrow" w:hAnsi="Aptos Narrow"/>
        </w:rPr>
      </w:pPr>
    </w:p>
    <w:tbl>
      <w:tblPr>
        <w:tblStyle w:val="TableGrid"/>
        <w:tblW w:w="0" w:type="auto"/>
        <w:tblLook w:val="04A0" w:firstRow="1" w:lastRow="0" w:firstColumn="1" w:lastColumn="0" w:noHBand="0" w:noVBand="1"/>
      </w:tblPr>
      <w:tblGrid>
        <w:gridCol w:w="1438"/>
        <w:gridCol w:w="1438"/>
        <w:gridCol w:w="1438"/>
        <w:gridCol w:w="1439"/>
        <w:gridCol w:w="1439"/>
        <w:gridCol w:w="1439"/>
        <w:gridCol w:w="1439"/>
      </w:tblGrid>
      <w:tr w:rsidR="0019499A" w:rsidRPr="00130C7B" w14:paraId="12E4E535" w14:textId="77777777">
        <w:tc>
          <w:tcPr>
            <w:tcW w:w="1438" w:type="dxa"/>
            <w:shd w:val="clear" w:color="auto" w:fill="17365D" w:themeFill="text2" w:themeFillShade="BF"/>
          </w:tcPr>
          <w:p w14:paraId="5A8157B3" w14:textId="77777777" w:rsidR="0019499A" w:rsidRPr="00130C7B" w:rsidRDefault="0019499A">
            <w:pPr>
              <w:jc w:val="center"/>
              <w:rPr>
                <w:rFonts w:ascii="Aptos Narrow" w:hAnsi="Aptos Narrow"/>
                <w:b/>
                <w:bCs/>
              </w:rPr>
            </w:pPr>
            <w:r w:rsidRPr="00130C7B">
              <w:rPr>
                <w:rFonts w:ascii="Aptos Narrow" w:hAnsi="Aptos Narrow"/>
                <w:b/>
                <w:bCs/>
              </w:rPr>
              <w:t>Sample Type</w:t>
            </w:r>
          </w:p>
        </w:tc>
        <w:tc>
          <w:tcPr>
            <w:tcW w:w="1438" w:type="dxa"/>
            <w:shd w:val="clear" w:color="auto" w:fill="17365D" w:themeFill="text2" w:themeFillShade="BF"/>
          </w:tcPr>
          <w:p w14:paraId="2F0E441F" w14:textId="77777777" w:rsidR="0019499A" w:rsidRPr="00130C7B" w:rsidRDefault="0019499A">
            <w:pPr>
              <w:jc w:val="center"/>
              <w:rPr>
                <w:rFonts w:ascii="Aptos Narrow" w:hAnsi="Aptos Narrow"/>
                <w:b/>
                <w:bCs/>
              </w:rPr>
            </w:pPr>
            <w:r w:rsidRPr="00130C7B">
              <w:rPr>
                <w:rFonts w:ascii="Aptos Narrow" w:hAnsi="Aptos Narrow"/>
                <w:b/>
                <w:bCs/>
              </w:rPr>
              <w:t>Model</w:t>
            </w:r>
          </w:p>
        </w:tc>
        <w:tc>
          <w:tcPr>
            <w:tcW w:w="1438" w:type="dxa"/>
            <w:shd w:val="clear" w:color="auto" w:fill="17365D" w:themeFill="text2" w:themeFillShade="BF"/>
          </w:tcPr>
          <w:p w14:paraId="515827C9" w14:textId="77777777" w:rsidR="0019499A" w:rsidRPr="00130C7B" w:rsidRDefault="0019499A">
            <w:pPr>
              <w:jc w:val="center"/>
              <w:rPr>
                <w:rFonts w:ascii="Aptos Narrow" w:hAnsi="Aptos Narrow"/>
                <w:b/>
                <w:bCs/>
              </w:rPr>
            </w:pPr>
            <w:r w:rsidRPr="00130C7B">
              <w:rPr>
                <w:rFonts w:ascii="Aptos Narrow" w:hAnsi="Aptos Narrow"/>
                <w:b/>
                <w:bCs/>
              </w:rPr>
              <w:t>AUC</w:t>
            </w:r>
          </w:p>
        </w:tc>
        <w:tc>
          <w:tcPr>
            <w:tcW w:w="1439" w:type="dxa"/>
            <w:shd w:val="clear" w:color="auto" w:fill="17365D" w:themeFill="text2" w:themeFillShade="BF"/>
          </w:tcPr>
          <w:p w14:paraId="3DFB31A5" w14:textId="77777777" w:rsidR="0019499A" w:rsidRPr="00130C7B" w:rsidRDefault="0019499A">
            <w:pPr>
              <w:jc w:val="center"/>
              <w:rPr>
                <w:rFonts w:ascii="Aptos Narrow" w:hAnsi="Aptos Narrow"/>
                <w:b/>
                <w:bCs/>
              </w:rPr>
            </w:pPr>
            <w:r w:rsidRPr="00130C7B">
              <w:rPr>
                <w:rFonts w:ascii="Aptos Narrow" w:hAnsi="Aptos Narrow"/>
                <w:b/>
                <w:bCs/>
              </w:rPr>
              <w:t>FDR1</w:t>
            </w:r>
          </w:p>
        </w:tc>
        <w:tc>
          <w:tcPr>
            <w:tcW w:w="1439" w:type="dxa"/>
            <w:shd w:val="clear" w:color="auto" w:fill="17365D" w:themeFill="text2" w:themeFillShade="BF"/>
          </w:tcPr>
          <w:p w14:paraId="68AC68CC" w14:textId="77777777" w:rsidR="0019499A" w:rsidRPr="00130C7B" w:rsidRDefault="0019499A">
            <w:pPr>
              <w:jc w:val="center"/>
              <w:rPr>
                <w:rFonts w:ascii="Aptos Narrow" w:hAnsi="Aptos Narrow"/>
                <w:b/>
                <w:bCs/>
              </w:rPr>
            </w:pPr>
            <w:r w:rsidRPr="00130C7B">
              <w:rPr>
                <w:rFonts w:ascii="Aptos Narrow" w:hAnsi="Aptos Narrow"/>
                <w:b/>
                <w:bCs/>
              </w:rPr>
              <w:t>FDR3</w:t>
            </w:r>
          </w:p>
        </w:tc>
        <w:tc>
          <w:tcPr>
            <w:tcW w:w="1439" w:type="dxa"/>
            <w:shd w:val="clear" w:color="auto" w:fill="17365D" w:themeFill="text2" w:themeFillShade="BF"/>
          </w:tcPr>
          <w:p w14:paraId="393D3C7E" w14:textId="77777777" w:rsidR="0019499A" w:rsidRPr="00130C7B" w:rsidRDefault="0019499A">
            <w:pPr>
              <w:jc w:val="center"/>
              <w:rPr>
                <w:rFonts w:ascii="Aptos Narrow" w:hAnsi="Aptos Narrow"/>
                <w:b/>
                <w:bCs/>
              </w:rPr>
            </w:pPr>
            <w:r w:rsidRPr="00130C7B">
              <w:rPr>
                <w:rFonts w:ascii="Aptos Narrow" w:hAnsi="Aptos Narrow"/>
                <w:b/>
                <w:bCs/>
              </w:rPr>
              <w:t>FDR5</w:t>
            </w:r>
          </w:p>
        </w:tc>
        <w:tc>
          <w:tcPr>
            <w:tcW w:w="1439" w:type="dxa"/>
            <w:shd w:val="clear" w:color="auto" w:fill="17365D" w:themeFill="text2" w:themeFillShade="BF"/>
          </w:tcPr>
          <w:p w14:paraId="7D467434" w14:textId="77777777" w:rsidR="0019499A" w:rsidRPr="00130C7B" w:rsidRDefault="0019499A">
            <w:pPr>
              <w:jc w:val="center"/>
              <w:rPr>
                <w:rFonts w:ascii="Aptos Narrow" w:hAnsi="Aptos Narrow"/>
                <w:b/>
                <w:bCs/>
              </w:rPr>
            </w:pPr>
            <w:r w:rsidRPr="00130C7B">
              <w:rPr>
                <w:rFonts w:ascii="Aptos Narrow" w:hAnsi="Aptos Narrow"/>
                <w:b/>
                <w:bCs/>
              </w:rPr>
              <w:t>FDR10</w:t>
            </w:r>
          </w:p>
        </w:tc>
      </w:tr>
      <w:tr w:rsidR="0019499A" w14:paraId="6C4CA3C1" w14:textId="77777777">
        <w:tc>
          <w:tcPr>
            <w:tcW w:w="1438" w:type="dxa"/>
          </w:tcPr>
          <w:p w14:paraId="7239CE89" w14:textId="77777777" w:rsidR="0019499A" w:rsidRPr="00130C7B" w:rsidRDefault="0019499A">
            <w:pPr>
              <w:rPr>
                <w:rFonts w:ascii="Aptos Narrow" w:hAnsi="Aptos Narrow"/>
              </w:rPr>
            </w:pPr>
            <w:r w:rsidRPr="00130C7B">
              <w:rPr>
                <w:rFonts w:ascii="Aptos Narrow" w:hAnsi="Aptos Narrow"/>
              </w:rPr>
              <w:t>Out-of-Time</w:t>
            </w:r>
          </w:p>
          <w:p w14:paraId="2EB54506" w14:textId="77777777" w:rsidR="0019499A" w:rsidRDefault="0019499A">
            <w:pPr>
              <w:rPr>
                <w:rFonts w:ascii="Aptos Narrow" w:hAnsi="Aptos Narrow"/>
              </w:rPr>
            </w:pPr>
            <w:r w:rsidRPr="00130C7B">
              <w:rPr>
                <w:rFonts w:ascii="Aptos Narrow" w:hAnsi="Aptos Narrow"/>
              </w:rPr>
              <w:t>Test</w:t>
            </w:r>
          </w:p>
        </w:tc>
        <w:tc>
          <w:tcPr>
            <w:tcW w:w="1438" w:type="dxa"/>
          </w:tcPr>
          <w:p w14:paraId="7B25B657" w14:textId="77777777" w:rsidR="0019499A" w:rsidRPr="00130C7B" w:rsidRDefault="0019499A">
            <w:pPr>
              <w:rPr>
                <w:rFonts w:ascii="Aptos Narrow" w:hAnsi="Aptos Narrow"/>
              </w:rPr>
            </w:pPr>
            <w:r w:rsidRPr="00130C7B">
              <w:rPr>
                <w:rFonts w:ascii="Aptos Narrow" w:hAnsi="Aptos Narrow"/>
              </w:rPr>
              <w:t>Fraud</w:t>
            </w:r>
          </w:p>
          <w:p w14:paraId="70D12C87" w14:textId="77777777" w:rsidR="0019499A" w:rsidRPr="00130C7B" w:rsidRDefault="0019499A">
            <w:pPr>
              <w:rPr>
                <w:rFonts w:ascii="Aptos Narrow" w:hAnsi="Aptos Narrow"/>
              </w:rPr>
            </w:pPr>
            <w:r w:rsidRPr="00130C7B">
              <w:rPr>
                <w:rFonts w:ascii="Aptos Narrow" w:hAnsi="Aptos Narrow"/>
              </w:rPr>
              <w:t>Intelligence -</w:t>
            </w:r>
          </w:p>
          <w:p w14:paraId="23A619E0" w14:textId="77777777" w:rsidR="0019499A" w:rsidRDefault="0019499A">
            <w:pPr>
              <w:rPr>
                <w:rFonts w:ascii="Aptos Narrow" w:hAnsi="Aptos Narrow"/>
              </w:rPr>
            </w:pPr>
            <w:r w:rsidRPr="00130C7B">
              <w:rPr>
                <w:rFonts w:ascii="Aptos Narrow" w:hAnsi="Aptos Narrow"/>
              </w:rPr>
              <w:t>Bankcard</w:t>
            </w:r>
          </w:p>
        </w:tc>
        <w:tc>
          <w:tcPr>
            <w:tcW w:w="1438" w:type="dxa"/>
          </w:tcPr>
          <w:p w14:paraId="363B7055" w14:textId="77777777" w:rsidR="0019499A" w:rsidRDefault="0019499A">
            <w:pPr>
              <w:jc w:val="center"/>
              <w:rPr>
                <w:rFonts w:ascii="Aptos Narrow" w:hAnsi="Aptos Narrow"/>
              </w:rPr>
            </w:pPr>
            <w:r w:rsidRPr="00130C7B">
              <w:rPr>
                <w:rFonts w:ascii="Aptos Narrow" w:hAnsi="Aptos Narrow"/>
              </w:rPr>
              <w:t>0.95</w:t>
            </w:r>
            <w:r>
              <w:rPr>
                <w:rFonts w:ascii="Aptos Narrow" w:hAnsi="Aptos Narrow"/>
              </w:rPr>
              <w:t>0</w:t>
            </w:r>
          </w:p>
        </w:tc>
        <w:tc>
          <w:tcPr>
            <w:tcW w:w="1439" w:type="dxa"/>
          </w:tcPr>
          <w:p w14:paraId="21512B12" w14:textId="77777777" w:rsidR="0019499A" w:rsidRDefault="0019499A">
            <w:pPr>
              <w:jc w:val="center"/>
              <w:rPr>
                <w:rFonts w:ascii="Aptos Narrow" w:hAnsi="Aptos Narrow"/>
              </w:rPr>
            </w:pPr>
            <w:r w:rsidRPr="00130C7B">
              <w:rPr>
                <w:rFonts w:ascii="Aptos Narrow" w:hAnsi="Aptos Narrow"/>
              </w:rPr>
              <w:t>48.6%</w:t>
            </w:r>
          </w:p>
        </w:tc>
        <w:tc>
          <w:tcPr>
            <w:tcW w:w="1439" w:type="dxa"/>
          </w:tcPr>
          <w:p w14:paraId="41EE223D" w14:textId="77777777" w:rsidR="0019499A" w:rsidRDefault="0019499A">
            <w:pPr>
              <w:jc w:val="center"/>
              <w:rPr>
                <w:rFonts w:ascii="Aptos Narrow" w:hAnsi="Aptos Narrow"/>
              </w:rPr>
            </w:pPr>
            <w:r w:rsidRPr="00130C7B">
              <w:rPr>
                <w:rFonts w:ascii="Aptos Narrow" w:hAnsi="Aptos Narrow"/>
              </w:rPr>
              <w:t>71.</w:t>
            </w:r>
            <w:r>
              <w:rPr>
                <w:rFonts w:ascii="Aptos Narrow" w:hAnsi="Aptos Narrow"/>
              </w:rPr>
              <w:t>9</w:t>
            </w:r>
            <w:r w:rsidRPr="00130C7B">
              <w:rPr>
                <w:rFonts w:ascii="Aptos Narrow" w:hAnsi="Aptos Narrow"/>
              </w:rPr>
              <w:t>%</w:t>
            </w:r>
          </w:p>
        </w:tc>
        <w:tc>
          <w:tcPr>
            <w:tcW w:w="1439" w:type="dxa"/>
          </w:tcPr>
          <w:p w14:paraId="67A449B0" w14:textId="77777777" w:rsidR="0019499A" w:rsidRDefault="0019499A">
            <w:pPr>
              <w:jc w:val="center"/>
              <w:rPr>
                <w:rFonts w:ascii="Aptos Narrow" w:hAnsi="Aptos Narrow"/>
              </w:rPr>
            </w:pPr>
            <w:r w:rsidRPr="00157983">
              <w:rPr>
                <w:rFonts w:ascii="Aptos Narrow" w:hAnsi="Aptos Narrow"/>
              </w:rPr>
              <w:t>79.1%</w:t>
            </w:r>
          </w:p>
        </w:tc>
        <w:tc>
          <w:tcPr>
            <w:tcW w:w="1439" w:type="dxa"/>
          </w:tcPr>
          <w:p w14:paraId="24ABC260" w14:textId="77777777" w:rsidR="0019499A" w:rsidRDefault="0019499A">
            <w:pPr>
              <w:jc w:val="center"/>
              <w:rPr>
                <w:rFonts w:ascii="Aptos Narrow" w:hAnsi="Aptos Narrow"/>
              </w:rPr>
            </w:pPr>
            <w:r w:rsidRPr="00157983">
              <w:rPr>
                <w:rFonts w:ascii="Aptos Narrow" w:hAnsi="Aptos Narrow"/>
              </w:rPr>
              <w:t>86.0%</w:t>
            </w:r>
          </w:p>
        </w:tc>
      </w:tr>
    </w:tbl>
    <w:p w14:paraId="53331CDF" w14:textId="77777777" w:rsidR="0019499A" w:rsidRDefault="0019499A" w:rsidP="0019499A">
      <w:pPr>
        <w:shd w:val="clear" w:color="auto" w:fill="DAEEF3" w:themeFill="accent5" w:themeFillTint="33"/>
        <w:rPr>
          <w:rFonts w:ascii="Aptos Narrow" w:hAnsi="Aptos Narrow"/>
        </w:rPr>
      </w:pPr>
    </w:p>
    <w:p w14:paraId="6AE7774B" w14:textId="6606B53F" w:rsidR="0019499A" w:rsidRDefault="0019499A" w:rsidP="0019499A">
      <w:pPr>
        <w:shd w:val="clear" w:color="auto" w:fill="DAEEF3" w:themeFill="accent5" w:themeFillTint="33"/>
        <w:rPr>
          <w:rFonts w:ascii="Aptos Narrow" w:hAnsi="Aptos Narrow"/>
        </w:rPr>
      </w:pPr>
      <w:r w:rsidRPr="00B3471A">
        <w:rPr>
          <w:rFonts w:ascii="Aptos Narrow" w:hAnsi="Aptos Narrow"/>
        </w:rPr>
        <w:t xml:space="preserve">High AUC and FDR values that are close to </w:t>
      </w:r>
      <w:r w:rsidR="00F15040">
        <w:rPr>
          <w:rFonts w:ascii="Aptos Narrow" w:hAnsi="Aptos Narrow"/>
        </w:rPr>
        <w:t>training datas</w:t>
      </w:r>
      <w:r w:rsidRPr="00B3471A">
        <w:rPr>
          <w:rFonts w:ascii="Aptos Narrow" w:hAnsi="Aptos Narrow"/>
        </w:rPr>
        <w:t>et suggest that the model performs well on unseen data</w:t>
      </w:r>
      <w:r w:rsidR="00B3471A" w:rsidRPr="00B3471A">
        <w:rPr>
          <w:rFonts w:ascii="Aptos Narrow" w:hAnsi="Aptos Narrow"/>
        </w:rPr>
        <w:t>.</w:t>
      </w:r>
    </w:p>
    <w:p w14:paraId="4CD861BF" w14:textId="77777777" w:rsidR="0019499A" w:rsidRDefault="0019499A" w:rsidP="0019499A">
      <w:pPr>
        <w:shd w:val="clear" w:color="auto" w:fill="DAEEF3" w:themeFill="accent5" w:themeFillTint="33"/>
        <w:rPr>
          <w:rFonts w:ascii="Aptos Narrow" w:hAnsi="Aptos Narrow"/>
        </w:rPr>
      </w:pPr>
    </w:p>
    <w:p w14:paraId="242AACA3" w14:textId="77777777" w:rsidR="0019499A" w:rsidRPr="004E38C1" w:rsidRDefault="0019499A" w:rsidP="0019499A">
      <w:pPr>
        <w:shd w:val="clear" w:color="auto" w:fill="DAEEF3" w:themeFill="accent5" w:themeFillTint="33"/>
        <w:rPr>
          <w:rFonts w:ascii="Aptos Narrow" w:hAnsi="Aptos Narrow"/>
          <w:b/>
          <w:bCs/>
        </w:rPr>
      </w:pPr>
      <w:r w:rsidRPr="004E38C1">
        <w:rPr>
          <w:rFonts w:ascii="Aptos Narrow" w:hAnsi="Aptos Narrow"/>
          <w:b/>
          <w:bCs/>
        </w:rPr>
        <w:t>Test (Out-of-Time) Sample Performance</w:t>
      </w:r>
    </w:p>
    <w:p w14:paraId="142DB14D" w14:textId="77777777" w:rsidR="0019499A" w:rsidRPr="00177180" w:rsidRDefault="0019499A" w:rsidP="0019499A">
      <w:pPr>
        <w:shd w:val="clear" w:color="auto" w:fill="DAEEF3" w:themeFill="accent5" w:themeFillTint="33"/>
        <w:rPr>
          <w:rFonts w:ascii="Aptos Narrow" w:hAnsi="Aptos Narrow"/>
        </w:rPr>
      </w:pPr>
      <w:r w:rsidRPr="00177180">
        <w:rPr>
          <w:rFonts w:ascii="Aptos Narrow" w:hAnsi="Aptos Narrow"/>
        </w:rPr>
        <w:t>Number of records: 797,253</w:t>
      </w:r>
    </w:p>
    <w:p w14:paraId="37F78069" w14:textId="77777777" w:rsidR="0019499A" w:rsidRPr="00177180" w:rsidRDefault="0019499A" w:rsidP="0019499A">
      <w:pPr>
        <w:shd w:val="clear" w:color="auto" w:fill="DAEEF3" w:themeFill="accent5" w:themeFillTint="33"/>
        <w:rPr>
          <w:rFonts w:ascii="Aptos Narrow" w:hAnsi="Aptos Narrow"/>
        </w:rPr>
      </w:pPr>
      <w:r w:rsidRPr="00177180">
        <w:rPr>
          <w:rFonts w:ascii="Aptos Narrow" w:hAnsi="Aptos Narrow"/>
        </w:rPr>
        <w:t>AUC score: 0.950</w:t>
      </w:r>
    </w:p>
    <w:p w14:paraId="2D0600C8" w14:textId="77777777" w:rsidR="0019499A" w:rsidRPr="00177180" w:rsidRDefault="0019499A" w:rsidP="0019499A">
      <w:pPr>
        <w:shd w:val="clear" w:color="auto" w:fill="DAEEF3" w:themeFill="accent5" w:themeFillTint="33"/>
        <w:rPr>
          <w:rFonts w:ascii="Aptos Narrow" w:hAnsi="Aptos Narrow"/>
        </w:rPr>
      </w:pPr>
      <w:r w:rsidRPr="00177180">
        <w:rPr>
          <w:rFonts w:ascii="Aptos Narrow" w:hAnsi="Aptos Narrow"/>
        </w:rPr>
        <w:t>The following table displays the performance of the test (out-of-time) sample.</w:t>
      </w:r>
    </w:p>
    <w:p w14:paraId="5A58BAD1" w14:textId="77777777" w:rsidR="0019499A" w:rsidRDefault="0019499A" w:rsidP="0019499A">
      <w:pPr>
        <w:shd w:val="clear" w:color="auto" w:fill="DAEEF3" w:themeFill="accent5" w:themeFillTint="33"/>
        <w:rPr>
          <w:rFonts w:ascii="Aptos Narrow" w:hAnsi="Aptos Narrow"/>
          <w:b/>
          <w:bCs/>
          <w:i/>
          <w:iCs/>
        </w:rPr>
      </w:pPr>
      <w:r w:rsidRPr="004E38C1">
        <w:rPr>
          <w:rFonts w:ascii="Aptos Narrow" w:hAnsi="Aptos Narrow"/>
          <w:b/>
          <w:bCs/>
          <w:i/>
          <w:iCs/>
        </w:rPr>
        <w:t>Test (Out-of-Time) Sample Performance</w:t>
      </w:r>
    </w:p>
    <w:tbl>
      <w:tblPr>
        <w:tblStyle w:val="TableGrid0"/>
        <w:tblW w:w="10087" w:type="dxa"/>
        <w:tblInd w:w="3" w:type="dxa"/>
        <w:tblCellMar>
          <w:top w:w="23" w:type="dxa"/>
          <w:left w:w="102" w:type="dxa"/>
          <w:right w:w="100" w:type="dxa"/>
        </w:tblCellMar>
        <w:tblLook w:val="04A0" w:firstRow="1" w:lastRow="0" w:firstColumn="1" w:lastColumn="0" w:noHBand="0" w:noVBand="1"/>
      </w:tblPr>
      <w:tblGrid>
        <w:gridCol w:w="1679"/>
        <w:gridCol w:w="1682"/>
        <w:gridCol w:w="1682"/>
        <w:gridCol w:w="1682"/>
        <w:gridCol w:w="1682"/>
        <w:gridCol w:w="1680"/>
      </w:tblGrid>
      <w:tr w:rsidR="0019499A" w14:paraId="1B552F20" w14:textId="77777777" w:rsidTr="0003780D">
        <w:trPr>
          <w:trHeight w:val="580"/>
        </w:trPr>
        <w:tc>
          <w:tcPr>
            <w:tcW w:w="1679" w:type="dxa"/>
            <w:tcBorders>
              <w:top w:val="nil"/>
              <w:left w:val="single" w:sz="8" w:space="0" w:color="002F6C"/>
              <w:bottom w:val="single" w:sz="8" w:space="0" w:color="002F6C"/>
              <w:right w:val="single" w:sz="8" w:space="0" w:color="002F6C"/>
            </w:tcBorders>
            <w:shd w:val="clear" w:color="auto" w:fill="002F6C"/>
            <w:vAlign w:val="center"/>
          </w:tcPr>
          <w:p w14:paraId="1903CCAE" w14:textId="77777777" w:rsidR="0019499A" w:rsidRDefault="0019499A">
            <w:pPr>
              <w:spacing w:line="259" w:lineRule="auto"/>
              <w:ind w:right="5"/>
              <w:jc w:val="center"/>
            </w:pPr>
            <w:r>
              <w:rPr>
                <w:rFonts w:ascii="Calibri" w:eastAsia="Calibri" w:hAnsi="Calibri" w:cs="Calibri"/>
                <w:b/>
                <w:color w:val="FFFFFF"/>
                <w:sz w:val="20"/>
              </w:rPr>
              <w:t>Score Cutoff</w:t>
            </w:r>
          </w:p>
        </w:tc>
        <w:tc>
          <w:tcPr>
            <w:tcW w:w="1682" w:type="dxa"/>
            <w:tcBorders>
              <w:top w:val="nil"/>
              <w:left w:val="single" w:sz="8" w:space="0" w:color="002F6C"/>
              <w:bottom w:val="single" w:sz="8" w:space="0" w:color="002F6C"/>
              <w:right w:val="single" w:sz="8" w:space="0" w:color="002F6C"/>
            </w:tcBorders>
            <w:shd w:val="clear" w:color="auto" w:fill="002F6C"/>
            <w:vAlign w:val="center"/>
          </w:tcPr>
          <w:p w14:paraId="41CFE024" w14:textId="77777777" w:rsidR="0019499A" w:rsidRDefault="0019499A">
            <w:pPr>
              <w:spacing w:line="259" w:lineRule="auto"/>
              <w:ind w:right="2"/>
              <w:jc w:val="center"/>
            </w:pPr>
            <w:r>
              <w:rPr>
                <w:rFonts w:ascii="Calibri" w:eastAsia="Calibri" w:hAnsi="Calibri" w:cs="Calibri"/>
                <w:b/>
                <w:color w:val="FFFFFF"/>
                <w:sz w:val="20"/>
              </w:rPr>
              <w:t>% of Records</w:t>
            </w:r>
          </w:p>
        </w:tc>
        <w:tc>
          <w:tcPr>
            <w:tcW w:w="1682" w:type="dxa"/>
            <w:tcBorders>
              <w:top w:val="nil"/>
              <w:left w:val="single" w:sz="8" w:space="0" w:color="002F6C"/>
              <w:bottom w:val="single" w:sz="8" w:space="0" w:color="002F6C"/>
              <w:right w:val="single" w:sz="8" w:space="0" w:color="002F6C"/>
            </w:tcBorders>
            <w:shd w:val="clear" w:color="auto" w:fill="002F6C"/>
          </w:tcPr>
          <w:p w14:paraId="5ED69001" w14:textId="77777777" w:rsidR="0019499A" w:rsidRDefault="0019499A">
            <w:pPr>
              <w:spacing w:line="259" w:lineRule="auto"/>
              <w:jc w:val="center"/>
            </w:pPr>
            <w:proofErr w:type="spellStart"/>
            <w:r>
              <w:rPr>
                <w:rFonts w:ascii="Calibri" w:eastAsia="Calibri" w:hAnsi="Calibri" w:cs="Calibri"/>
                <w:b/>
                <w:color w:val="FFFFFF"/>
                <w:sz w:val="20"/>
              </w:rPr>
              <w:t>Cuml</w:t>
            </w:r>
            <w:proofErr w:type="spellEnd"/>
            <w:r>
              <w:rPr>
                <w:rFonts w:ascii="Calibri" w:eastAsia="Calibri" w:hAnsi="Calibri" w:cs="Calibri"/>
                <w:b/>
                <w:color w:val="FFFFFF"/>
                <w:sz w:val="20"/>
              </w:rPr>
              <w:t xml:space="preserve"> % of Records</w:t>
            </w:r>
          </w:p>
        </w:tc>
        <w:tc>
          <w:tcPr>
            <w:tcW w:w="1682" w:type="dxa"/>
            <w:tcBorders>
              <w:top w:val="nil"/>
              <w:left w:val="single" w:sz="8" w:space="0" w:color="002F6C"/>
              <w:bottom w:val="single" w:sz="8" w:space="0" w:color="002F6C"/>
              <w:right w:val="single" w:sz="8" w:space="0" w:color="002F6C"/>
            </w:tcBorders>
            <w:shd w:val="clear" w:color="auto" w:fill="002F6C"/>
            <w:vAlign w:val="center"/>
          </w:tcPr>
          <w:p w14:paraId="685F68C7" w14:textId="77777777" w:rsidR="0019499A" w:rsidRDefault="0019499A">
            <w:pPr>
              <w:spacing w:line="259" w:lineRule="auto"/>
              <w:ind w:right="2"/>
              <w:jc w:val="center"/>
            </w:pPr>
            <w:r>
              <w:rPr>
                <w:rFonts w:ascii="Calibri" w:eastAsia="Calibri" w:hAnsi="Calibri" w:cs="Calibri"/>
                <w:b/>
                <w:color w:val="FFFFFF"/>
                <w:sz w:val="20"/>
              </w:rPr>
              <w:t>Bad Rate</w:t>
            </w:r>
          </w:p>
        </w:tc>
        <w:tc>
          <w:tcPr>
            <w:tcW w:w="1682" w:type="dxa"/>
            <w:tcBorders>
              <w:top w:val="nil"/>
              <w:left w:val="single" w:sz="8" w:space="0" w:color="002F6C"/>
              <w:bottom w:val="single" w:sz="8" w:space="0" w:color="002F6C"/>
              <w:right w:val="single" w:sz="8" w:space="0" w:color="002F6C"/>
            </w:tcBorders>
            <w:shd w:val="clear" w:color="auto" w:fill="002F6C"/>
            <w:vAlign w:val="center"/>
          </w:tcPr>
          <w:p w14:paraId="2F438225" w14:textId="77777777" w:rsidR="0019499A" w:rsidRDefault="0019499A">
            <w:pPr>
              <w:spacing w:line="259" w:lineRule="auto"/>
              <w:ind w:right="2"/>
              <w:jc w:val="center"/>
            </w:pPr>
            <w:r>
              <w:rPr>
                <w:rFonts w:ascii="Calibri" w:eastAsia="Calibri" w:hAnsi="Calibri" w:cs="Calibri"/>
                <w:b/>
                <w:color w:val="FFFFFF"/>
                <w:sz w:val="20"/>
              </w:rPr>
              <w:t>% of Bads</w:t>
            </w:r>
          </w:p>
        </w:tc>
        <w:tc>
          <w:tcPr>
            <w:tcW w:w="1680" w:type="dxa"/>
            <w:tcBorders>
              <w:top w:val="nil"/>
              <w:left w:val="single" w:sz="8" w:space="0" w:color="002F6C"/>
              <w:bottom w:val="single" w:sz="8" w:space="0" w:color="002F6C"/>
              <w:right w:val="single" w:sz="8" w:space="0" w:color="002F6C"/>
            </w:tcBorders>
            <w:shd w:val="clear" w:color="auto" w:fill="002F6C"/>
            <w:vAlign w:val="center"/>
          </w:tcPr>
          <w:p w14:paraId="4BE495D7" w14:textId="77777777" w:rsidR="0019499A" w:rsidRDefault="0019499A">
            <w:pPr>
              <w:spacing w:line="259" w:lineRule="auto"/>
            </w:pPr>
            <w:proofErr w:type="spellStart"/>
            <w:r>
              <w:rPr>
                <w:rFonts w:ascii="Calibri" w:eastAsia="Calibri" w:hAnsi="Calibri" w:cs="Calibri"/>
                <w:b/>
                <w:color w:val="FFFFFF"/>
                <w:sz w:val="20"/>
              </w:rPr>
              <w:t>Cuml</w:t>
            </w:r>
            <w:proofErr w:type="spellEnd"/>
            <w:r>
              <w:rPr>
                <w:rFonts w:ascii="Calibri" w:eastAsia="Calibri" w:hAnsi="Calibri" w:cs="Calibri"/>
                <w:b/>
                <w:color w:val="FFFFFF"/>
                <w:sz w:val="20"/>
              </w:rPr>
              <w:t xml:space="preserve"> % of Bads</w:t>
            </w:r>
          </w:p>
        </w:tc>
      </w:tr>
      <w:tr w:rsidR="0019499A" w14:paraId="2CD2E662" w14:textId="77777777" w:rsidTr="0003780D">
        <w:trPr>
          <w:trHeight w:val="289"/>
        </w:trPr>
        <w:tc>
          <w:tcPr>
            <w:tcW w:w="1679" w:type="dxa"/>
            <w:tcBorders>
              <w:top w:val="single" w:sz="8" w:space="0" w:color="002F6C"/>
              <w:left w:val="single" w:sz="8" w:space="0" w:color="002F6C"/>
              <w:bottom w:val="single" w:sz="8" w:space="0" w:color="002F6C"/>
              <w:right w:val="single" w:sz="8" w:space="0" w:color="002F6C"/>
            </w:tcBorders>
          </w:tcPr>
          <w:p w14:paraId="2DFDA62F"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950</w:t>
            </w:r>
          </w:p>
        </w:tc>
        <w:tc>
          <w:tcPr>
            <w:tcW w:w="1682" w:type="dxa"/>
            <w:tcBorders>
              <w:top w:val="single" w:sz="8" w:space="0" w:color="002F6C"/>
              <w:left w:val="single" w:sz="8" w:space="0" w:color="002F6C"/>
              <w:bottom w:val="single" w:sz="8" w:space="0" w:color="002F6C"/>
              <w:right w:val="single" w:sz="8" w:space="0" w:color="002F6C"/>
            </w:tcBorders>
          </w:tcPr>
          <w:p w14:paraId="76DD1E74"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0.3%</w:t>
            </w:r>
          </w:p>
        </w:tc>
        <w:tc>
          <w:tcPr>
            <w:tcW w:w="1682" w:type="dxa"/>
            <w:tcBorders>
              <w:top w:val="single" w:sz="8" w:space="0" w:color="002F6C"/>
              <w:left w:val="single" w:sz="8" w:space="0" w:color="002F6C"/>
              <w:bottom w:val="single" w:sz="8" w:space="0" w:color="002F6C"/>
              <w:right w:val="single" w:sz="8" w:space="0" w:color="002F6C"/>
            </w:tcBorders>
          </w:tcPr>
          <w:p w14:paraId="1BE64FFD"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0.3%</w:t>
            </w:r>
          </w:p>
        </w:tc>
        <w:tc>
          <w:tcPr>
            <w:tcW w:w="1682" w:type="dxa"/>
            <w:tcBorders>
              <w:top w:val="single" w:sz="8" w:space="0" w:color="002F6C"/>
              <w:left w:val="single" w:sz="8" w:space="0" w:color="002F6C"/>
              <w:bottom w:val="single" w:sz="8" w:space="0" w:color="002F6C"/>
              <w:right w:val="single" w:sz="8" w:space="0" w:color="002F6C"/>
            </w:tcBorders>
          </w:tcPr>
          <w:p w14:paraId="6D975C86"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11.7%</w:t>
            </w:r>
          </w:p>
        </w:tc>
        <w:tc>
          <w:tcPr>
            <w:tcW w:w="1682" w:type="dxa"/>
            <w:tcBorders>
              <w:top w:val="single" w:sz="8" w:space="0" w:color="002F6C"/>
              <w:left w:val="single" w:sz="8" w:space="0" w:color="002F6C"/>
              <w:bottom w:val="single" w:sz="8" w:space="0" w:color="002F6C"/>
              <w:right w:val="single" w:sz="8" w:space="0" w:color="002F6C"/>
            </w:tcBorders>
          </w:tcPr>
          <w:p w14:paraId="62C562AF"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19.9%</w:t>
            </w:r>
          </w:p>
        </w:tc>
        <w:tc>
          <w:tcPr>
            <w:tcW w:w="1680" w:type="dxa"/>
            <w:tcBorders>
              <w:top w:val="single" w:sz="8" w:space="0" w:color="002F6C"/>
              <w:left w:val="single" w:sz="8" w:space="0" w:color="002F6C"/>
              <w:bottom w:val="single" w:sz="8" w:space="0" w:color="002F6C"/>
              <w:right w:val="single" w:sz="8" w:space="0" w:color="002F6C"/>
            </w:tcBorders>
          </w:tcPr>
          <w:p w14:paraId="4967C3E4"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19.9%</w:t>
            </w:r>
          </w:p>
        </w:tc>
      </w:tr>
      <w:tr w:rsidR="0019499A" w14:paraId="3F478F70" w14:textId="77777777" w:rsidTr="0003780D">
        <w:trPr>
          <w:trHeight w:val="286"/>
        </w:trPr>
        <w:tc>
          <w:tcPr>
            <w:tcW w:w="1679" w:type="dxa"/>
            <w:tcBorders>
              <w:top w:val="single" w:sz="8" w:space="0" w:color="002F6C"/>
              <w:left w:val="single" w:sz="8" w:space="0" w:color="002F6C"/>
              <w:bottom w:val="single" w:sz="8" w:space="0" w:color="002F6C"/>
              <w:right w:val="single" w:sz="8" w:space="0" w:color="002F6C"/>
            </w:tcBorders>
          </w:tcPr>
          <w:p w14:paraId="31DD0E4D"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900</w:t>
            </w:r>
          </w:p>
        </w:tc>
        <w:tc>
          <w:tcPr>
            <w:tcW w:w="1682" w:type="dxa"/>
            <w:tcBorders>
              <w:top w:val="single" w:sz="8" w:space="0" w:color="002F6C"/>
              <w:left w:val="single" w:sz="8" w:space="0" w:color="002F6C"/>
              <w:bottom w:val="single" w:sz="8" w:space="0" w:color="002F6C"/>
              <w:right w:val="single" w:sz="8" w:space="0" w:color="002F6C"/>
            </w:tcBorders>
          </w:tcPr>
          <w:p w14:paraId="087A6B81"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0.3%</w:t>
            </w:r>
          </w:p>
        </w:tc>
        <w:tc>
          <w:tcPr>
            <w:tcW w:w="1682" w:type="dxa"/>
            <w:tcBorders>
              <w:top w:val="single" w:sz="8" w:space="0" w:color="002F6C"/>
              <w:left w:val="single" w:sz="8" w:space="0" w:color="002F6C"/>
              <w:bottom w:val="single" w:sz="8" w:space="0" w:color="002F6C"/>
              <w:right w:val="single" w:sz="8" w:space="0" w:color="002F6C"/>
            </w:tcBorders>
          </w:tcPr>
          <w:p w14:paraId="5B7AEAEF"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0.6%</w:t>
            </w:r>
          </w:p>
        </w:tc>
        <w:tc>
          <w:tcPr>
            <w:tcW w:w="1682" w:type="dxa"/>
            <w:tcBorders>
              <w:top w:val="single" w:sz="8" w:space="0" w:color="002F6C"/>
              <w:left w:val="single" w:sz="8" w:space="0" w:color="002F6C"/>
              <w:bottom w:val="single" w:sz="8" w:space="0" w:color="002F6C"/>
              <w:right w:val="single" w:sz="8" w:space="0" w:color="002F6C"/>
            </w:tcBorders>
          </w:tcPr>
          <w:p w14:paraId="1593C013"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11.9%</w:t>
            </w:r>
          </w:p>
        </w:tc>
        <w:tc>
          <w:tcPr>
            <w:tcW w:w="1682" w:type="dxa"/>
            <w:tcBorders>
              <w:top w:val="single" w:sz="8" w:space="0" w:color="002F6C"/>
              <w:left w:val="single" w:sz="8" w:space="0" w:color="002F6C"/>
              <w:bottom w:val="single" w:sz="8" w:space="0" w:color="002F6C"/>
              <w:right w:val="single" w:sz="8" w:space="0" w:color="002F6C"/>
            </w:tcBorders>
          </w:tcPr>
          <w:p w14:paraId="603C45EF"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14.0%</w:t>
            </w:r>
          </w:p>
        </w:tc>
        <w:tc>
          <w:tcPr>
            <w:tcW w:w="1680" w:type="dxa"/>
            <w:tcBorders>
              <w:top w:val="single" w:sz="8" w:space="0" w:color="002F6C"/>
              <w:left w:val="single" w:sz="8" w:space="0" w:color="002F6C"/>
              <w:bottom w:val="single" w:sz="8" w:space="0" w:color="002F6C"/>
              <w:right w:val="single" w:sz="8" w:space="0" w:color="002F6C"/>
            </w:tcBorders>
          </w:tcPr>
          <w:p w14:paraId="0353C209"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33.9%</w:t>
            </w:r>
          </w:p>
        </w:tc>
      </w:tr>
      <w:tr w:rsidR="0019499A" w14:paraId="462F7715" w14:textId="77777777" w:rsidTr="0003780D">
        <w:trPr>
          <w:trHeight w:val="286"/>
        </w:trPr>
        <w:tc>
          <w:tcPr>
            <w:tcW w:w="1679" w:type="dxa"/>
            <w:tcBorders>
              <w:top w:val="single" w:sz="8" w:space="0" w:color="002F6C"/>
              <w:left w:val="single" w:sz="8" w:space="0" w:color="002F6C"/>
              <w:bottom w:val="single" w:sz="8" w:space="0" w:color="002F6C"/>
              <w:right w:val="single" w:sz="8" w:space="0" w:color="002F6C"/>
            </w:tcBorders>
          </w:tcPr>
          <w:p w14:paraId="3756900F"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850</w:t>
            </w:r>
          </w:p>
        </w:tc>
        <w:tc>
          <w:tcPr>
            <w:tcW w:w="1682" w:type="dxa"/>
            <w:tcBorders>
              <w:top w:val="single" w:sz="8" w:space="0" w:color="002F6C"/>
              <w:left w:val="single" w:sz="8" w:space="0" w:color="002F6C"/>
              <w:bottom w:val="single" w:sz="8" w:space="0" w:color="002F6C"/>
              <w:right w:val="single" w:sz="8" w:space="0" w:color="002F6C"/>
            </w:tcBorders>
          </w:tcPr>
          <w:p w14:paraId="0EE16E29"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0.4%</w:t>
            </w:r>
          </w:p>
        </w:tc>
        <w:tc>
          <w:tcPr>
            <w:tcW w:w="1682" w:type="dxa"/>
            <w:tcBorders>
              <w:top w:val="single" w:sz="8" w:space="0" w:color="002F6C"/>
              <w:left w:val="single" w:sz="8" w:space="0" w:color="002F6C"/>
              <w:bottom w:val="single" w:sz="8" w:space="0" w:color="002F6C"/>
              <w:right w:val="single" w:sz="8" w:space="0" w:color="002F6C"/>
            </w:tcBorders>
          </w:tcPr>
          <w:p w14:paraId="794BE525"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1.0%</w:t>
            </w:r>
          </w:p>
        </w:tc>
        <w:tc>
          <w:tcPr>
            <w:tcW w:w="1682" w:type="dxa"/>
            <w:tcBorders>
              <w:top w:val="single" w:sz="8" w:space="0" w:color="002F6C"/>
              <w:left w:val="single" w:sz="8" w:space="0" w:color="002F6C"/>
              <w:bottom w:val="single" w:sz="8" w:space="0" w:color="002F6C"/>
              <w:right w:val="single" w:sz="8" w:space="0" w:color="002F6C"/>
            </w:tcBorders>
          </w:tcPr>
          <w:p w14:paraId="6FA2BCDE"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11.0%</w:t>
            </w:r>
          </w:p>
        </w:tc>
        <w:tc>
          <w:tcPr>
            <w:tcW w:w="1682" w:type="dxa"/>
            <w:tcBorders>
              <w:top w:val="single" w:sz="8" w:space="0" w:color="002F6C"/>
              <w:left w:val="single" w:sz="8" w:space="0" w:color="002F6C"/>
              <w:bottom w:val="single" w:sz="8" w:space="0" w:color="002F6C"/>
              <w:right w:val="single" w:sz="8" w:space="0" w:color="002F6C"/>
            </w:tcBorders>
          </w:tcPr>
          <w:p w14:paraId="51347760"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13.2%</w:t>
            </w:r>
          </w:p>
        </w:tc>
        <w:tc>
          <w:tcPr>
            <w:tcW w:w="1680" w:type="dxa"/>
            <w:tcBorders>
              <w:top w:val="single" w:sz="8" w:space="0" w:color="002F6C"/>
              <w:left w:val="single" w:sz="8" w:space="0" w:color="002F6C"/>
              <w:bottom w:val="single" w:sz="8" w:space="0" w:color="002F6C"/>
              <w:right w:val="single" w:sz="8" w:space="0" w:color="002F6C"/>
            </w:tcBorders>
          </w:tcPr>
          <w:p w14:paraId="64D478E9"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47.2%</w:t>
            </w:r>
          </w:p>
        </w:tc>
      </w:tr>
      <w:tr w:rsidR="0019499A" w14:paraId="6A19D347" w14:textId="77777777" w:rsidTr="0003780D">
        <w:trPr>
          <w:trHeight w:val="286"/>
        </w:trPr>
        <w:tc>
          <w:tcPr>
            <w:tcW w:w="1679" w:type="dxa"/>
            <w:tcBorders>
              <w:top w:val="single" w:sz="8" w:space="0" w:color="002F6C"/>
              <w:left w:val="single" w:sz="8" w:space="0" w:color="002F6C"/>
              <w:bottom w:val="single" w:sz="8" w:space="0" w:color="002F6C"/>
              <w:right w:val="single" w:sz="8" w:space="0" w:color="002F6C"/>
            </w:tcBorders>
          </w:tcPr>
          <w:p w14:paraId="25F844CF"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800</w:t>
            </w:r>
          </w:p>
        </w:tc>
        <w:tc>
          <w:tcPr>
            <w:tcW w:w="1682" w:type="dxa"/>
            <w:tcBorders>
              <w:top w:val="single" w:sz="8" w:space="0" w:color="002F6C"/>
              <w:left w:val="single" w:sz="8" w:space="0" w:color="002F6C"/>
              <w:bottom w:val="single" w:sz="8" w:space="0" w:color="002F6C"/>
              <w:right w:val="single" w:sz="8" w:space="0" w:color="002F6C"/>
            </w:tcBorders>
          </w:tcPr>
          <w:p w14:paraId="40748D6B"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0.5%</w:t>
            </w:r>
          </w:p>
        </w:tc>
        <w:tc>
          <w:tcPr>
            <w:tcW w:w="1682" w:type="dxa"/>
            <w:tcBorders>
              <w:top w:val="single" w:sz="8" w:space="0" w:color="002F6C"/>
              <w:left w:val="single" w:sz="8" w:space="0" w:color="002F6C"/>
              <w:bottom w:val="single" w:sz="8" w:space="0" w:color="002F6C"/>
              <w:right w:val="single" w:sz="8" w:space="0" w:color="002F6C"/>
            </w:tcBorders>
          </w:tcPr>
          <w:p w14:paraId="52622201"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1.4%</w:t>
            </w:r>
          </w:p>
        </w:tc>
        <w:tc>
          <w:tcPr>
            <w:tcW w:w="1682" w:type="dxa"/>
            <w:tcBorders>
              <w:top w:val="single" w:sz="8" w:space="0" w:color="002F6C"/>
              <w:left w:val="single" w:sz="8" w:space="0" w:color="002F6C"/>
              <w:bottom w:val="single" w:sz="8" w:space="0" w:color="002F6C"/>
              <w:right w:val="single" w:sz="8" w:space="0" w:color="002F6C"/>
            </w:tcBorders>
          </w:tcPr>
          <w:p w14:paraId="19BF5BEE"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9.2%</w:t>
            </w:r>
          </w:p>
        </w:tc>
        <w:tc>
          <w:tcPr>
            <w:tcW w:w="1682" w:type="dxa"/>
            <w:tcBorders>
              <w:top w:val="single" w:sz="8" w:space="0" w:color="002F6C"/>
              <w:left w:val="single" w:sz="8" w:space="0" w:color="002F6C"/>
              <w:bottom w:val="single" w:sz="8" w:space="0" w:color="002F6C"/>
              <w:right w:val="single" w:sz="8" w:space="0" w:color="002F6C"/>
            </w:tcBorders>
          </w:tcPr>
          <w:p w14:paraId="5D366B96"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10.5%</w:t>
            </w:r>
          </w:p>
        </w:tc>
        <w:tc>
          <w:tcPr>
            <w:tcW w:w="1680" w:type="dxa"/>
            <w:tcBorders>
              <w:top w:val="single" w:sz="8" w:space="0" w:color="002F6C"/>
              <w:left w:val="single" w:sz="8" w:space="0" w:color="002F6C"/>
              <w:bottom w:val="single" w:sz="8" w:space="0" w:color="002F6C"/>
              <w:right w:val="single" w:sz="8" w:space="0" w:color="002F6C"/>
            </w:tcBorders>
          </w:tcPr>
          <w:p w14:paraId="0BCA4731"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57.7%</w:t>
            </w:r>
          </w:p>
        </w:tc>
      </w:tr>
      <w:tr w:rsidR="0019499A" w14:paraId="55DC7CAD" w14:textId="77777777" w:rsidTr="0003780D">
        <w:trPr>
          <w:trHeight w:val="286"/>
        </w:trPr>
        <w:tc>
          <w:tcPr>
            <w:tcW w:w="1679" w:type="dxa"/>
            <w:tcBorders>
              <w:top w:val="single" w:sz="8" w:space="0" w:color="002F6C"/>
              <w:left w:val="single" w:sz="8" w:space="0" w:color="002F6C"/>
              <w:bottom w:val="single" w:sz="8" w:space="0" w:color="002F6C"/>
              <w:right w:val="single" w:sz="8" w:space="0" w:color="002F6C"/>
            </w:tcBorders>
          </w:tcPr>
          <w:p w14:paraId="7BCB38A2"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750</w:t>
            </w:r>
          </w:p>
        </w:tc>
        <w:tc>
          <w:tcPr>
            <w:tcW w:w="1682" w:type="dxa"/>
            <w:tcBorders>
              <w:top w:val="single" w:sz="8" w:space="0" w:color="002F6C"/>
              <w:left w:val="single" w:sz="8" w:space="0" w:color="002F6C"/>
              <w:bottom w:val="single" w:sz="8" w:space="0" w:color="002F6C"/>
              <w:right w:val="single" w:sz="8" w:space="0" w:color="002F6C"/>
            </w:tcBorders>
          </w:tcPr>
          <w:p w14:paraId="3E48A9FE"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0.8%</w:t>
            </w:r>
          </w:p>
        </w:tc>
        <w:tc>
          <w:tcPr>
            <w:tcW w:w="1682" w:type="dxa"/>
            <w:tcBorders>
              <w:top w:val="single" w:sz="8" w:space="0" w:color="002F6C"/>
              <w:left w:val="single" w:sz="8" w:space="0" w:color="002F6C"/>
              <w:bottom w:val="single" w:sz="8" w:space="0" w:color="002F6C"/>
              <w:right w:val="single" w:sz="8" w:space="0" w:color="002F6C"/>
            </w:tcBorders>
          </w:tcPr>
          <w:p w14:paraId="04AE5AF4"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2.2%</w:t>
            </w:r>
          </w:p>
        </w:tc>
        <w:tc>
          <w:tcPr>
            <w:tcW w:w="1682" w:type="dxa"/>
            <w:tcBorders>
              <w:top w:val="single" w:sz="8" w:space="0" w:color="002F6C"/>
              <w:left w:val="single" w:sz="8" w:space="0" w:color="002F6C"/>
              <w:bottom w:val="single" w:sz="8" w:space="0" w:color="002F6C"/>
              <w:right w:val="single" w:sz="8" w:space="0" w:color="002F6C"/>
            </w:tcBorders>
          </w:tcPr>
          <w:p w14:paraId="2FE408C6"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6.6%</w:t>
            </w:r>
          </w:p>
        </w:tc>
        <w:tc>
          <w:tcPr>
            <w:tcW w:w="1682" w:type="dxa"/>
            <w:tcBorders>
              <w:top w:val="single" w:sz="8" w:space="0" w:color="002F6C"/>
              <w:left w:val="single" w:sz="8" w:space="0" w:color="002F6C"/>
              <w:bottom w:val="single" w:sz="8" w:space="0" w:color="002F6C"/>
              <w:right w:val="single" w:sz="8" w:space="0" w:color="002F6C"/>
            </w:tcBorders>
          </w:tcPr>
          <w:p w14:paraId="5A316E5E"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8.9%</w:t>
            </w:r>
          </w:p>
        </w:tc>
        <w:tc>
          <w:tcPr>
            <w:tcW w:w="1680" w:type="dxa"/>
            <w:tcBorders>
              <w:top w:val="single" w:sz="8" w:space="0" w:color="002F6C"/>
              <w:left w:val="single" w:sz="8" w:space="0" w:color="002F6C"/>
              <w:bottom w:val="single" w:sz="8" w:space="0" w:color="002F6C"/>
              <w:right w:val="single" w:sz="8" w:space="0" w:color="002F6C"/>
            </w:tcBorders>
          </w:tcPr>
          <w:p w14:paraId="3563EF34"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66.6%</w:t>
            </w:r>
          </w:p>
        </w:tc>
      </w:tr>
      <w:tr w:rsidR="0019499A" w14:paraId="1F21A9D2" w14:textId="77777777" w:rsidTr="0003780D">
        <w:trPr>
          <w:trHeight w:val="286"/>
        </w:trPr>
        <w:tc>
          <w:tcPr>
            <w:tcW w:w="1679" w:type="dxa"/>
            <w:tcBorders>
              <w:top w:val="single" w:sz="8" w:space="0" w:color="002F6C"/>
              <w:left w:val="single" w:sz="8" w:space="0" w:color="002F6C"/>
              <w:bottom w:val="single" w:sz="8" w:space="0" w:color="002F6C"/>
              <w:right w:val="single" w:sz="8" w:space="0" w:color="002F6C"/>
            </w:tcBorders>
          </w:tcPr>
          <w:p w14:paraId="06A7CA13"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700</w:t>
            </w:r>
          </w:p>
        </w:tc>
        <w:tc>
          <w:tcPr>
            <w:tcW w:w="1682" w:type="dxa"/>
            <w:tcBorders>
              <w:top w:val="single" w:sz="8" w:space="0" w:color="002F6C"/>
              <w:left w:val="single" w:sz="8" w:space="0" w:color="002F6C"/>
              <w:bottom w:val="single" w:sz="8" w:space="0" w:color="002F6C"/>
              <w:right w:val="single" w:sz="8" w:space="0" w:color="002F6C"/>
            </w:tcBorders>
          </w:tcPr>
          <w:p w14:paraId="6DFFEA7B"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1.4%</w:t>
            </w:r>
          </w:p>
        </w:tc>
        <w:tc>
          <w:tcPr>
            <w:tcW w:w="1682" w:type="dxa"/>
            <w:tcBorders>
              <w:top w:val="single" w:sz="8" w:space="0" w:color="002F6C"/>
              <w:left w:val="single" w:sz="8" w:space="0" w:color="002F6C"/>
              <w:bottom w:val="single" w:sz="8" w:space="0" w:color="002F6C"/>
              <w:right w:val="single" w:sz="8" w:space="0" w:color="002F6C"/>
            </w:tcBorders>
          </w:tcPr>
          <w:p w14:paraId="0DD357A3"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3.6%</w:t>
            </w:r>
          </w:p>
        </w:tc>
        <w:tc>
          <w:tcPr>
            <w:tcW w:w="1682" w:type="dxa"/>
            <w:tcBorders>
              <w:top w:val="single" w:sz="8" w:space="0" w:color="002F6C"/>
              <w:left w:val="single" w:sz="8" w:space="0" w:color="002F6C"/>
              <w:bottom w:val="single" w:sz="8" w:space="0" w:color="002F6C"/>
              <w:right w:val="single" w:sz="8" w:space="0" w:color="002F6C"/>
            </w:tcBorders>
          </w:tcPr>
          <w:p w14:paraId="7FD5D1DE"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4.1%</w:t>
            </w:r>
          </w:p>
        </w:tc>
        <w:tc>
          <w:tcPr>
            <w:tcW w:w="1682" w:type="dxa"/>
            <w:tcBorders>
              <w:top w:val="single" w:sz="8" w:space="0" w:color="002F6C"/>
              <w:left w:val="single" w:sz="8" w:space="0" w:color="002F6C"/>
              <w:bottom w:val="single" w:sz="8" w:space="0" w:color="002F6C"/>
              <w:right w:val="single" w:sz="8" w:space="0" w:color="002F6C"/>
            </w:tcBorders>
          </w:tcPr>
          <w:p w14:paraId="48E120B1"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8.0%</w:t>
            </w:r>
          </w:p>
        </w:tc>
        <w:tc>
          <w:tcPr>
            <w:tcW w:w="1680" w:type="dxa"/>
            <w:tcBorders>
              <w:top w:val="single" w:sz="8" w:space="0" w:color="002F6C"/>
              <w:left w:val="single" w:sz="8" w:space="0" w:color="002F6C"/>
              <w:bottom w:val="single" w:sz="8" w:space="0" w:color="002F6C"/>
              <w:right w:val="single" w:sz="8" w:space="0" w:color="002F6C"/>
            </w:tcBorders>
          </w:tcPr>
          <w:p w14:paraId="7FB007A1"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74.6%</w:t>
            </w:r>
          </w:p>
        </w:tc>
      </w:tr>
      <w:tr w:rsidR="0019499A" w14:paraId="221CCF5D" w14:textId="77777777" w:rsidTr="0003780D">
        <w:trPr>
          <w:trHeight w:val="286"/>
        </w:trPr>
        <w:tc>
          <w:tcPr>
            <w:tcW w:w="1679" w:type="dxa"/>
            <w:tcBorders>
              <w:top w:val="single" w:sz="8" w:space="0" w:color="002F6C"/>
              <w:left w:val="single" w:sz="8" w:space="0" w:color="002F6C"/>
              <w:bottom w:val="single" w:sz="8" w:space="0" w:color="002F6C"/>
              <w:right w:val="single" w:sz="8" w:space="0" w:color="002F6C"/>
            </w:tcBorders>
          </w:tcPr>
          <w:p w14:paraId="697C9A5A"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650</w:t>
            </w:r>
          </w:p>
        </w:tc>
        <w:tc>
          <w:tcPr>
            <w:tcW w:w="1682" w:type="dxa"/>
            <w:tcBorders>
              <w:top w:val="single" w:sz="8" w:space="0" w:color="002F6C"/>
              <w:left w:val="single" w:sz="8" w:space="0" w:color="002F6C"/>
              <w:bottom w:val="single" w:sz="8" w:space="0" w:color="002F6C"/>
              <w:right w:val="single" w:sz="8" w:space="0" w:color="002F6C"/>
            </w:tcBorders>
          </w:tcPr>
          <w:p w14:paraId="6C3A7052"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2.6%</w:t>
            </w:r>
          </w:p>
        </w:tc>
        <w:tc>
          <w:tcPr>
            <w:tcW w:w="1682" w:type="dxa"/>
            <w:tcBorders>
              <w:top w:val="single" w:sz="8" w:space="0" w:color="002F6C"/>
              <w:left w:val="single" w:sz="8" w:space="0" w:color="002F6C"/>
              <w:bottom w:val="single" w:sz="8" w:space="0" w:color="002F6C"/>
              <w:right w:val="single" w:sz="8" w:space="0" w:color="002F6C"/>
            </w:tcBorders>
          </w:tcPr>
          <w:p w14:paraId="18F3DCC6"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6.2%</w:t>
            </w:r>
          </w:p>
        </w:tc>
        <w:tc>
          <w:tcPr>
            <w:tcW w:w="1682" w:type="dxa"/>
            <w:tcBorders>
              <w:top w:val="single" w:sz="8" w:space="0" w:color="002F6C"/>
              <w:left w:val="single" w:sz="8" w:space="0" w:color="002F6C"/>
              <w:bottom w:val="single" w:sz="8" w:space="0" w:color="002F6C"/>
              <w:right w:val="single" w:sz="8" w:space="0" w:color="002F6C"/>
            </w:tcBorders>
          </w:tcPr>
          <w:p w14:paraId="5E694975"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2.1%</w:t>
            </w:r>
          </w:p>
        </w:tc>
        <w:tc>
          <w:tcPr>
            <w:tcW w:w="1682" w:type="dxa"/>
            <w:tcBorders>
              <w:top w:val="single" w:sz="8" w:space="0" w:color="002F6C"/>
              <w:left w:val="single" w:sz="8" w:space="0" w:color="002F6C"/>
              <w:bottom w:val="single" w:sz="8" w:space="0" w:color="002F6C"/>
              <w:right w:val="single" w:sz="8" w:space="0" w:color="002F6C"/>
            </w:tcBorders>
          </w:tcPr>
          <w:p w14:paraId="0833E9D2"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6.9%</w:t>
            </w:r>
          </w:p>
        </w:tc>
        <w:tc>
          <w:tcPr>
            <w:tcW w:w="1680" w:type="dxa"/>
            <w:tcBorders>
              <w:top w:val="single" w:sz="8" w:space="0" w:color="002F6C"/>
              <w:left w:val="single" w:sz="8" w:space="0" w:color="002F6C"/>
              <w:bottom w:val="single" w:sz="8" w:space="0" w:color="002F6C"/>
              <w:right w:val="single" w:sz="8" w:space="0" w:color="002F6C"/>
            </w:tcBorders>
          </w:tcPr>
          <w:p w14:paraId="4A9DC85F"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81.5%</w:t>
            </w:r>
          </w:p>
        </w:tc>
      </w:tr>
      <w:tr w:rsidR="0019499A" w14:paraId="077CBA45" w14:textId="77777777" w:rsidTr="0003780D">
        <w:trPr>
          <w:trHeight w:val="286"/>
        </w:trPr>
        <w:tc>
          <w:tcPr>
            <w:tcW w:w="1679" w:type="dxa"/>
            <w:tcBorders>
              <w:top w:val="single" w:sz="8" w:space="0" w:color="002F6C"/>
              <w:left w:val="single" w:sz="8" w:space="0" w:color="002F6C"/>
              <w:bottom w:val="single" w:sz="8" w:space="0" w:color="002F6C"/>
              <w:right w:val="single" w:sz="8" w:space="0" w:color="002F6C"/>
            </w:tcBorders>
          </w:tcPr>
          <w:p w14:paraId="464BD703"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600</w:t>
            </w:r>
          </w:p>
        </w:tc>
        <w:tc>
          <w:tcPr>
            <w:tcW w:w="1682" w:type="dxa"/>
            <w:tcBorders>
              <w:top w:val="single" w:sz="8" w:space="0" w:color="002F6C"/>
              <w:left w:val="single" w:sz="8" w:space="0" w:color="002F6C"/>
              <w:bottom w:val="single" w:sz="8" w:space="0" w:color="002F6C"/>
              <w:right w:val="single" w:sz="8" w:space="0" w:color="002F6C"/>
            </w:tcBorders>
          </w:tcPr>
          <w:p w14:paraId="668458B7"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5.2%</w:t>
            </w:r>
          </w:p>
        </w:tc>
        <w:tc>
          <w:tcPr>
            <w:tcW w:w="1682" w:type="dxa"/>
            <w:tcBorders>
              <w:top w:val="single" w:sz="8" w:space="0" w:color="002F6C"/>
              <w:left w:val="single" w:sz="8" w:space="0" w:color="002F6C"/>
              <w:bottom w:val="single" w:sz="8" w:space="0" w:color="002F6C"/>
              <w:right w:val="single" w:sz="8" w:space="0" w:color="002F6C"/>
            </w:tcBorders>
          </w:tcPr>
          <w:p w14:paraId="7E4C6162"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11.4%</w:t>
            </w:r>
          </w:p>
        </w:tc>
        <w:tc>
          <w:tcPr>
            <w:tcW w:w="1682" w:type="dxa"/>
            <w:tcBorders>
              <w:top w:val="single" w:sz="8" w:space="0" w:color="002F6C"/>
              <w:left w:val="single" w:sz="8" w:space="0" w:color="002F6C"/>
              <w:bottom w:val="single" w:sz="8" w:space="0" w:color="002F6C"/>
              <w:right w:val="single" w:sz="8" w:space="0" w:color="002F6C"/>
            </w:tcBorders>
          </w:tcPr>
          <w:p w14:paraId="5340E4F0"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0.9%</w:t>
            </w:r>
          </w:p>
        </w:tc>
        <w:tc>
          <w:tcPr>
            <w:tcW w:w="1682" w:type="dxa"/>
            <w:tcBorders>
              <w:top w:val="single" w:sz="8" w:space="0" w:color="002F6C"/>
              <w:left w:val="single" w:sz="8" w:space="0" w:color="002F6C"/>
              <w:bottom w:val="single" w:sz="8" w:space="0" w:color="002F6C"/>
              <w:right w:val="single" w:sz="8" w:space="0" w:color="002F6C"/>
            </w:tcBorders>
          </w:tcPr>
          <w:p w14:paraId="7B9B9A3C"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5.4%</w:t>
            </w:r>
          </w:p>
        </w:tc>
        <w:tc>
          <w:tcPr>
            <w:tcW w:w="1680" w:type="dxa"/>
            <w:tcBorders>
              <w:top w:val="single" w:sz="8" w:space="0" w:color="002F6C"/>
              <w:left w:val="single" w:sz="8" w:space="0" w:color="002F6C"/>
              <w:bottom w:val="single" w:sz="8" w:space="0" w:color="002F6C"/>
              <w:right w:val="single" w:sz="8" w:space="0" w:color="002F6C"/>
            </w:tcBorders>
          </w:tcPr>
          <w:p w14:paraId="1B78E1D7"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86.9%</w:t>
            </w:r>
          </w:p>
        </w:tc>
      </w:tr>
      <w:tr w:rsidR="0019499A" w14:paraId="4923667B" w14:textId="77777777" w:rsidTr="0003780D">
        <w:trPr>
          <w:trHeight w:val="286"/>
        </w:trPr>
        <w:tc>
          <w:tcPr>
            <w:tcW w:w="1679" w:type="dxa"/>
            <w:tcBorders>
              <w:top w:val="single" w:sz="8" w:space="0" w:color="002F6C"/>
              <w:left w:val="single" w:sz="8" w:space="0" w:color="002F6C"/>
              <w:bottom w:val="single" w:sz="8" w:space="0" w:color="002F6C"/>
              <w:right w:val="single" w:sz="8" w:space="0" w:color="002F6C"/>
            </w:tcBorders>
          </w:tcPr>
          <w:p w14:paraId="57028F47"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550</w:t>
            </w:r>
          </w:p>
        </w:tc>
        <w:tc>
          <w:tcPr>
            <w:tcW w:w="1682" w:type="dxa"/>
            <w:tcBorders>
              <w:top w:val="single" w:sz="8" w:space="0" w:color="002F6C"/>
              <w:left w:val="single" w:sz="8" w:space="0" w:color="002F6C"/>
              <w:bottom w:val="single" w:sz="8" w:space="0" w:color="002F6C"/>
              <w:right w:val="single" w:sz="8" w:space="0" w:color="002F6C"/>
            </w:tcBorders>
          </w:tcPr>
          <w:p w14:paraId="183F8910"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9.9%</w:t>
            </w:r>
          </w:p>
        </w:tc>
        <w:tc>
          <w:tcPr>
            <w:tcW w:w="1682" w:type="dxa"/>
            <w:tcBorders>
              <w:top w:val="single" w:sz="8" w:space="0" w:color="002F6C"/>
              <w:left w:val="single" w:sz="8" w:space="0" w:color="002F6C"/>
              <w:bottom w:val="single" w:sz="8" w:space="0" w:color="002F6C"/>
              <w:right w:val="single" w:sz="8" w:space="0" w:color="002F6C"/>
            </w:tcBorders>
          </w:tcPr>
          <w:p w14:paraId="5879DE5D"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21.3%</w:t>
            </w:r>
          </w:p>
        </w:tc>
        <w:tc>
          <w:tcPr>
            <w:tcW w:w="1682" w:type="dxa"/>
            <w:tcBorders>
              <w:top w:val="single" w:sz="8" w:space="0" w:color="002F6C"/>
              <w:left w:val="single" w:sz="8" w:space="0" w:color="002F6C"/>
              <w:bottom w:val="single" w:sz="8" w:space="0" w:color="002F6C"/>
              <w:right w:val="single" w:sz="8" w:space="0" w:color="002F6C"/>
            </w:tcBorders>
          </w:tcPr>
          <w:p w14:paraId="56546E6D"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0.4%</w:t>
            </w:r>
          </w:p>
        </w:tc>
        <w:tc>
          <w:tcPr>
            <w:tcW w:w="1682" w:type="dxa"/>
            <w:tcBorders>
              <w:top w:val="single" w:sz="8" w:space="0" w:color="002F6C"/>
              <w:left w:val="single" w:sz="8" w:space="0" w:color="002F6C"/>
              <w:bottom w:val="single" w:sz="8" w:space="0" w:color="002F6C"/>
              <w:right w:val="single" w:sz="8" w:space="0" w:color="002F6C"/>
            </w:tcBorders>
          </w:tcPr>
          <w:p w14:paraId="001D20DF"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4.5%</w:t>
            </w:r>
          </w:p>
        </w:tc>
        <w:tc>
          <w:tcPr>
            <w:tcW w:w="1680" w:type="dxa"/>
            <w:tcBorders>
              <w:top w:val="single" w:sz="8" w:space="0" w:color="002F6C"/>
              <w:left w:val="single" w:sz="8" w:space="0" w:color="002F6C"/>
              <w:bottom w:val="single" w:sz="8" w:space="0" w:color="002F6C"/>
              <w:right w:val="single" w:sz="8" w:space="0" w:color="002F6C"/>
            </w:tcBorders>
          </w:tcPr>
          <w:p w14:paraId="7882B33F"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91.4%</w:t>
            </w:r>
          </w:p>
        </w:tc>
      </w:tr>
      <w:tr w:rsidR="0019499A" w14:paraId="7BD62FC1" w14:textId="77777777" w:rsidTr="0003780D">
        <w:trPr>
          <w:trHeight w:val="286"/>
        </w:trPr>
        <w:tc>
          <w:tcPr>
            <w:tcW w:w="1679" w:type="dxa"/>
            <w:tcBorders>
              <w:top w:val="single" w:sz="8" w:space="0" w:color="002F6C"/>
              <w:left w:val="single" w:sz="8" w:space="0" w:color="002F6C"/>
              <w:bottom w:val="single" w:sz="8" w:space="0" w:color="002F6C"/>
              <w:right w:val="single" w:sz="8" w:space="0" w:color="002F6C"/>
            </w:tcBorders>
          </w:tcPr>
          <w:p w14:paraId="6E1F68CD"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500</w:t>
            </w:r>
          </w:p>
        </w:tc>
        <w:tc>
          <w:tcPr>
            <w:tcW w:w="1682" w:type="dxa"/>
            <w:tcBorders>
              <w:top w:val="single" w:sz="8" w:space="0" w:color="002F6C"/>
              <w:left w:val="single" w:sz="8" w:space="0" w:color="002F6C"/>
              <w:bottom w:val="single" w:sz="8" w:space="0" w:color="002F6C"/>
              <w:right w:val="single" w:sz="8" w:space="0" w:color="002F6C"/>
            </w:tcBorders>
          </w:tcPr>
          <w:p w14:paraId="460484CC"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16.6%</w:t>
            </w:r>
          </w:p>
        </w:tc>
        <w:tc>
          <w:tcPr>
            <w:tcW w:w="1682" w:type="dxa"/>
            <w:tcBorders>
              <w:top w:val="single" w:sz="8" w:space="0" w:color="002F6C"/>
              <w:left w:val="single" w:sz="8" w:space="0" w:color="002F6C"/>
              <w:bottom w:val="single" w:sz="8" w:space="0" w:color="002F6C"/>
              <w:right w:val="single" w:sz="8" w:space="0" w:color="002F6C"/>
            </w:tcBorders>
          </w:tcPr>
          <w:p w14:paraId="3667578F"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37.9%</w:t>
            </w:r>
          </w:p>
        </w:tc>
        <w:tc>
          <w:tcPr>
            <w:tcW w:w="1682" w:type="dxa"/>
            <w:tcBorders>
              <w:top w:val="single" w:sz="8" w:space="0" w:color="002F6C"/>
              <w:left w:val="single" w:sz="8" w:space="0" w:color="002F6C"/>
              <w:bottom w:val="single" w:sz="8" w:space="0" w:color="002F6C"/>
              <w:right w:val="single" w:sz="8" w:space="0" w:color="002F6C"/>
            </w:tcBorders>
          </w:tcPr>
          <w:p w14:paraId="3596CD6F"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0.2%</w:t>
            </w:r>
          </w:p>
        </w:tc>
        <w:tc>
          <w:tcPr>
            <w:tcW w:w="1682" w:type="dxa"/>
            <w:tcBorders>
              <w:top w:val="single" w:sz="8" w:space="0" w:color="002F6C"/>
              <w:left w:val="single" w:sz="8" w:space="0" w:color="002F6C"/>
              <w:bottom w:val="single" w:sz="8" w:space="0" w:color="002F6C"/>
              <w:right w:val="single" w:sz="8" w:space="0" w:color="002F6C"/>
            </w:tcBorders>
          </w:tcPr>
          <w:p w14:paraId="7553F5E9"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3.6%</w:t>
            </w:r>
          </w:p>
        </w:tc>
        <w:tc>
          <w:tcPr>
            <w:tcW w:w="1680" w:type="dxa"/>
            <w:tcBorders>
              <w:top w:val="single" w:sz="8" w:space="0" w:color="002F6C"/>
              <w:left w:val="single" w:sz="8" w:space="0" w:color="002F6C"/>
              <w:bottom w:val="single" w:sz="8" w:space="0" w:color="002F6C"/>
              <w:right w:val="single" w:sz="8" w:space="0" w:color="002F6C"/>
            </w:tcBorders>
          </w:tcPr>
          <w:p w14:paraId="310DDCA3"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95.0%</w:t>
            </w:r>
          </w:p>
        </w:tc>
      </w:tr>
      <w:tr w:rsidR="0019499A" w14:paraId="0B5E7CC1" w14:textId="77777777" w:rsidTr="0003780D">
        <w:trPr>
          <w:trHeight w:val="286"/>
        </w:trPr>
        <w:tc>
          <w:tcPr>
            <w:tcW w:w="1679" w:type="dxa"/>
            <w:tcBorders>
              <w:top w:val="single" w:sz="8" w:space="0" w:color="002F6C"/>
              <w:left w:val="single" w:sz="8" w:space="0" w:color="002F6C"/>
              <w:bottom w:val="single" w:sz="8" w:space="0" w:color="002F6C"/>
              <w:right w:val="single" w:sz="8" w:space="0" w:color="002F6C"/>
            </w:tcBorders>
          </w:tcPr>
          <w:p w14:paraId="62F2F772"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450</w:t>
            </w:r>
          </w:p>
        </w:tc>
        <w:tc>
          <w:tcPr>
            <w:tcW w:w="1682" w:type="dxa"/>
            <w:tcBorders>
              <w:top w:val="single" w:sz="8" w:space="0" w:color="002F6C"/>
              <w:left w:val="single" w:sz="8" w:space="0" w:color="002F6C"/>
              <w:bottom w:val="single" w:sz="8" w:space="0" w:color="002F6C"/>
              <w:right w:val="single" w:sz="8" w:space="0" w:color="002F6C"/>
            </w:tcBorders>
          </w:tcPr>
          <w:p w14:paraId="1E0BC5D4"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19.3%</w:t>
            </w:r>
          </w:p>
        </w:tc>
        <w:tc>
          <w:tcPr>
            <w:tcW w:w="1682" w:type="dxa"/>
            <w:tcBorders>
              <w:top w:val="single" w:sz="8" w:space="0" w:color="002F6C"/>
              <w:left w:val="single" w:sz="8" w:space="0" w:color="002F6C"/>
              <w:bottom w:val="single" w:sz="8" w:space="0" w:color="002F6C"/>
              <w:right w:val="single" w:sz="8" w:space="0" w:color="002F6C"/>
            </w:tcBorders>
          </w:tcPr>
          <w:p w14:paraId="44B121B1"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57.2%</w:t>
            </w:r>
          </w:p>
        </w:tc>
        <w:tc>
          <w:tcPr>
            <w:tcW w:w="1682" w:type="dxa"/>
            <w:tcBorders>
              <w:top w:val="single" w:sz="8" w:space="0" w:color="002F6C"/>
              <w:left w:val="single" w:sz="8" w:space="0" w:color="002F6C"/>
              <w:bottom w:val="single" w:sz="8" w:space="0" w:color="002F6C"/>
              <w:right w:val="single" w:sz="8" w:space="0" w:color="002F6C"/>
            </w:tcBorders>
          </w:tcPr>
          <w:p w14:paraId="5A666EAC"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0.1%</w:t>
            </w:r>
          </w:p>
        </w:tc>
        <w:tc>
          <w:tcPr>
            <w:tcW w:w="1682" w:type="dxa"/>
            <w:tcBorders>
              <w:top w:val="single" w:sz="8" w:space="0" w:color="002F6C"/>
              <w:left w:val="single" w:sz="8" w:space="0" w:color="002F6C"/>
              <w:bottom w:val="single" w:sz="8" w:space="0" w:color="002F6C"/>
              <w:right w:val="single" w:sz="8" w:space="0" w:color="002F6C"/>
            </w:tcBorders>
          </w:tcPr>
          <w:p w14:paraId="26B0A17D"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2.5%</w:t>
            </w:r>
          </w:p>
        </w:tc>
        <w:tc>
          <w:tcPr>
            <w:tcW w:w="1680" w:type="dxa"/>
            <w:tcBorders>
              <w:top w:val="single" w:sz="8" w:space="0" w:color="002F6C"/>
              <w:left w:val="single" w:sz="8" w:space="0" w:color="002F6C"/>
              <w:bottom w:val="single" w:sz="8" w:space="0" w:color="002F6C"/>
              <w:right w:val="single" w:sz="8" w:space="0" w:color="002F6C"/>
            </w:tcBorders>
          </w:tcPr>
          <w:p w14:paraId="61300C8E"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97.5%</w:t>
            </w:r>
          </w:p>
        </w:tc>
      </w:tr>
      <w:tr w:rsidR="0019499A" w14:paraId="79580609" w14:textId="77777777" w:rsidTr="0003780D">
        <w:trPr>
          <w:trHeight w:val="286"/>
        </w:trPr>
        <w:tc>
          <w:tcPr>
            <w:tcW w:w="1679" w:type="dxa"/>
            <w:tcBorders>
              <w:top w:val="single" w:sz="8" w:space="0" w:color="002F6C"/>
              <w:left w:val="single" w:sz="8" w:space="0" w:color="002F6C"/>
              <w:bottom w:val="single" w:sz="8" w:space="0" w:color="002F6C"/>
              <w:right w:val="single" w:sz="8" w:space="0" w:color="002F6C"/>
            </w:tcBorders>
          </w:tcPr>
          <w:p w14:paraId="42E4B16F"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400</w:t>
            </w:r>
          </w:p>
        </w:tc>
        <w:tc>
          <w:tcPr>
            <w:tcW w:w="1682" w:type="dxa"/>
            <w:tcBorders>
              <w:top w:val="single" w:sz="8" w:space="0" w:color="002F6C"/>
              <w:left w:val="single" w:sz="8" w:space="0" w:color="002F6C"/>
              <w:bottom w:val="single" w:sz="8" w:space="0" w:color="002F6C"/>
              <w:right w:val="single" w:sz="8" w:space="0" w:color="002F6C"/>
            </w:tcBorders>
          </w:tcPr>
          <w:p w14:paraId="5A77C770"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14.5%</w:t>
            </w:r>
          </w:p>
        </w:tc>
        <w:tc>
          <w:tcPr>
            <w:tcW w:w="1682" w:type="dxa"/>
            <w:tcBorders>
              <w:top w:val="single" w:sz="8" w:space="0" w:color="002F6C"/>
              <w:left w:val="single" w:sz="8" w:space="0" w:color="002F6C"/>
              <w:bottom w:val="single" w:sz="8" w:space="0" w:color="002F6C"/>
              <w:right w:val="single" w:sz="8" w:space="0" w:color="002F6C"/>
            </w:tcBorders>
          </w:tcPr>
          <w:p w14:paraId="402B04E8"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71.8%</w:t>
            </w:r>
          </w:p>
        </w:tc>
        <w:tc>
          <w:tcPr>
            <w:tcW w:w="1682" w:type="dxa"/>
            <w:tcBorders>
              <w:top w:val="single" w:sz="8" w:space="0" w:color="002F6C"/>
              <w:left w:val="single" w:sz="8" w:space="0" w:color="002F6C"/>
              <w:bottom w:val="single" w:sz="8" w:space="0" w:color="002F6C"/>
              <w:right w:val="single" w:sz="8" w:space="0" w:color="002F6C"/>
            </w:tcBorders>
          </w:tcPr>
          <w:p w14:paraId="4D67FD5D"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0.1%</w:t>
            </w:r>
          </w:p>
        </w:tc>
        <w:tc>
          <w:tcPr>
            <w:tcW w:w="1682" w:type="dxa"/>
            <w:tcBorders>
              <w:top w:val="single" w:sz="8" w:space="0" w:color="002F6C"/>
              <w:left w:val="single" w:sz="8" w:space="0" w:color="002F6C"/>
              <w:bottom w:val="single" w:sz="8" w:space="0" w:color="002F6C"/>
              <w:right w:val="single" w:sz="8" w:space="0" w:color="002F6C"/>
            </w:tcBorders>
          </w:tcPr>
          <w:p w14:paraId="296FC4C2"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1.3%</w:t>
            </w:r>
          </w:p>
        </w:tc>
        <w:tc>
          <w:tcPr>
            <w:tcW w:w="1680" w:type="dxa"/>
            <w:tcBorders>
              <w:top w:val="single" w:sz="8" w:space="0" w:color="002F6C"/>
              <w:left w:val="single" w:sz="8" w:space="0" w:color="002F6C"/>
              <w:bottom w:val="single" w:sz="8" w:space="0" w:color="002F6C"/>
              <w:right w:val="single" w:sz="8" w:space="0" w:color="002F6C"/>
            </w:tcBorders>
          </w:tcPr>
          <w:p w14:paraId="3FDC1680"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98.8%</w:t>
            </w:r>
          </w:p>
        </w:tc>
      </w:tr>
      <w:tr w:rsidR="0019499A" w14:paraId="772B5DA9" w14:textId="77777777" w:rsidTr="0003780D">
        <w:trPr>
          <w:trHeight w:val="286"/>
        </w:trPr>
        <w:tc>
          <w:tcPr>
            <w:tcW w:w="1679" w:type="dxa"/>
            <w:tcBorders>
              <w:top w:val="single" w:sz="8" w:space="0" w:color="002F6C"/>
              <w:left w:val="single" w:sz="8" w:space="0" w:color="002F6C"/>
              <w:bottom w:val="single" w:sz="8" w:space="0" w:color="002F6C"/>
              <w:right w:val="single" w:sz="8" w:space="0" w:color="002F6C"/>
            </w:tcBorders>
          </w:tcPr>
          <w:p w14:paraId="40EC89CB"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350</w:t>
            </w:r>
          </w:p>
        </w:tc>
        <w:tc>
          <w:tcPr>
            <w:tcW w:w="1682" w:type="dxa"/>
            <w:tcBorders>
              <w:top w:val="single" w:sz="8" w:space="0" w:color="002F6C"/>
              <w:left w:val="single" w:sz="8" w:space="0" w:color="002F6C"/>
              <w:bottom w:val="single" w:sz="8" w:space="0" w:color="002F6C"/>
              <w:right w:val="single" w:sz="8" w:space="0" w:color="002F6C"/>
            </w:tcBorders>
          </w:tcPr>
          <w:p w14:paraId="4D6F1AC5"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10.0%</w:t>
            </w:r>
          </w:p>
        </w:tc>
        <w:tc>
          <w:tcPr>
            <w:tcW w:w="1682" w:type="dxa"/>
            <w:tcBorders>
              <w:top w:val="single" w:sz="8" w:space="0" w:color="002F6C"/>
              <w:left w:val="single" w:sz="8" w:space="0" w:color="002F6C"/>
              <w:bottom w:val="single" w:sz="8" w:space="0" w:color="002F6C"/>
              <w:right w:val="single" w:sz="8" w:space="0" w:color="002F6C"/>
            </w:tcBorders>
          </w:tcPr>
          <w:p w14:paraId="3A62D23B"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81.8%</w:t>
            </w:r>
          </w:p>
        </w:tc>
        <w:tc>
          <w:tcPr>
            <w:tcW w:w="1682" w:type="dxa"/>
            <w:tcBorders>
              <w:top w:val="single" w:sz="8" w:space="0" w:color="002F6C"/>
              <w:left w:val="single" w:sz="8" w:space="0" w:color="002F6C"/>
              <w:bottom w:val="single" w:sz="8" w:space="0" w:color="002F6C"/>
              <w:right w:val="single" w:sz="8" w:space="0" w:color="002F6C"/>
            </w:tcBorders>
          </w:tcPr>
          <w:p w14:paraId="7C27F307"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0.1%</w:t>
            </w:r>
          </w:p>
        </w:tc>
        <w:tc>
          <w:tcPr>
            <w:tcW w:w="1682" w:type="dxa"/>
            <w:tcBorders>
              <w:top w:val="single" w:sz="8" w:space="0" w:color="002F6C"/>
              <w:left w:val="single" w:sz="8" w:space="0" w:color="002F6C"/>
              <w:bottom w:val="single" w:sz="8" w:space="0" w:color="002F6C"/>
              <w:right w:val="single" w:sz="8" w:space="0" w:color="002F6C"/>
            </w:tcBorders>
          </w:tcPr>
          <w:p w14:paraId="23A34C54"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0.6%</w:t>
            </w:r>
          </w:p>
        </w:tc>
        <w:tc>
          <w:tcPr>
            <w:tcW w:w="1680" w:type="dxa"/>
            <w:tcBorders>
              <w:top w:val="single" w:sz="8" w:space="0" w:color="002F6C"/>
              <w:left w:val="single" w:sz="8" w:space="0" w:color="002F6C"/>
              <w:bottom w:val="single" w:sz="8" w:space="0" w:color="002F6C"/>
              <w:right w:val="single" w:sz="8" w:space="0" w:color="002F6C"/>
            </w:tcBorders>
          </w:tcPr>
          <w:p w14:paraId="4AB404DD"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99.4%</w:t>
            </w:r>
          </w:p>
        </w:tc>
      </w:tr>
      <w:tr w:rsidR="0019499A" w14:paraId="6872D0C7" w14:textId="77777777" w:rsidTr="0003780D">
        <w:trPr>
          <w:trHeight w:val="286"/>
        </w:trPr>
        <w:tc>
          <w:tcPr>
            <w:tcW w:w="1679" w:type="dxa"/>
            <w:tcBorders>
              <w:top w:val="single" w:sz="8" w:space="0" w:color="002F6C"/>
              <w:left w:val="single" w:sz="8" w:space="0" w:color="002F6C"/>
              <w:bottom w:val="single" w:sz="8" w:space="0" w:color="002F6C"/>
              <w:right w:val="single" w:sz="8" w:space="0" w:color="002F6C"/>
            </w:tcBorders>
          </w:tcPr>
          <w:p w14:paraId="55B51241"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300</w:t>
            </w:r>
          </w:p>
        </w:tc>
        <w:tc>
          <w:tcPr>
            <w:tcW w:w="1682" w:type="dxa"/>
            <w:tcBorders>
              <w:top w:val="single" w:sz="8" w:space="0" w:color="002F6C"/>
              <w:left w:val="single" w:sz="8" w:space="0" w:color="002F6C"/>
              <w:bottom w:val="single" w:sz="8" w:space="0" w:color="002F6C"/>
              <w:right w:val="single" w:sz="8" w:space="0" w:color="002F6C"/>
            </w:tcBorders>
          </w:tcPr>
          <w:p w14:paraId="1E8A3D2E"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7.9%</w:t>
            </w:r>
          </w:p>
        </w:tc>
        <w:tc>
          <w:tcPr>
            <w:tcW w:w="1682" w:type="dxa"/>
            <w:tcBorders>
              <w:top w:val="single" w:sz="8" w:space="0" w:color="002F6C"/>
              <w:left w:val="single" w:sz="8" w:space="0" w:color="002F6C"/>
              <w:bottom w:val="single" w:sz="8" w:space="0" w:color="002F6C"/>
              <w:right w:val="single" w:sz="8" w:space="0" w:color="002F6C"/>
            </w:tcBorders>
          </w:tcPr>
          <w:p w14:paraId="3859C0F6"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89.6%</w:t>
            </w:r>
          </w:p>
        </w:tc>
        <w:tc>
          <w:tcPr>
            <w:tcW w:w="1682" w:type="dxa"/>
            <w:tcBorders>
              <w:top w:val="single" w:sz="8" w:space="0" w:color="002F6C"/>
              <w:left w:val="single" w:sz="8" w:space="0" w:color="002F6C"/>
              <w:bottom w:val="single" w:sz="8" w:space="0" w:color="002F6C"/>
              <w:right w:val="single" w:sz="8" w:space="0" w:color="002F6C"/>
            </w:tcBorders>
          </w:tcPr>
          <w:p w14:paraId="664C807F"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0.0%</w:t>
            </w:r>
          </w:p>
        </w:tc>
        <w:tc>
          <w:tcPr>
            <w:tcW w:w="1682" w:type="dxa"/>
            <w:tcBorders>
              <w:top w:val="single" w:sz="8" w:space="0" w:color="002F6C"/>
              <w:left w:val="single" w:sz="8" w:space="0" w:color="002F6C"/>
              <w:bottom w:val="single" w:sz="8" w:space="0" w:color="002F6C"/>
              <w:right w:val="single" w:sz="8" w:space="0" w:color="002F6C"/>
            </w:tcBorders>
          </w:tcPr>
          <w:p w14:paraId="1FEA6DE4"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0.4%</w:t>
            </w:r>
          </w:p>
        </w:tc>
        <w:tc>
          <w:tcPr>
            <w:tcW w:w="1680" w:type="dxa"/>
            <w:tcBorders>
              <w:top w:val="single" w:sz="8" w:space="0" w:color="002F6C"/>
              <w:left w:val="single" w:sz="8" w:space="0" w:color="002F6C"/>
              <w:bottom w:val="single" w:sz="8" w:space="0" w:color="002F6C"/>
              <w:right w:val="single" w:sz="8" w:space="0" w:color="002F6C"/>
            </w:tcBorders>
          </w:tcPr>
          <w:p w14:paraId="7F8690ED"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99.8%</w:t>
            </w:r>
          </w:p>
        </w:tc>
      </w:tr>
      <w:tr w:rsidR="0019499A" w14:paraId="0E7E9B7D" w14:textId="77777777" w:rsidTr="0003780D">
        <w:trPr>
          <w:trHeight w:val="286"/>
        </w:trPr>
        <w:tc>
          <w:tcPr>
            <w:tcW w:w="1679" w:type="dxa"/>
            <w:tcBorders>
              <w:top w:val="single" w:sz="8" w:space="0" w:color="002F6C"/>
              <w:left w:val="single" w:sz="8" w:space="0" w:color="002F6C"/>
              <w:bottom w:val="single" w:sz="8" w:space="0" w:color="002F6C"/>
              <w:right w:val="single" w:sz="8" w:space="0" w:color="002F6C"/>
            </w:tcBorders>
          </w:tcPr>
          <w:p w14:paraId="17C045BA"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250</w:t>
            </w:r>
          </w:p>
        </w:tc>
        <w:tc>
          <w:tcPr>
            <w:tcW w:w="1682" w:type="dxa"/>
            <w:tcBorders>
              <w:top w:val="single" w:sz="8" w:space="0" w:color="002F6C"/>
              <w:left w:val="single" w:sz="8" w:space="0" w:color="002F6C"/>
              <w:bottom w:val="single" w:sz="8" w:space="0" w:color="002F6C"/>
              <w:right w:val="single" w:sz="8" w:space="0" w:color="002F6C"/>
            </w:tcBorders>
          </w:tcPr>
          <w:p w14:paraId="463FA578"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6.3%</w:t>
            </w:r>
          </w:p>
        </w:tc>
        <w:tc>
          <w:tcPr>
            <w:tcW w:w="1682" w:type="dxa"/>
            <w:tcBorders>
              <w:top w:val="single" w:sz="8" w:space="0" w:color="002F6C"/>
              <w:left w:val="single" w:sz="8" w:space="0" w:color="002F6C"/>
              <w:bottom w:val="single" w:sz="8" w:space="0" w:color="002F6C"/>
              <w:right w:val="single" w:sz="8" w:space="0" w:color="002F6C"/>
            </w:tcBorders>
          </w:tcPr>
          <w:p w14:paraId="12BBCF94"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96.0%</w:t>
            </w:r>
          </w:p>
        </w:tc>
        <w:tc>
          <w:tcPr>
            <w:tcW w:w="1682" w:type="dxa"/>
            <w:tcBorders>
              <w:top w:val="single" w:sz="8" w:space="0" w:color="002F6C"/>
              <w:left w:val="single" w:sz="8" w:space="0" w:color="002F6C"/>
              <w:bottom w:val="single" w:sz="8" w:space="0" w:color="002F6C"/>
              <w:right w:val="single" w:sz="8" w:space="0" w:color="002F6C"/>
            </w:tcBorders>
          </w:tcPr>
          <w:p w14:paraId="4A171238"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0.0%</w:t>
            </w:r>
          </w:p>
        </w:tc>
        <w:tc>
          <w:tcPr>
            <w:tcW w:w="1682" w:type="dxa"/>
            <w:tcBorders>
              <w:top w:val="single" w:sz="8" w:space="0" w:color="002F6C"/>
              <w:left w:val="single" w:sz="8" w:space="0" w:color="002F6C"/>
              <w:bottom w:val="single" w:sz="8" w:space="0" w:color="002F6C"/>
              <w:right w:val="single" w:sz="8" w:space="0" w:color="002F6C"/>
            </w:tcBorders>
          </w:tcPr>
          <w:p w14:paraId="7222C3AF"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0.2%</w:t>
            </w:r>
          </w:p>
        </w:tc>
        <w:tc>
          <w:tcPr>
            <w:tcW w:w="1680" w:type="dxa"/>
            <w:tcBorders>
              <w:top w:val="single" w:sz="8" w:space="0" w:color="002F6C"/>
              <w:left w:val="single" w:sz="8" w:space="0" w:color="002F6C"/>
              <w:bottom w:val="single" w:sz="8" w:space="0" w:color="002F6C"/>
              <w:right w:val="single" w:sz="8" w:space="0" w:color="002F6C"/>
            </w:tcBorders>
          </w:tcPr>
          <w:p w14:paraId="3ABA0C82"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99.9%</w:t>
            </w:r>
          </w:p>
        </w:tc>
      </w:tr>
      <w:tr w:rsidR="0019499A" w14:paraId="72D668F2" w14:textId="77777777" w:rsidTr="0003780D">
        <w:trPr>
          <w:trHeight w:val="286"/>
        </w:trPr>
        <w:tc>
          <w:tcPr>
            <w:tcW w:w="1679" w:type="dxa"/>
            <w:tcBorders>
              <w:top w:val="single" w:sz="8" w:space="0" w:color="002F6C"/>
              <w:left w:val="single" w:sz="8" w:space="0" w:color="002F6C"/>
              <w:bottom w:val="single" w:sz="8" w:space="0" w:color="002F6C"/>
              <w:right w:val="single" w:sz="8" w:space="0" w:color="002F6C"/>
            </w:tcBorders>
          </w:tcPr>
          <w:p w14:paraId="2A1FD018"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lastRenderedPageBreak/>
              <w:t>200</w:t>
            </w:r>
          </w:p>
        </w:tc>
        <w:tc>
          <w:tcPr>
            <w:tcW w:w="1682" w:type="dxa"/>
            <w:tcBorders>
              <w:top w:val="single" w:sz="8" w:space="0" w:color="002F6C"/>
              <w:left w:val="single" w:sz="8" w:space="0" w:color="002F6C"/>
              <w:bottom w:val="single" w:sz="8" w:space="0" w:color="002F6C"/>
              <w:right w:val="single" w:sz="8" w:space="0" w:color="002F6C"/>
            </w:tcBorders>
          </w:tcPr>
          <w:p w14:paraId="217EFFB6"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3.2%</w:t>
            </w:r>
          </w:p>
        </w:tc>
        <w:tc>
          <w:tcPr>
            <w:tcW w:w="1682" w:type="dxa"/>
            <w:tcBorders>
              <w:top w:val="single" w:sz="8" w:space="0" w:color="002F6C"/>
              <w:left w:val="single" w:sz="8" w:space="0" w:color="002F6C"/>
              <w:bottom w:val="single" w:sz="8" w:space="0" w:color="002F6C"/>
              <w:right w:val="single" w:sz="8" w:space="0" w:color="002F6C"/>
            </w:tcBorders>
          </w:tcPr>
          <w:p w14:paraId="2024BE8A"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99.2%</w:t>
            </w:r>
          </w:p>
        </w:tc>
        <w:tc>
          <w:tcPr>
            <w:tcW w:w="1682" w:type="dxa"/>
            <w:tcBorders>
              <w:top w:val="single" w:sz="8" w:space="0" w:color="002F6C"/>
              <w:left w:val="single" w:sz="8" w:space="0" w:color="002F6C"/>
              <w:bottom w:val="single" w:sz="8" w:space="0" w:color="002F6C"/>
              <w:right w:val="single" w:sz="8" w:space="0" w:color="002F6C"/>
            </w:tcBorders>
          </w:tcPr>
          <w:p w14:paraId="3CAE6A4E"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0.0%</w:t>
            </w:r>
          </w:p>
        </w:tc>
        <w:tc>
          <w:tcPr>
            <w:tcW w:w="1682" w:type="dxa"/>
            <w:tcBorders>
              <w:top w:val="single" w:sz="8" w:space="0" w:color="002F6C"/>
              <w:left w:val="single" w:sz="8" w:space="0" w:color="002F6C"/>
              <w:bottom w:val="single" w:sz="8" w:space="0" w:color="002F6C"/>
              <w:right w:val="single" w:sz="8" w:space="0" w:color="002F6C"/>
            </w:tcBorders>
          </w:tcPr>
          <w:p w14:paraId="0A3118B1"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0.1%</w:t>
            </w:r>
          </w:p>
        </w:tc>
        <w:tc>
          <w:tcPr>
            <w:tcW w:w="1680" w:type="dxa"/>
            <w:tcBorders>
              <w:top w:val="single" w:sz="8" w:space="0" w:color="002F6C"/>
              <w:left w:val="single" w:sz="8" w:space="0" w:color="002F6C"/>
              <w:bottom w:val="single" w:sz="8" w:space="0" w:color="002F6C"/>
              <w:right w:val="single" w:sz="8" w:space="0" w:color="002F6C"/>
            </w:tcBorders>
          </w:tcPr>
          <w:p w14:paraId="188CF66D"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100.0%</w:t>
            </w:r>
          </w:p>
        </w:tc>
      </w:tr>
      <w:tr w:rsidR="0019499A" w14:paraId="20C3A4F3" w14:textId="77777777" w:rsidTr="0003780D">
        <w:trPr>
          <w:trHeight w:val="286"/>
        </w:trPr>
        <w:tc>
          <w:tcPr>
            <w:tcW w:w="1679" w:type="dxa"/>
            <w:tcBorders>
              <w:top w:val="single" w:sz="8" w:space="0" w:color="002F6C"/>
              <w:left w:val="single" w:sz="8" w:space="0" w:color="002F6C"/>
              <w:bottom w:val="single" w:sz="8" w:space="0" w:color="002F6C"/>
              <w:right w:val="single" w:sz="8" w:space="0" w:color="002F6C"/>
            </w:tcBorders>
          </w:tcPr>
          <w:p w14:paraId="2684F258"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150</w:t>
            </w:r>
          </w:p>
        </w:tc>
        <w:tc>
          <w:tcPr>
            <w:tcW w:w="1682" w:type="dxa"/>
            <w:tcBorders>
              <w:top w:val="single" w:sz="8" w:space="0" w:color="002F6C"/>
              <w:left w:val="single" w:sz="8" w:space="0" w:color="002F6C"/>
              <w:bottom w:val="single" w:sz="8" w:space="0" w:color="002F6C"/>
              <w:right w:val="single" w:sz="8" w:space="0" w:color="002F6C"/>
            </w:tcBorders>
          </w:tcPr>
          <w:p w14:paraId="5551D922"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0.7%</w:t>
            </w:r>
          </w:p>
        </w:tc>
        <w:tc>
          <w:tcPr>
            <w:tcW w:w="1682" w:type="dxa"/>
            <w:tcBorders>
              <w:top w:val="single" w:sz="8" w:space="0" w:color="002F6C"/>
              <w:left w:val="single" w:sz="8" w:space="0" w:color="002F6C"/>
              <w:bottom w:val="single" w:sz="8" w:space="0" w:color="002F6C"/>
              <w:right w:val="single" w:sz="8" w:space="0" w:color="002F6C"/>
            </w:tcBorders>
          </w:tcPr>
          <w:p w14:paraId="4003CBE9"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99.9%</w:t>
            </w:r>
          </w:p>
        </w:tc>
        <w:tc>
          <w:tcPr>
            <w:tcW w:w="1682" w:type="dxa"/>
            <w:tcBorders>
              <w:top w:val="single" w:sz="8" w:space="0" w:color="002F6C"/>
              <w:left w:val="single" w:sz="8" w:space="0" w:color="002F6C"/>
              <w:bottom w:val="single" w:sz="8" w:space="0" w:color="002F6C"/>
              <w:right w:val="single" w:sz="8" w:space="0" w:color="002F6C"/>
            </w:tcBorders>
          </w:tcPr>
          <w:p w14:paraId="6CB28C53"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0.0%</w:t>
            </w:r>
          </w:p>
        </w:tc>
        <w:tc>
          <w:tcPr>
            <w:tcW w:w="1682" w:type="dxa"/>
            <w:tcBorders>
              <w:top w:val="single" w:sz="8" w:space="0" w:color="002F6C"/>
              <w:left w:val="single" w:sz="8" w:space="0" w:color="002F6C"/>
              <w:bottom w:val="single" w:sz="8" w:space="0" w:color="002F6C"/>
              <w:right w:val="single" w:sz="8" w:space="0" w:color="002F6C"/>
            </w:tcBorders>
          </w:tcPr>
          <w:p w14:paraId="18BE2E76"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0.0%</w:t>
            </w:r>
          </w:p>
        </w:tc>
        <w:tc>
          <w:tcPr>
            <w:tcW w:w="1680" w:type="dxa"/>
            <w:tcBorders>
              <w:top w:val="single" w:sz="8" w:space="0" w:color="002F6C"/>
              <w:left w:val="single" w:sz="8" w:space="0" w:color="002F6C"/>
              <w:bottom w:val="single" w:sz="8" w:space="0" w:color="002F6C"/>
              <w:right w:val="single" w:sz="8" w:space="0" w:color="002F6C"/>
            </w:tcBorders>
          </w:tcPr>
          <w:p w14:paraId="53092455"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100.0%</w:t>
            </w:r>
          </w:p>
        </w:tc>
      </w:tr>
      <w:tr w:rsidR="0019499A" w14:paraId="2BF4F36C" w14:textId="77777777" w:rsidTr="0003780D">
        <w:trPr>
          <w:trHeight w:val="286"/>
        </w:trPr>
        <w:tc>
          <w:tcPr>
            <w:tcW w:w="1679" w:type="dxa"/>
            <w:tcBorders>
              <w:top w:val="single" w:sz="8" w:space="0" w:color="002F6C"/>
              <w:left w:val="single" w:sz="8" w:space="0" w:color="002F6C"/>
              <w:bottom w:val="single" w:sz="8" w:space="0" w:color="002F6C"/>
              <w:right w:val="single" w:sz="8" w:space="0" w:color="002F6C"/>
            </w:tcBorders>
          </w:tcPr>
          <w:p w14:paraId="0C9BD07A"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100</w:t>
            </w:r>
          </w:p>
        </w:tc>
        <w:tc>
          <w:tcPr>
            <w:tcW w:w="1682" w:type="dxa"/>
            <w:tcBorders>
              <w:top w:val="single" w:sz="8" w:space="0" w:color="002F6C"/>
              <w:left w:val="single" w:sz="8" w:space="0" w:color="002F6C"/>
              <w:bottom w:val="single" w:sz="8" w:space="0" w:color="002F6C"/>
              <w:right w:val="single" w:sz="8" w:space="0" w:color="002F6C"/>
            </w:tcBorders>
          </w:tcPr>
          <w:p w14:paraId="509995C3"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0.1%</w:t>
            </w:r>
          </w:p>
        </w:tc>
        <w:tc>
          <w:tcPr>
            <w:tcW w:w="1682" w:type="dxa"/>
            <w:tcBorders>
              <w:top w:val="single" w:sz="8" w:space="0" w:color="002F6C"/>
              <w:left w:val="single" w:sz="8" w:space="0" w:color="002F6C"/>
              <w:bottom w:val="single" w:sz="8" w:space="0" w:color="002F6C"/>
              <w:right w:val="single" w:sz="8" w:space="0" w:color="002F6C"/>
            </w:tcBorders>
          </w:tcPr>
          <w:p w14:paraId="2F133195"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100.0%</w:t>
            </w:r>
          </w:p>
        </w:tc>
        <w:tc>
          <w:tcPr>
            <w:tcW w:w="1682" w:type="dxa"/>
            <w:tcBorders>
              <w:top w:val="single" w:sz="8" w:space="0" w:color="002F6C"/>
              <w:left w:val="single" w:sz="8" w:space="0" w:color="002F6C"/>
              <w:bottom w:val="single" w:sz="8" w:space="0" w:color="002F6C"/>
              <w:right w:val="single" w:sz="8" w:space="0" w:color="002F6C"/>
            </w:tcBorders>
          </w:tcPr>
          <w:p w14:paraId="0E61EF82"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0.0%</w:t>
            </w:r>
          </w:p>
        </w:tc>
        <w:tc>
          <w:tcPr>
            <w:tcW w:w="1682" w:type="dxa"/>
            <w:tcBorders>
              <w:top w:val="single" w:sz="8" w:space="0" w:color="002F6C"/>
              <w:left w:val="single" w:sz="8" w:space="0" w:color="002F6C"/>
              <w:bottom w:val="single" w:sz="8" w:space="0" w:color="002F6C"/>
              <w:right w:val="single" w:sz="8" w:space="0" w:color="002F6C"/>
            </w:tcBorders>
          </w:tcPr>
          <w:p w14:paraId="5E2E018D"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0.0%</w:t>
            </w:r>
          </w:p>
        </w:tc>
        <w:tc>
          <w:tcPr>
            <w:tcW w:w="1680" w:type="dxa"/>
            <w:tcBorders>
              <w:top w:val="single" w:sz="8" w:space="0" w:color="002F6C"/>
              <w:left w:val="single" w:sz="8" w:space="0" w:color="002F6C"/>
              <w:bottom w:val="single" w:sz="8" w:space="0" w:color="002F6C"/>
              <w:right w:val="single" w:sz="8" w:space="0" w:color="002F6C"/>
            </w:tcBorders>
          </w:tcPr>
          <w:p w14:paraId="25FE6853"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100.0%</w:t>
            </w:r>
          </w:p>
        </w:tc>
      </w:tr>
      <w:tr w:rsidR="0019499A" w14:paraId="283D47FD" w14:textId="77777777" w:rsidTr="0003780D">
        <w:trPr>
          <w:trHeight w:val="286"/>
        </w:trPr>
        <w:tc>
          <w:tcPr>
            <w:tcW w:w="1679" w:type="dxa"/>
            <w:tcBorders>
              <w:top w:val="single" w:sz="8" w:space="0" w:color="002F6C"/>
              <w:left w:val="single" w:sz="8" w:space="0" w:color="002F6C"/>
              <w:bottom w:val="single" w:sz="8" w:space="0" w:color="002F6C"/>
              <w:right w:val="single" w:sz="8" w:space="0" w:color="002F6C"/>
            </w:tcBorders>
          </w:tcPr>
          <w:p w14:paraId="6F2B43B5"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50</w:t>
            </w:r>
          </w:p>
        </w:tc>
        <w:tc>
          <w:tcPr>
            <w:tcW w:w="1682" w:type="dxa"/>
            <w:tcBorders>
              <w:top w:val="single" w:sz="8" w:space="0" w:color="002F6C"/>
              <w:left w:val="single" w:sz="8" w:space="0" w:color="002F6C"/>
              <w:bottom w:val="single" w:sz="8" w:space="0" w:color="002F6C"/>
              <w:right w:val="single" w:sz="8" w:space="0" w:color="002F6C"/>
            </w:tcBorders>
          </w:tcPr>
          <w:p w14:paraId="69D16FE9"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0.0%</w:t>
            </w:r>
          </w:p>
        </w:tc>
        <w:tc>
          <w:tcPr>
            <w:tcW w:w="1682" w:type="dxa"/>
            <w:tcBorders>
              <w:top w:val="single" w:sz="8" w:space="0" w:color="002F6C"/>
              <w:left w:val="single" w:sz="8" w:space="0" w:color="002F6C"/>
              <w:bottom w:val="single" w:sz="8" w:space="0" w:color="002F6C"/>
              <w:right w:val="single" w:sz="8" w:space="0" w:color="002F6C"/>
            </w:tcBorders>
          </w:tcPr>
          <w:p w14:paraId="22BF32E9"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100.0%</w:t>
            </w:r>
          </w:p>
        </w:tc>
        <w:tc>
          <w:tcPr>
            <w:tcW w:w="1682" w:type="dxa"/>
            <w:tcBorders>
              <w:top w:val="single" w:sz="8" w:space="0" w:color="002F6C"/>
              <w:left w:val="single" w:sz="8" w:space="0" w:color="002F6C"/>
              <w:bottom w:val="single" w:sz="8" w:space="0" w:color="002F6C"/>
              <w:right w:val="single" w:sz="8" w:space="0" w:color="002F6C"/>
            </w:tcBorders>
          </w:tcPr>
          <w:p w14:paraId="1C10D263"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0.0%</w:t>
            </w:r>
          </w:p>
        </w:tc>
        <w:tc>
          <w:tcPr>
            <w:tcW w:w="1682" w:type="dxa"/>
            <w:tcBorders>
              <w:top w:val="single" w:sz="8" w:space="0" w:color="002F6C"/>
              <w:left w:val="single" w:sz="8" w:space="0" w:color="002F6C"/>
              <w:bottom w:val="single" w:sz="8" w:space="0" w:color="002F6C"/>
              <w:right w:val="single" w:sz="8" w:space="0" w:color="002F6C"/>
            </w:tcBorders>
          </w:tcPr>
          <w:p w14:paraId="4C63ED37"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0.0%</w:t>
            </w:r>
          </w:p>
        </w:tc>
        <w:tc>
          <w:tcPr>
            <w:tcW w:w="1680" w:type="dxa"/>
            <w:tcBorders>
              <w:top w:val="single" w:sz="8" w:space="0" w:color="002F6C"/>
              <w:left w:val="single" w:sz="8" w:space="0" w:color="002F6C"/>
              <w:bottom w:val="single" w:sz="8" w:space="0" w:color="002F6C"/>
              <w:right w:val="single" w:sz="8" w:space="0" w:color="002F6C"/>
            </w:tcBorders>
          </w:tcPr>
          <w:p w14:paraId="30903B3C"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100.0%</w:t>
            </w:r>
          </w:p>
        </w:tc>
      </w:tr>
      <w:tr w:rsidR="0019499A" w14:paraId="435D6E65" w14:textId="77777777" w:rsidTr="0003780D">
        <w:trPr>
          <w:trHeight w:val="286"/>
        </w:trPr>
        <w:tc>
          <w:tcPr>
            <w:tcW w:w="1679" w:type="dxa"/>
            <w:tcBorders>
              <w:top w:val="single" w:sz="8" w:space="0" w:color="002F6C"/>
              <w:left w:val="single" w:sz="8" w:space="0" w:color="002F6C"/>
              <w:bottom w:val="single" w:sz="8" w:space="0" w:color="002F6C"/>
              <w:right w:val="single" w:sz="8" w:space="0" w:color="002F6C"/>
            </w:tcBorders>
          </w:tcPr>
          <w:p w14:paraId="51FF6A8F"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0</w:t>
            </w:r>
          </w:p>
        </w:tc>
        <w:tc>
          <w:tcPr>
            <w:tcW w:w="1682" w:type="dxa"/>
            <w:tcBorders>
              <w:top w:val="single" w:sz="8" w:space="0" w:color="002F6C"/>
              <w:left w:val="single" w:sz="8" w:space="0" w:color="002F6C"/>
              <w:bottom w:val="single" w:sz="8" w:space="0" w:color="002F6C"/>
              <w:right w:val="single" w:sz="8" w:space="0" w:color="002F6C"/>
            </w:tcBorders>
          </w:tcPr>
          <w:p w14:paraId="4EA7CBE3"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0.0%</w:t>
            </w:r>
          </w:p>
        </w:tc>
        <w:tc>
          <w:tcPr>
            <w:tcW w:w="1682" w:type="dxa"/>
            <w:tcBorders>
              <w:top w:val="single" w:sz="8" w:space="0" w:color="002F6C"/>
              <w:left w:val="single" w:sz="8" w:space="0" w:color="002F6C"/>
              <w:bottom w:val="single" w:sz="8" w:space="0" w:color="002F6C"/>
              <w:right w:val="single" w:sz="8" w:space="0" w:color="002F6C"/>
            </w:tcBorders>
          </w:tcPr>
          <w:p w14:paraId="16459870"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100.0%</w:t>
            </w:r>
          </w:p>
        </w:tc>
        <w:tc>
          <w:tcPr>
            <w:tcW w:w="1682" w:type="dxa"/>
            <w:tcBorders>
              <w:top w:val="single" w:sz="8" w:space="0" w:color="002F6C"/>
              <w:left w:val="single" w:sz="8" w:space="0" w:color="002F6C"/>
              <w:bottom w:val="single" w:sz="8" w:space="0" w:color="002F6C"/>
              <w:right w:val="single" w:sz="8" w:space="0" w:color="002F6C"/>
            </w:tcBorders>
          </w:tcPr>
          <w:p w14:paraId="06F5B36B"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0.0%</w:t>
            </w:r>
          </w:p>
        </w:tc>
        <w:tc>
          <w:tcPr>
            <w:tcW w:w="1682" w:type="dxa"/>
            <w:tcBorders>
              <w:top w:val="single" w:sz="8" w:space="0" w:color="002F6C"/>
              <w:left w:val="single" w:sz="8" w:space="0" w:color="002F6C"/>
              <w:bottom w:val="single" w:sz="8" w:space="0" w:color="002F6C"/>
              <w:right w:val="single" w:sz="8" w:space="0" w:color="002F6C"/>
            </w:tcBorders>
          </w:tcPr>
          <w:p w14:paraId="1AF0C23A"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0.0%</w:t>
            </w:r>
          </w:p>
        </w:tc>
        <w:tc>
          <w:tcPr>
            <w:tcW w:w="1680" w:type="dxa"/>
            <w:tcBorders>
              <w:top w:val="single" w:sz="8" w:space="0" w:color="002F6C"/>
              <w:left w:val="single" w:sz="8" w:space="0" w:color="002F6C"/>
              <w:bottom w:val="single" w:sz="8" w:space="0" w:color="002F6C"/>
              <w:right w:val="single" w:sz="8" w:space="0" w:color="002F6C"/>
            </w:tcBorders>
          </w:tcPr>
          <w:p w14:paraId="2157E0F2"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100.0%</w:t>
            </w:r>
          </w:p>
        </w:tc>
      </w:tr>
    </w:tbl>
    <w:p w14:paraId="7260E14B" w14:textId="77777777" w:rsidR="0019499A" w:rsidRPr="004E38C1" w:rsidRDefault="0019499A" w:rsidP="0019499A">
      <w:pPr>
        <w:shd w:val="clear" w:color="auto" w:fill="DAEEF3" w:themeFill="accent5" w:themeFillTint="33"/>
        <w:rPr>
          <w:rFonts w:ascii="Aptos Narrow" w:hAnsi="Aptos Narrow"/>
          <w:b/>
          <w:bCs/>
          <w:i/>
          <w:iCs/>
        </w:rPr>
      </w:pPr>
    </w:p>
    <w:p w14:paraId="09AFFAD4" w14:textId="77777777" w:rsidR="0019499A" w:rsidRPr="004E38C1" w:rsidRDefault="0019499A" w:rsidP="0019499A">
      <w:pPr>
        <w:shd w:val="clear" w:color="auto" w:fill="DAEEF3" w:themeFill="accent5" w:themeFillTint="33"/>
        <w:rPr>
          <w:rFonts w:ascii="Aptos Narrow" w:hAnsi="Aptos Narrow"/>
        </w:rPr>
      </w:pPr>
      <w:r w:rsidRPr="004E38C1">
        <w:rPr>
          <w:rFonts w:ascii="Aptos Narrow" w:hAnsi="Aptos Narrow"/>
        </w:rPr>
        <w:t>The following table displays a translation of the score cutoff to the risk depth for the test (out-of-time) sample.</w:t>
      </w:r>
    </w:p>
    <w:p w14:paraId="3F363ECE" w14:textId="77777777" w:rsidR="0019499A" w:rsidRDefault="0019499A" w:rsidP="0019499A">
      <w:pPr>
        <w:shd w:val="clear" w:color="auto" w:fill="DAEEF3" w:themeFill="accent5" w:themeFillTint="33"/>
        <w:rPr>
          <w:rFonts w:ascii="Aptos Narrow" w:hAnsi="Aptos Narrow"/>
          <w:b/>
          <w:bCs/>
          <w:i/>
          <w:iCs/>
        </w:rPr>
      </w:pPr>
      <w:r w:rsidRPr="009469C8">
        <w:rPr>
          <w:rFonts w:ascii="Aptos Narrow" w:hAnsi="Aptos Narrow"/>
          <w:b/>
          <w:bCs/>
          <w:i/>
          <w:iCs/>
        </w:rPr>
        <w:t>Test (Out-of-Time) Sample Score Cutoff to Risk Depth</w:t>
      </w:r>
    </w:p>
    <w:tbl>
      <w:tblPr>
        <w:tblStyle w:val="TableGrid0"/>
        <w:tblW w:w="10069" w:type="dxa"/>
        <w:tblInd w:w="3" w:type="dxa"/>
        <w:tblCellMar>
          <w:top w:w="23" w:type="dxa"/>
          <w:left w:w="102" w:type="dxa"/>
          <w:right w:w="102" w:type="dxa"/>
        </w:tblCellMar>
        <w:tblLook w:val="04A0" w:firstRow="1" w:lastRow="0" w:firstColumn="1" w:lastColumn="0" w:noHBand="0" w:noVBand="1"/>
      </w:tblPr>
      <w:tblGrid>
        <w:gridCol w:w="1437"/>
        <w:gridCol w:w="1439"/>
        <w:gridCol w:w="1439"/>
        <w:gridCol w:w="1439"/>
        <w:gridCol w:w="1439"/>
        <w:gridCol w:w="1439"/>
        <w:gridCol w:w="1437"/>
      </w:tblGrid>
      <w:tr w:rsidR="0019499A" w14:paraId="4D3BE534" w14:textId="77777777" w:rsidTr="008E3C85">
        <w:trPr>
          <w:trHeight w:val="600"/>
        </w:trPr>
        <w:tc>
          <w:tcPr>
            <w:tcW w:w="1437" w:type="dxa"/>
            <w:tcBorders>
              <w:top w:val="nil"/>
              <w:left w:val="single" w:sz="8" w:space="0" w:color="002F6C"/>
              <w:bottom w:val="single" w:sz="8" w:space="0" w:color="002F6C"/>
              <w:right w:val="single" w:sz="8" w:space="0" w:color="002F6C"/>
            </w:tcBorders>
            <w:shd w:val="clear" w:color="auto" w:fill="002F6C"/>
            <w:vAlign w:val="center"/>
          </w:tcPr>
          <w:p w14:paraId="1F14299F" w14:textId="77777777" w:rsidR="0019499A" w:rsidRDefault="0019499A">
            <w:pPr>
              <w:spacing w:line="259" w:lineRule="auto"/>
              <w:ind w:right="2"/>
              <w:jc w:val="center"/>
            </w:pPr>
            <w:r>
              <w:rPr>
                <w:rFonts w:ascii="Calibri" w:eastAsia="Calibri" w:hAnsi="Calibri" w:cs="Calibri"/>
                <w:b/>
                <w:color w:val="FFFFFF"/>
                <w:sz w:val="20"/>
              </w:rPr>
              <w:t>Risk Depth</w:t>
            </w:r>
          </w:p>
        </w:tc>
        <w:tc>
          <w:tcPr>
            <w:tcW w:w="1439" w:type="dxa"/>
            <w:tcBorders>
              <w:top w:val="nil"/>
              <w:left w:val="single" w:sz="8" w:space="0" w:color="002F6C"/>
              <w:bottom w:val="single" w:sz="8" w:space="0" w:color="002F6C"/>
              <w:right w:val="single" w:sz="8" w:space="0" w:color="002F6C"/>
            </w:tcBorders>
            <w:shd w:val="clear" w:color="auto" w:fill="002F6C"/>
            <w:vAlign w:val="center"/>
          </w:tcPr>
          <w:p w14:paraId="638D88DC" w14:textId="77777777" w:rsidR="0019499A" w:rsidRDefault="0019499A">
            <w:pPr>
              <w:spacing w:line="259" w:lineRule="auto"/>
              <w:ind w:left="30"/>
            </w:pPr>
            <w:r>
              <w:rPr>
                <w:rFonts w:ascii="Calibri" w:eastAsia="Calibri" w:hAnsi="Calibri" w:cs="Calibri"/>
                <w:b/>
                <w:color w:val="FFFFFF"/>
                <w:sz w:val="20"/>
              </w:rPr>
              <w:t>Score Cutoff</w:t>
            </w:r>
          </w:p>
        </w:tc>
        <w:tc>
          <w:tcPr>
            <w:tcW w:w="1439" w:type="dxa"/>
            <w:tcBorders>
              <w:top w:val="nil"/>
              <w:left w:val="single" w:sz="8" w:space="0" w:color="002F6C"/>
              <w:bottom w:val="single" w:sz="8" w:space="0" w:color="002F6C"/>
              <w:right w:val="single" w:sz="8" w:space="0" w:color="002F6C"/>
            </w:tcBorders>
            <w:shd w:val="clear" w:color="auto" w:fill="002F6C"/>
            <w:vAlign w:val="center"/>
          </w:tcPr>
          <w:p w14:paraId="47C8406E" w14:textId="77777777" w:rsidR="0019499A" w:rsidRDefault="0019499A">
            <w:pPr>
              <w:spacing w:line="259" w:lineRule="auto"/>
            </w:pPr>
            <w:r>
              <w:rPr>
                <w:rFonts w:ascii="Calibri" w:eastAsia="Calibri" w:hAnsi="Calibri" w:cs="Calibri"/>
                <w:b/>
                <w:color w:val="FFFFFF"/>
                <w:sz w:val="20"/>
              </w:rPr>
              <w:t>% of Records</w:t>
            </w:r>
          </w:p>
        </w:tc>
        <w:tc>
          <w:tcPr>
            <w:tcW w:w="1439" w:type="dxa"/>
            <w:tcBorders>
              <w:top w:val="nil"/>
              <w:left w:val="single" w:sz="8" w:space="0" w:color="002F6C"/>
              <w:bottom w:val="single" w:sz="8" w:space="0" w:color="002F6C"/>
              <w:right w:val="single" w:sz="8" w:space="0" w:color="002F6C"/>
            </w:tcBorders>
            <w:shd w:val="clear" w:color="auto" w:fill="002F6C"/>
          </w:tcPr>
          <w:p w14:paraId="685C9400" w14:textId="77777777" w:rsidR="0019499A" w:rsidRDefault="0019499A">
            <w:pPr>
              <w:spacing w:line="259" w:lineRule="auto"/>
              <w:jc w:val="center"/>
            </w:pPr>
            <w:proofErr w:type="spellStart"/>
            <w:r>
              <w:rPr>
                <w:rFonts w:ascii="Calibri" w:eastAsia="Calibri" w:hAnsi="Calibri" w:cs="Calibri"/>
                <w:b/>
                <w:color w:val="FFFFFF"/>
                <w:sz w:val="20"/>
              </w:rPr>
              <w:t>Cuml</w:t>
            </w:r>
            <w:proofErr w:type="spellEnd"/>
            <w:r>
              <w:rPr>
                <w:rFonts w:ascii="Calibri" w:eastAsia="Calibri" w:hAnsi="Calibri" w:cs="Calibri"/>
                <w:b/>
                <w:color w:val="FFFFFF"/>
                <w:sz w:val="20"/>
              </w:rPr>
              <w:t xml:space="preserve"> % of Records</w:t>
            </w:r>
          </w:p>
        </w:tc>
        <w:tc>
          <w:tcPr>
            <w:tcW w:w="1439" w:type="dxa"/>
            <w:tcBorders>
              <w:top w:val="nil"/>
              <w:left w:val="single" w:sz="8" w:space="0" w:color="002F6C"/>
              <w:bottom w:val="single" w:sz="8" w:space="0" w:color="002F6C"/>
              <w:right w:val="single" w:sz="8" w:space="0" w:color="002F6C"/>
            </w:tcBorders>
            <w:shd w:val="clear" w:color="auto" w:fill="002F6C"/>
            <w:vAlign w:val="center"/>
          </w:tcPr>
          <w:p w14:paraId="42A6AE40" w14:textId="77777777" w:rsidR="0019499A" w:rsidRDefault="0019499A">
            <w:pPr>
              <w:spacing w:line="259" w:lineRule="auto"/>
              <w:jc w:val="center"/>
            </w:pPr>
            <w:r>
              <w:rPr>
                <w:rFonts w:ascii="Calibri" w:eastAsia="Calibri" w:hAnsi="Calibri" w:cs="Calibri"/>
                <w:b/>
                <w:color w:val="FFFFFF"/>
                <w:sz w:val="20"/>
              </w:rPr>
              <w:t>Bad Rate</w:t>
            </w:r>
          </w:p>
        </w:tc>
        <w:tc>
          <w:tcPr>
            <w:tcW w:w="1439" w:type="dxa"/>
            <w:tcBorders>
              <w:top w:val="nil"/>
              <w:left w:val="single" w:sz="8" w:space="0" w:color="002F6C"/>
              <w:bottom w:val="single" w:sz="8" w:space="0" w:color="002F6C"/>
              <w:right w:val="single" w:sz="8" w:space="0" w:color="002F6C"/>
            </w:tcBorders>
            <w:shd w:val="clear" w:color="auto" w:fill="002F6C"/>
            <w:vAlign w:val="center"/>
          </w:tcPr>
          <w:p w14:paraId="0F779675" w14:textId="77777777" w:rsidR="0019499A" w:rsidRDefault="0019499A">
            <w:pPr>
              <w:spacing w:line="259" w:lineRule="auto"/>
              <w:jc w:val="center"/>
            </w:pPr>
            <w:r>
              <w:rPr>
                <w:rFonts w:ascii="Calibri" w:eastAsia="Calibri" w:hAnsi="Calibri" w:cs="Calibri"/>
                <w:b/>
                <w:color w:val="FFFFFF"/>
                <w:sz w:val="20"/>
              </w:rPr>
              <w:t>% of Bads</w:t>
            </w:r>
          </w:p>
        </w:tc>
        <w:tc>
          <w:tcPr>
            <w:tcW w:w="1437" w:type="dxa"/>
            <w:tcBorders>
              <w:top w:val="nil"/>
              <w:left w:val="single" w:sz="8" w:space="0" w:color="002F6C"/>
              <w:bottom w:val="single" w:sz="8" w:space="0" w:color="002F6C"/>
              <w:right w:val="single" w:sz="8" w:space="0" w:color="002F6C"/>
            </w:tcBorders>
            <w:shd w:val="clear" w:color="auto" w:fill="002F6C"/>
          </w:tcPr>
          <w:p w14:paraId="79D3CBBC" w14:textId="77777777" w:rsidR="0019499A" w:rsidRDefault="0019499A">
            <w:pPr>
              <w:spacing w:line="259" w:lineRule="auto"/>
              <w:jc w:val="center"/>
            </w:pPr>
            <w:proofErr w:type="spellStart"/>
            <w:r>
              <w:rPr>
                <w:rFonts w:ascii="Calibri" w:eastAsia="Calibri" w:hAnsi="Calibri" w:cs="Calibri"/>
                <w:b/>
                <w:color w:val="FFFFFF"/>
                <w:sz w:val="20"/>
              </w:rPr>
              <w:t>Cuml</w:t>
            </w:r>
            <w:proofErr w:type="spellEnd"/>
            <w:r>
              <w:rPr>
                <w:rFonts w:ascii="Calibri" w:eastAsia="Calibri" w:hAnsi="Calibri" w:cs="Calibri"/>
                <w:b/>
                <w:color w:val="FFFFFF"/>
                <w:sz w:val="20"/>
              </w:rPr>
              <w:t xml:space="preserve"> % of Bads</w:t>
            </w:r>
          </w:p>
        </w:tc>
      </w:tr>
      <w:tr w:rsidR="0019499A" w14:paraId="3B8225D5" w14:textId="77777777" w:rsidTr="008E3C85">
        <w:trPr>
          <w:trHeight w:val="299"/>
        </w:trPr>
        <w:tc>
          <w:tcPr>
            <w:tcW w:w="1437" w:type="dxa"/>
            <w:tcBorders>
              <w:top w:val="single" w:sz="8" w:space="0" w:color="002F6C"/>
              <w:left w:val="single" w:sz="8" w:space="0" w:color="002F6C"/>
              <w:bottom w:val="single" w:sz="8" w:space="0" w:color="002F6C"/>
              <w:right w:val="single" w:sz="8" w:space="0" w:color="002F6C"/>
            </w:tcBorders>
          </w:tcPr>
          <w:p w14:paraId="0DD4EA1D"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1%</w:t>
            </w:r>
          </w:p>
        </w:tc>
        <w:tc>
          <w:tcPr>
            <w:tcW w:w="1439" w:type="dxa"/>
            <w:tcBorders>
              <w:top w:val="single" w:sz="8" w:space="0" w:color="002F6C"/>
              <w:left w:val="single" w:sz="8" w:space="0" w:color="002F6C"/>
              <w:bottom w:val="single" w:sz="8" w:space="0" w:color="002F6C"/>
              <w:right w:val="single" w:sz="8" w:space="0" w:color="002F6C"/>
            </w:tcBorders>
          </w:tcPr>
          <w:p w14:paraId="3C26156E"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844</w:t>
            </w:r>
          </w:p>
        </w:tc>
        <w:tc>
          <w:tcPr>
            <w:tcW w:w="1439" w:type="dxa"/>
            <w:tcBorders>
              <w:top w:val="single" w:sz="8" w:space="0" w:color="002F6C"/>
              <w:left w:val="single" w:sz="8" w:space="0" w:color="002F6C"/>
              <w:bottom w:val="single" w:sz="8" w:space="0" w:color="002F6C"/>
              <w:right w:val="single" w:sz="8" w:space="0" w:color="002F6C"/>
            </w:tcBorders>
          </w:tcPr>
          <w:p w14:paraId="1C10EDF6"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1.0%</w:t>
            </w:r>
          </w:p>
        </w:tc>
        <w:tc>
          <w:tcPr>
            <w:tcW w:w="1439" w:type="dxa"/>
            <w:tcBorders>
              <w:top w:val="single" w:sz="8" w:space="0" w:color="002F6C"/>
              <w:left w:val="single" w:sz="8" w:space="0" w:color="002F6C"/>
              <w:bottom w:val="single" w:sz="8" w:space="0" w:color="002F6C"/>
              <w:right w:val="single" w:sz="8" w:space="0" w:color="002F6C"/>
            </w:tcBorders>
          </w:tcPr>
          <w:p w14:paraId="5085B767"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1.0%</w:t>
            </w:r>
          </w:p>
        </w:tc>
        <w:tc>
          <w:tcPr>
            <w:tcW w:w="1439" w:type="dxa"/>
            <w:tcBorders>
              <w:top w:val="single" w:sz="8" w:space="0" w:color="002F6C"/>
              <w:left w:val="single" w:sz="8" w:space="0" w:color="002F6C"/>
              <w:bottom w:val="single" w:sz="8" w:space="0" w:color="002F6C"/>
              <w:right w:val="single" w:sz="8" w:space="0" w:color="002F6C"/>
            </w:tcBorders>
          </w:tcPr>
          <w:p w14:paraId="34D9DDBC"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40.2%</w:t>
            </w:r>
          </w:p>
        </w:tc>
        <w:tc>
          <w:tcPr>
            <w:tcW w:w="1439" w:type="dxa"/>
            <w:tcBorders>
              <w:top w:val="single" w:sz="8" w:space="0" w:color="002F6C"/>
              <w:left w:val="single" w:sz="8" w:space="0" w:color="002F6C"/>
              <w:bottom w:val="single" w:sz="8" w:space="0" w:color="002F6C"/>
              <w:right w:val="single" w:sz="8" w:space="0" w:color="002F6C"/>
            </w:tcBorders>
          </w:tcPr>
          <w:p w14:paraId="251C3DAE"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48.6%</w:t>
            </w:r>
          </w:p>
        </w:tc>
        <w:tc>
          <w:tcPr>
            <w:tcW w:w="1437" w:type="dxa"/>
            <w:tcBorders>
              <w:top w:val="single" w:sz="8" w:space="0" w:color="002F6C"/>
              <w:left w:val="single" w:sz="8" w:space="0" w:color="002F6C"/>
              <w:bottom w:val="single" w:sz="8" w:space="0" w:color="002F6C"/>
              <w:right w:val="single" w:sz="8" w:space="0" w:color="002F6C"/>
            </w:tcBorders>
          </w:tcPr>
          <w:p w14:paraId="47770185"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48.6%</w:t>
            </w:r>
          </w:p>
        </w:tc>
      </w:tr>
      <w:tr w:rsidR="0019499A" w14:paraId="486FB681" w14:textId="77777777" w:rsidTr="008E3C85">
        <w:trPr>
          <w:trHeight w:val="296"/>
        </w:trPr>
        <w:tc>
          <w:tcPr>
            <w:tcW w:w="1437" w:type="dxa"/>
            <w:tcBorders>
              <w:top w:val="single" w:sz="8" w:space="0" w:color="002F6C"/>
              <w:left w:val="single" w:sz="8" w:space="0" w:color="002F6C"/>
              <w:bottom w:val="single" w:sz="8" w:space="0" w:color="002F6C"/>
              <w:right w:val="single" w:sz="8" w:space="0" w:color="002F6C"/>
            </w:tcBorders>
          </w:tcPr>
          <w:p w14:paraId="0AF2200B"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2%</w:t>
            </w:r>
          </w:p>
        </w:tc>
        <w:tc>
          <w:tcPr>
            <w:tcW w:w="1439" w:type="dxa"/>
            <w:tcBorders>
              <w:top w:val="single" w:sz="8" w:space="0" w:color="002F6C"/>
              <w:left w:val="single" w:sz="8" w:space="0" w:color="002F6C"/>
              <w:bottom w:val="single" w:sz="8" w:space="0" w:color="002F6C"/>
              <w:right w:val="single" w:sz="8" w:space="0" w:color="002F6C"/>
            </w:tcBorders>
          </w:tcPr>
          <w:p w14:paraId="05C3FA4D"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761</w:t>
            </w:r>
          </w:p>
        </w:tc>
        <w:tc>
          <w:tcPr>
            <w:tcW w:w="1439" w:type="dxa"/>
            <w:tcBorders>
              <w:top w:val="single" w:sz="8" w:space="0" w:color="002F6C"/>
              <w:left w:val="single" w:sz="8" w:space="0" w:color="002F6C"/>
              <w:bottom w:val="single" w:sz="8" w:space="0" w:color="002F6C"/>
              <w:right w:val="single" w:sz="8" w:space="0" w:color="002F6C"/>
            </w:tcBorders>
          </w:tcPr>
          <w:p w14:paraId="4A660735"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1.0%</w:t>
            </w:r>
          </w:p>
        </w:tc>
        <w:tc>
          <w:tcPr>
            <w:tcW w:w="1439" w:type="dxa"/>
            <w:tcBorders>
              <w:top w:val="single" w:sz="8" w:space="0" w:color="002F6C"/>
              <w:left w:val="single" w:sz="8" w:space="0" w:color="002F6C"/>
              <w:bottom w:val="single" w:sz="8" w:space="0" w:color="002F6C"/>
              <w:right w:val="single" w:sz="8" w:space="0" w:color="002F6C"/>
            </w:tcBorders>
          </w:tcPr>
          <w:p w14:paraId="472F4EAD"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2.0%</w:t>
            </w:r>
          </w:p>
        </w:tc>
        <w:tc>
          <w:tcPr>
            <w:tcW w:w="1439" w:type="dxa"/>
            <w:tcBorders>
              <w:top w:val="single" w:sz="8" w:space="0" w:color="002F6C"/>
              <w:left w:val="single" w:sz="8" w:space="0" w:color="002F6C"/>
              <w:bottom w:val="single" w:sz="8" w:space="0" w:color="002F6C"/>
              <w:right w:val="single" w:sz="8" w:space="0" w:color="002F6C"/>
            </w:tcBorders>
          </w:tcPr>
          <w:p w14:paraId="7CEA1531"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13.4%</w:t>
            </w:r>
          </w:p>
        </w:tc>
        <w:tc>
          <w:tcPr>
            <w:tcW w:w="1439" w:type="dxa"/>
            <w:tcBorders>
              <w:top w:val="single" w:sz="8" w:space="0" w:color="002F6C"/>
              <w:left w:val="single" w:sz="8" w:space="0" w:color="002F6C"/>
              <w:bottom w:val="single" w:sz="8" w:space="0" w:color="002F6C"/>
              <w:right w:val="single" w:sz="8" w:space="0" w:color="002F6C"/>
            </w:tcBorders>
          </w:tcPr>
          <w:p w14:paraId="3B3BEA8B"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16.2%</w:t>
            </w:r>
          </w:p>
        </w:tc>
        <w:tc>
          <w:tcPr>
            <w:tcW w:w="1437" w:type="dxa"/>
            <w:tcBorders>
              <w:top w:val="single" w:sz="8" w:space="0" w:color="002F6C"/>
              <w:left w:val="single" w:sz="8" w:space="0" w:color="002F6C"/>
              <w:bottom w:val="single" w:sz="8" w:space="0" w:color="002F6C"/>
              <w:right w:val="single" w:sz="8" w:space="0" w:color="002F6C"/>
            </w:tcBorders>
          </w:tcPr>
          <w:p w14:paraId="04A1A626"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64.8%</w:t>
            </w:r>
          </w:p>
        </w:tc>
      </w:tr>
      <w:tr w:rsidR="0019499A" w14:paraId="55529578" w14:textId="77777777" w:rsidTr="008E3C85">
        <w:trPr>
          <w:trHeight w:val="296"/>
        </w:trPr>
        <w:tc>
          <w:tcPr>
            <w:tcW w:w="1437" w:type="dxa"/>
            <w:tcBorders>
              <w:top w:val="single" w:sz="8" w:space="0" w:color="002F6C"/>
              <w:left w:val="single" w:sz="8" w:space="0" w:color="002F6C"/>
              <w:bottom w:val="single" w:sz="8" w:space="0" w:color="002F6C"/>
              <w:right w:val="single" w:sz="8" w:space="0" w:color="002F6C"/>
            </w:tcBorders>
          </w:tcPr>
          <w:p w14:paraId="00B93D45"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3%</w:t>
            </w:r>
          </w:p>
        </w:tc>
        <w:tc>
          <w:tcPr>
            <w:tcW w:w="1439" w:type="dxa"/>
            <w:tcBorders>
              <w:top w:val="single" w:sz="8" w:space="0" w:color="002F6C"/>
              <w:left w:val="single" w:sz="8" w:space="0" w:color="002F6C"/>
              <w:bottom w:val="single" w:sz="8" w:space="0" w:color="002F6C"/>
              <w:right w:val="single" w:sz="8" w:space="0" w:color="002F6C"/>
            </w:tcBorders>
          </w:tcPr>
          <w:p w14:paraId="5D7041B4"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718</w:t>
            </w:r>
          </w:p>
        </w:tc>
        <w:tc>
          <w:tcPr>
            <w:tcW w:w="1439" w:type="dxa"/>
            <w:tcBorders>
              <w:top w:val="single" w:sz="8" w:space="0" w:color="002F6C"/>
              <w:left w:val="single" w:sz="8" w:space="0" w:color="002F6C"/>
              <w:bottom w:val="single" w:sz="8" w:space="0" w:color="002F6C"/>
              <w:right w:val="single" w:sz="8" w:space="0" w:color="002F6C"/>
            </w:tcBorders>
          </w:tcPr>
          <w:p w14:paraId="369574BA"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1.0%</w:t>
            </w:r>
          </w:p>
        </w:tc>
        <w:tc>
          <w:tcPr>
            <w:tcW w:w="1439" w:type="dxa"/>
            <w:tcBorders>
              <w:top w:val="single" w:sz="8" w:space="0" w:color="002F6C"/>
              <w:left w:val="single" w:sz="8" w:space="0" w:color="002F6C"/>
              <w:bottom w:val="single" w:sz="8" w:space="0" w:color="002F6C"/>
              <w:right w:val="single" w:sz="8" w:space="0" w:color="002F6C"/>
            </w:tcBorders>
          </w:tcPr>
          <w:p w14:paraId="1EABDCD0"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3.0%</w:t>
            </w:r>
          </w:p>
        </w:tc>
        <w:tc>
          <w:tcPr>
            <w:tcW w:w="1439" w:type="dxa"/>
            <w:tcBorders>
              <w:top w:val="single" w:sz="8" w:space="0" w:color="002F6C"/>
              <w:left w:val="single" w:sz="8" w:space="0" w:color="002F6C"/>
              <w:bottom w:val="single" w:sz="8" w:space="0" w:color="002F6C"/>
              <w:right w:val="single" w:sz="8" w:space="0" w:color="002F6C"/>
            </w:tcBorders>
          </w:tcPr>
          <w:p w14:paraId="4242D7DA"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5.9%</w:t>
            </w:r>
          </w:p>
        </w:tc>
        <w:tc>
          <w:tcPr>
            <w:tcW w:w="1439" w:type="dxa"/>
            <w:tcBorders>
              <w:top w:val="single" w:sz="8" w:space="0" w:color="002F6C"/>
              <w:left w:val="single" w:sz="8" w:space="0" w:color="002F6C"/>
              <w:bottom w:val="single" w:sz="8" w:space="0" w:color="002F6C"/>
              <w:right w:val="single" w:sz="8" w:space="0" w:color="002F6C"/>
            </w:tcBorders>
          </w:tcPr>
          <w:p w14:paraId="195F9A31"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7.1%</w:t>
            </w:r>
          </w:p>
        </w:tc>
        <w:tc>
          <w:tcPr>
            <w:tcW w:w="1437" w:type="dxa"/>
            <w:tcBorders>
              <w:top w:val="single" w:sz="8" w:space="0" w:color="002F6C"/>
              <w:left w:val="single" w:sz="8" w:space="0" w:color="002F6C"/>
              <w:bottom w:val="single" w:sz="8" w:space="0" w:color="002F6C"/>
              <w:right w:val="single" w:sz="8" w:space="0" w:color="002F6C"/>
            </w:tcBorders>
          </w:tcPr>
          <w:p w14:paraId="03AB1508"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71.9%</w:t>
            </w:r>
          </w:p>
        </w:tc>
      </w:tr>
      <w:tr w:rsidR="0019499A" w14:paraId="0C775B0D" w14:textId="77777777" w:rsidTr="008E3C85">
        <w:trPr>
          <w:trHeight w:val="296"/>
        </w:trPr>
        <w:tc>
          <w:tcPr>
            <w:tcW w:w="1437" w:type="dxa"/>
            <w:tcBorders>
              <w:top w:val="single" w:sz="8" w:space="0" w:color="002F6C"/>
              <w:left w:val="single" w:sz="8" w:space="0" w:color="002F6C"/>
              <w:bottom w:val="single" w:sz="8" w:space="0" w:color="002F6C"/>
              <w:right w:val="single" w:sz="8" w:space="0" w:color="002F6C"/>
            </w:tcBorders>
          </w:tcPr>
          <w:p w14:paraId="5C3CF3F5"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4%</w:t>
            </w:r>
          </w:p>
        </w:tc>
        <w:tc>
          <w:tcPr>
            <w:tcW w:w="1439" w:type="dxa"/>
            <w:tcBorders>
              <w:top w:val="single" w:sz="8" w:space="0" w:color="002F6C"/>
              <w:left w:val="single" w:sz="8" w:space="0" w:color="002F6C"/>
              <w:bottom w:val="single" w:sz="8" w:space="0" w:color="002F6C"/>
              <w:right w:val="single" w:sz="8" w:space="0" w:color="002F6C"/>
            </w:tcBorders>
          </w:tcPr>
          <w:p w14:paraId="2967F644"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690</w:t>
            </w:r>
          </w:p>
        </w:tc>
        <w:tc>
          <w:tcPr>
            <w:tcW w:w="1439" w:type="dxa"/>
            <w:tcBorders>
              <w:top w:val="single" w:sz="8" w:space="0" w:color="002F6C"/>
              <w:left w:val="single" w:sz="8" w:space="0" w:color="002F6C"/>
              <w:bottom w:val="single" w:sz="8" w:space="0" w:color="002F6C"/>
              <w:right w:val="single" w:sz="8" w:space="0" w:color="002F6C"/>
            </w:tcBorders>
          </w:tcPr>
          <w:p w14:paraId="145F56A3"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1.0%</w:t>
            </w:r>
          </w:p>
        </w:tc>
        <w:tc>
          <w:tcPr>
            <w:tcW w:w="1439" w:type="dxa"/>
            <w:tcBorders>
              <w:top w:val="single" w:sz="8" w:space="0" w:color="002F6C"/>
              <w:left w:val="single" w:sz="8" w:space="0" w:color="002F6C"/>
              <w:bottom w:val="single" w:sz="8" w:space="0" w:color="002F6C"/>
              <w:right w:val="single" w:sz="8" w:space="0" w:color="002F6C"/>
            </w:tcBorders>
          </w:tcPr>
          <w:p w14:paraId="288B6D14"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4.0%</w:t>
            </w:r>
          </w:p>
        </w:tc>
        <w:tc>
          <w:tcPr>
            <w:tcW w:w="1439" w:type="dxa"/>
            <w:tcBorders>
              <w:top w:val="single" w:sz="8" w:space="0" w:color="002F6C"/>
              <w:left w:val="single" w:sz="8" w:space="0" w:color="002F6C"/>
              <w:bottom w:val="single" w:sz="8" w:space="0" w:color="002F6C"/>
              <w:right w:val="single" w:sz="8" w:space="0" w:color="002F6C"/>
            </w:tcBorders>
          </w:tcPr>
          <w:p w14:paraId="07E46525"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3.4%</w:t>
            </w:r>
          </w:p>
        </w:tc>
        <w:tc>
          <w:tcPr>
            <w:tcW w:w="1439" w:type="dxa"/>
            <w:tcBorders>
              <w:top w:val="single" w:sz="8" w:space="0" w:color="002F6C"/>
              <w:left w:val="single" w:sz="8" w:space="0" w:color="002F6C"/>
              <w:bottom w:val="single" w:sz="8" w:space="0" w:color="002F6C"/>
              <w:right w:val="single" w:sz="8" w:space="0" w:color="002F6C"/>
            </w:tcBorders>
          </w:tcPr>
          <w:p w14:paraId="6008FDDA"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4.2%</w:t>
            </w:r>
          </w:p>
        </w:tc>
        <w:tc>
          <w:tcPr>
            <w:tcW w:w="1437" w:type="dxa"/>
            <w:tcBorders>
              <w:top w:val="single" w:sz="8" w:space="0" w:color="002F6C"/>
              <w:left w:val="single" w:sz="8" w:space="0" w:color="002F6C"/>
              <w:bottom w:val="single" w:sz="8" w:space="0" w:color="002F6C"/>
              <w:right w:val="single" w:sz="8" w:space="0" w:color="002F6C"/>
            </w:tcBorders>
          </w:tcPr>
          <w:p w14:paraId="53FF83FD"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76.1%</w:t>
            </w:r>
          </w:p>
        </w:tc>
      </w:tr>
      <w:tr w:rsidR="0019499A" w14:paraId="27E06E5E" w14:textId="77777777" w:rsidTr="008E3C85">
        <w:trPr>
          <w:trHeight w:val="296"/>
        </w:trPr>
        <w:tc>
          <w:tcPr>
            <w:tcW w:w="1437" w:type="dxa"/>
            <w:tcBorders>
              <w:top w:val="single" w:sz="8" w:space="0" w:color="002F6C"/>
              <w:left w:val="single" w:sz="8" w:space="0" w:color="002F6C"/>
              <w:bottom w:val="single" w:sz="8" w:space="0" w:color="002F6C"/>
              <w:right w:val="single" w:sz="8" w:space="0" w:color="002F6C"/>
            </w:tcBorders>
          </w:tcPr>
          <w:p w14:paraId="59ECC8E7"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5%</w:t>
            </w:r>
          </w:p>
        </w:tc>
        <w:tc>
          <w:tcPr>
            <w:tcW w:w="1439" w:type="dxa"/>
            <w:tcBorders>
              <w:top w:val="single" w:sz="8" w:space="0" w:color="002F6C"/>
              <w:left w:val="single" w:sz="8" w:space="0" w:color="002F6C"/>
              <w:bottom w:val="single" w:sz="8" w:space="0" w:color="002F6C"/>
              <w:right w:val="single" w:sz="8" w:space="0" w:color="002F6C"/>
            </w:tcBorders>
          </w:tcPr>
          <w:p w14:paraId="6BE4352F"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669</w:t>
            </w:r>
          </w:p>
        </w:tc>
        <w:tc>
          <w:tcPr>
            <w:tcW w:w="1439" w:type="dxa"/>
            <w:tcBorders>
              <w:top w:val="single" w:sz="8" w:space="0" w:color="002F6C"/>
              <w:left w:val="single" w:sz="8" w:space="0" w:color="002F6C"/>
              <w:bottom w:val="single" w:sz="8" w:space="0" w:color="002F6C"/>
              <w:right w:val="single" w:sz="8" w:space="0" w:color="002F6C"/>
            </w:tcBorders>
          </w:tcPr>
          <w:p w14:paraId="2CD9422A"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1.0%</w:t>
            </w:r>
          </w:p>
        </w:tc>
        <w:tc>
          <w:tcPr>
            <w:tcW w:w="1439" w:type="dxa"/>
            <w:tcBorders>
              <w:top w:val="single" w:sz="8" w:space="0" w:color="002F6C"/>
              <w:left w:val="single" w:sz="8" w:space="0" w:color="002F6C"/>
              <w:bottom w:val="single" w:sz="8" w:space="0" w:color="002F6C"/>
              <w:right w:val="single" w:sz="8" w:space="0" w:color="002F6C"/>
            </w:tcBorders>
          </w:tcPr>
          <w:p w14:paraId="25CC02ED"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5.0%</w:t>
            </w:r>
          </w:p>
        </w:tc>
        <w:tc>
          <w:tcPr>
            <w:tcW w:w="1439" w:type="dxa"/>
            <w:tcBorders>
              <w:top w:val="single" w:sz="8" w:space="0" w:color="002F6C"/>
              <w:left w:val="single" w:sz="8" w:space="0" w:color="002F6C"/>
              <w:bottom w:val="single" w:sz="8" w:space="0" w:color="002F6C"/>
              <w:right w:val="single" w:sz="8" w:space="0" w:color="002F6C"/>
            </w:tcBorders>
          </w:tcPr>
          <w:p w14:paraId="1E990462"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2.5%</w:t>
            </w:r>
          </w:p>
        </w:tc>
        <w:tc>
          <w:tcPr>
            <w:tcW w:w="1439" w:type="dxa"/>
            <w:tcBorders>
              <w:top w:val="single" w:sz="8" w:space="0" w:color="002F6C"/>
              <w:left w:val="single" w:sz="8" w:space="0" w:color="002F6C"/>
              <w:bottom w:val="single" w:sz="8" w:space="0" w:color="002F6C"/>
              <w:right w:val="single" w:sz="8" w:space="0" w:color="002F6C"/>
            </w:tcBorders>
          </w:tcPr>
          <w:p w14:paraId="6F49E59C"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3.0%</w:t>
            </w:r>
          </w:p>
        </w:tc>
        <w:tc>
          <w:tcPr>
            <w:tcW w:w="1437" w:type="dxa"/>
            <w:tcBorders>
              <w:top w:val="single" w:sz="8" w:space="0" w:color="002F6C"/>
              <w:left w:val="single" w:sz="8" w:space="0" w:color="002F6C"/>
              <w:bottom w:val="single" w:sz="8" w:space="0" w:color="002F6C"/>
              <w:right w:val="single" w:sz="8" w:space="0" w:color="002F6C"/>
            </w:tcBorders>
          </w:tcPr>
          <w:p w14:paraId="00FA92DA"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79.1%</w:t>
            </w:r>
          </w:p>
        </w:tc>
      </w:tr>
      <w:tr w:rsidR="0019499A" w14:paraId="3F024A65" w14:textId="77777777" w:rsidTr="008E3C85">
        <w:trPr>
          <w:trHeight w:val="296"/>
        </w:trPr>
        <w:tc>
          <w:tcPr>
            <w:tcW w:w="1437" w:type="dxa"/>
            <w:tcBorders>
              <w:top w:val="single" w:sz="8" w:space="0" w:color="002F6C"/>
              <w:left w:val="single" w:sz="8" w:space="0" w:color="002F6C"/>
              <w:bottom w:val="single" w:sz="8" w:space="0" w:color="002F6C"/>
              <w:right w:val="single" w:sz="8" w:space="0" w:color="002F6C"/>
            </w:tcBorders>
          </w:tcPr>
          <w:p w14:paraId="67F6D654"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6%</w:t>
            </w:r>
          </w:p>
        </w:tc>
        <w:tc>
          <w:tcPr>
            <w:tcW w:w="1439" w:type="dxa"/>
            <w:tcBorders>
              <w:top w:val="single" w:sz="8" w:space="0" w:color="002F6C"/>
              <w:left w:val="single" w:sz="8" w:space="0" w:color="002F6C"/>
              <w:bottom w:val="single" w:sz="8" w:space="0" w:color="002F6C"/>
              <w:right w:val="single" w:sz="8" w:space="0" w:color="002F6C"/>
            </w:tcBorders>
          </w:tcPr>
          <w:p w14:paraId="0389331E"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653</w:t>
            </w:r>
          </w:p>
        </w:tc>
        <w:tc>
          <w:tcPr>
            <w:tcW w:w="1439" w:type="dxa"/>
            <w:tcBorders>
              <w:top w:val="single" w:sz="8" w:space="0" w:color="002F6C"/>
              <w:left w:val="single" w:sz="8" w:space="0" w:color="002F6C"/>
              <w:bottom w:val="single" w:sz="8" w:space="0" w:color="002F6C"/>
              <w:right w:val="single" w:sz="8" w:space="0" w:color="002F6C"/>
            </w:tcBorders>
          </w:tcPr>
          <w:p w14:paraId="417AB28E"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1.0%</w:t>
            </w:r>
          </w:p>
        </w:tc>
        <w:tc>
          <w:tcPr>
            <w:tcW w:w="1439" w:type="dxa"/>
            <w:tcBorders>
              <w:top w:val="single" w:sz="8" w:space="0" w:color="002F6C"/>
              <w:left w:val="single" w:sz="8" w:space="0" w:color="002F6C"/>
              <w:bottom w:val="single" w:sz="8" w:space="0" w:color="002F6C"/>
              <w:right w:val="single" w:sz="8" w:space="0" w:color="002F6C"/>
            </w:tcBorders>
          </w:tcPr>
          <w:p w14:paraId="1B20D551"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6.0%</w:t>
            </w:r>
          </w:p>
        </w:tc>
        <w:tc>
          <w:tcPr>
            <w:tcW w:w="1439" w:type="dxa"/>
            <w:tcBorders>
              <w:top w:val="single" w:sz="8" w:space="0" w:color="002F6C"/>
              <w:left w:val="single" w:sz="8" w:space="0" w:color="002F6C"/>
              <w:bottom w:val="single" w:sz="8" w:space="0" w:color="002F6C"/>
              <w:right w:val="single" w:sz="8" w:space="0" w:color="002F6C"/>
            </w:tcBorders>
          </w:tcPr>
          <w:p w14:paraId="55A45533"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1.7%</w:t>
            </w:r>
          </w:p>
        </w:tc>
        <w:tc>
          <w:tcPr>
            <w:tcW w:w="1439" w:type="dxa"/>
            <w:tcBorders>
              <w:top w:val="single" w:sz="8" w:space="0" w:color="002F6C"/>
              <w:left w:val="single" w:sz="8" w:space="0" w:color="002F6C"/>
              <w:bottom w:val="single" w:sz="8" w:space="0" w:color="002F6C"/>
              <w:right w:val="single" w:sz="8" w:space="0" w:color="002F6C"/>
            </w:tcBorders>
          </w:tcPr>
          <w:p w14:paraId="1C655807"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2.0%</w:t>
            </w:r>
          </w:p>
        </w:tc>
        <w:tc>
          <w:tcPr>
            <w:tcW w:w="1437" w:type="dxa"/>
            <w:tcBorders>
              <w:top w:val="single" w:sz="8" w:space="0" w:color="002F6C"/>
              <w:left w:val="single" w:sz="8" w:space="0" w:color="002F6C"/>
              <w:bottom w:val="single" w:sz="8" w:space="0" w:color="002F6C"/>
              <w:right w:val="single" w:sz="8" w:space="0" w:color="002F6C"/>
            </w:tcBorders>
          </w:tcPr>
          <w:p w14:paraId="76EEB77E"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81.1%</w:t>
            </w:r>
          </w:p>
        </w:tc>
      </w:tr>
      <w:tr w:rsidR="0019499A" w14:paraId="12685EF6" w14:textId="77777777" w:rsidTr="008E3C85">
        <w:trPr>
          <w:trHeight w:val="296"/>
        </w:trPr>
        <w:tc>
          <w:tcPr>
            <w:tcW w:w="1437" w:type="dxa"/>
            <w:tcBorders>
              <w:top w:val="single" w:sz="8" w:space="0" w:color="002F6C"/>
              <w:left w:val="single" w:sz="8" w:space="0" w:color="002F6C"/>
              <w:bottom w:val="single" w:sz="8" w:space="0" w:color="002F6C"/>
              <w:right w:val="single" w:sz="8" w:space="0" w:color="002F6C"/>
            </w:tcBorders>
          </w:tcPr>
          <w:p w14:paraId="55ECD4A4"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7%</w:t>
            </w:r>
          </w:p>
        </w:tc>
        <w:tc>
          <w:tcPr>
            <w:tcW w:w="1439" w:type="dxa"/>
            <w:tcBorders>
              <w:top w:val="single" w:sz="8" w:space="0" w:color="002F6C"/>
              <w:left w:val="single" w:sz="8" w:space="0" w:color="002F6C"/>
              <w:bottom w:val="single" w:sz="8" w:space="0" w:color="002F6C"/>
              <w:right w:val="single" w:sz="8" w:space="0" w:color="002F6C"/>
            </w:tcBorders>
          </w:tcPr>
          <w:p w14:paraId="79A66A25"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640</w:t>
            </w:r>
          </w:p>
        </w:tc>
        <w:tc>
          <w:tcPr>
            <w:tcW w:w="1439" w:type="dxa"/>
            <w:tcBorders>
              <w:top w:val="single" w:sz="8" w:space="0" w:color="002F6C"/>
              <w:left w:val="single" w:sz="8" w:space="0" w:color="002F6C"/>
              <w:bottom w:val="single" w:sz="8" w:space="0" w:color="002F6C"/>
              <w:right w:val="single" w:sz="8" w:space="0" w:color="002F6C"/>
            </w:tcBorders>
          </w:tcPr>
          <w:p w14:paraId="00431417"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1.0%</w:t>
            </w:r>
          </w:p>
        </w:tc>
        <w:tc>
          <w:tcPr>
            <w:tcW w:w="1439" w:type="dxa"/>
            <w:tcBorders>
              <w:top w:val="single" w:sz="8" w:space="0" w:color="002F6C"/>
              <w:left w:val="single" w:sz="8" w:space="0" w:color="002F6C"/>
              <w:bottom w:val="single" w:sz="8" w:space="0" w:color="002F6C"/>
              <w:right w:val="single" w:sz="8" w:space="0" w:color="002F6C"/>
            </w:tcBorders>
          </w:tcPr>
          <w:p w14:paraId="28667991"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7.0%</w:t>
            </w:r>
          </w:p>
        </w:tc>
        <w:tc>
          <w:tcPr>
            <w:tcW w:w="1439" w:type="dxa"/>
            <w:tcBorders>
              <w:top w:val="single" w:sz="8" w:space="0" w:color="002F6C"/>
              <w:left w:val="single" w:sz="8" w:space="0" w:color="002F6C"/>
              <w:bottom w:val="single" w:sz="8" w:space="0" w:color="002F6C"/>
              <w:right w:val="single" w:sz="8" w:space="0" w:color="002F6C"/>
            </w:tcBorders>
          </w:tcPr>
          <w:p w14:paraId="7E5286E4"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1.4%</w:t>
            </w:r>
          </w:p>
        </w:tc>
        <w:tc>
          <w:tcPr>
            <w:tcW w:w="1439" w:type="dxa"/>
            <w:tcBorders>
              <w:top w:val="single" w:sz="8" w:space="0" w:color="002F6C"/>
              <w:left w:val="single" w:sz="8" w:space="0" w:color="002F6C"/>
              <w:bottom w:val="single" w:sz="8" w:space="0" w:color="002F6C"/>
              <w:right w:val="single" w:sz="8" w:space="0" w:color="002F6C"/>
            </w:tcBorders>
          </w:tcPr>
          <w:p w14:paraId="3F0DD18A"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1.7%</w:t>
            </w:r>
          </w:p>
        </w:tc>
        <w:tc>
          <w:tcPr>
            <w:tcW w:w="1437" w:type="dxa"/>
            <w:tcBorders>
              <w:top w:val="single" w:sz="8" w:space="0" w:color="002F6C"/>
              <w:left w:val="single" w:sz="8" w:space="0" w:color="002F6C"/>
              <w:bottom w:val="single" w:sz="8" w:space="0" w:color="002F6C"/>
              <w:right w:val="single" w:sz="8" w:space="0" w:color="002F6C"/>
            </w:tcBorders>
          </w:tcPr>
          <w:p w14:paraId="102C6697"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82.8%</w:t>
            </w:r>
          </w:p>
        </w:tc>
      </w:tr>
      <w:tr w:rsidR="0019499A" w14:paraId="4D81C659" w14:textId="77777777" w:rsidTr="008E3C85">
        <w:trPr>
          <w:trHeight w:val="296"/>
        </w:trPr>
        <w:tc>
          <w:tcPr>
            <w:tcW w:w="1437" w:type="dxa"/>
            <w:tcBorders>
              <w:top w:val="single" w:sz="8" w:space="0" w:color="002F6C"/>
              <w:left w:val="single" w:sz="8" w:space="0" w:color="002F6C"/>
              <w:bottom w:val="single" w:sz="8" w:space="0" w:color="002F6C"/>
              <w:right w:val="single" w:sz="8" w:space="0" w:color="002F6C"/>
            </w:tcBorders>
          </w:tcPr>
          <w:p w14:paraId="490FCE5F"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8%</w:t>
            </w:r>
          </w:p>
        </w:tc>
        <w:tc>
          <w:tcPr>
            <w:tcW w:w="1439" w:type="dxa"/>
            <w:tcBorders>
              <w:top w:val="single" w:sz="8" w:space="0" w:color="002F6C"/>
              <w:left w:val="single" w:sz="8" w:space="0" w:color="002F6C"/>
              <w:bottom w:val="single" w:sz="8" w:space="0" w:color="002F6C"/>
              <w:right w:val="single" w:sz="8" w:space="0" w:color="002F6C"/>
            </w:tcBorders>
          </w:tcPr>
          <w:p w14:paraId="7E6CE587"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629</w:t>
            </w:r>
          </w:p>
        </w:tc>
        <w:tc>
          <w:tcPr>
            <w:tcW w:w="1439" w:type="dxa"/>
            <w:tcBorders>
              <w:top w:val="single" w:sz="8" w:space="0" w:color="002F6C"/>
              <w:left w:val="single" w:sz="8" w:space="0" w:color="002F6C"/>
              <w:bottom w:val="single" w:sz="8" w:space="0" w:color="002F6C"/>
              <w:right w:val="single" w:sz="8" w:space="0" w:color="002F6C"/>
            </w:tcBorders>
          </w:tcPr>
          <w:p w14:paraId="32AE7623"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1.0%</w:t>
            </w:r>
          </w:p>
        </w:tc>
        <w:tc>
          <w:tcPr>
            <w:tcW w:w="1439" w:type="dxa"/>
            <w:tcBorders>
              <w:top w:val="single" w:sz="8" w:space="0" w:color="002F6C"/>
              <w:left w:val="single" w:sz="8" w:space="0" w:color="002F6C"/>
              <w:bottom w:val="single" w:sz="8" w:space="0" w:color="002F6C"/>
              <w:right w:val="single" w:sz="8" w:space="0" w:color="002F6C"/>
            </w:tcBorders>
          </w:tcPr>
          <w:p w14:paraId="69F6ED8F"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8.0%</w:t>
            </w:r>
          </w:p>
        </w:tc>
        <w:tc>
          <w:tcPr>
            <w:tcW w:w="1439" w:type="dxa"/>
            <w:tcBorders>
              <w:top w:val="single" w:sz="8" w:space="0" w:color="002F6C"/>
              <w:left w:val="single" w:sz="8" w:space="0" w:color="002F6C"/>
              <w:bottom w:val="single" w:sz="8" w:space="0" w:color="002F6C"/>
              <w:right w:val="single" w:sz="8" w:space="0" w:color="002F6C"/>
            </w:tcBorders>
          </w:tcPr>
          <w:p w14:paraId="410486C7"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1.1%</w:t>
            </w:r>
          </w:p>
        </w:tc>
        <w:tc>
          <w:tcPr>
            <w:tcW w:w="1439" w:type="dxa"/>
            <w:tcBorders>
              <w:top w:val="single" w:sz="8" w:space="0" w:color="002F6C"/>
              <w:left w:val="single" w:sz="8" w:space="0" w:color="002F6C"/>
              <w:bottom w:val="single" w:sz="8" w:space="0" w:color="002F6C"/>
              <w:right w:val="single" w:sz="8" w:space="0" w:color="002F6C"/>
            </w:tcBorders>
          </w:tcPr>
          <w:p w14:paraId="65B3557C"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1.3%</w:t>
            </w:r>
          </w:p>
        </w:tc>
        <w:tc>
          <w:tcPr>
            <w:tcW w:w="1437" w:type="dxa"/>
            <w:tcBorders>
              <w:top w:val="single" w:sz="8" w:space="0" w:color="002F6C"/>
              <w:left w:val="single" w:sz="8" w:space="0" w:color="002F6C"/>
              <w:bottom w:val="single" w:sz="8" w:space="0" w:color="002F6C"/>
              <w:right w:val="single" w:sz="8" w:space="0" w:color="002F6C"/>
            </w:tcBorders>
          </w:tcPr>
          <w:p w14:paraId="2BE3640B"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84.0%</w:t>
            </w:r>
          </w:p>
        </w:tc>
      </w:tr>
      <w:tr w:rsidR="0019499A" w14:paraId="020ECE30" w14:textId="77777777" w:rsidTr="008E3C85">
        <w:trPr>
          <w:trHeight w:val="296"/>
        </w:trPr>
        <w:tc>
          <w:tcPr>
            <w:tcW w:w="1437" w:type="dxa"/>
            <w:tcBorders>
              <w:top w:val="single" w:sz="8" w:space="0" w:color="002F6C"/>
              <w:left w:val="single" w:sz="8" w:space="0" w:color="002F6C"/>
              <w:bottom w:val="single" w:sz="8" w:space="0" w:color="002F6C"/>
              <w:right w:val="single" w:sz="8" w:space="0" w:color="002F6C"/>
            </w:tcBorders>
          </w:tcPr>
          <w:p w14:paraId="06A321B2"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9%</w:t>
            </w:r>
          </w:p>
        </w:tc>
        <w:tc>
          <w:tcPr>
            <w:tcW w:w="1439" w:type="dxa"/>
            <w:tcBorders>
              <w:top w:val="single" w:sz="8" w:space="0" w:color="002F6C"/>
              <w:left w:val="single" w:sz="8" w:space="0" w:color="002F6C"/>
              <w:bottom w:val="single" w:sz="8" w:space="0" w:color="002F6C"/>
              <w:right w:val="single" w:sz="8" w:space="0" w:color="002F6C"/>
            </w:tcBorders>
          </w:tcPr>
          <w:p w14:paraId="3B506994"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620</w:t>
            </w:r>
          </w:p>
        </w:tc>
        <w:tc>
          <w:tcPr>
            <w:tcW w:w="1439" w:type="dxa"/>
            <w:tcBorders>
              <w:top w:val="single" w:sz="8" w:space="0" w:color="002F6C"/>
              <w:left w:val="single" w:sz="8" w:space="0" w:color="002F6C"/>
              <w:bottom w:val="single" w:sz="8" w:space="0" w:color="002F6C"/>
              <w:right w:val="single" w:sz="8" w:space="0" w:color="002F6C"/>
            </w:tcBorders>
          </w:tcPr>
          <w:p w14:paraId="16EF2A49"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0.9%</w:t>
            </w:r>
          </w:p>
        </w:tc>
        <w:tc>
          <w:tcPr>
            <w:tcW w:w="1439" w:type="dxa"/>
            <w:tcBorders>
              <w:top w:val="single" w:sz="8" w:space="0" w:color="002F6C"/>
              <w:left w:val="single" w:sz="8" w:space="0" w:color="002F6C"/>
              <w:bottom w:val="single" w:sz="8" w:space="0" w:color="002F6C"/>
              <w:right w:val="single" w:sz="8" w:space="0" w:color="002F6C"/>
            </w:tcBorders>
          </w:tcPr>
          <w:p w14:paraId="7035EBFD"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8.9%</w:t>
            </w:r>
          </w:p>
        </w:tc>
        <w:tc>
          <w:tcPr>
            <w:tcW w:w="1439" w:type="dxa"/>
            <w:tcBorders>
              <w:top w:val="single" w:sz="8" w:space="0" w:color="002F6C"/>
              <w:left w:val="single" w:sz="8" w:space="0" w:color="002F6C"/>
              <w:bottom w:val="single" w:sz="8" w:space="0" w:color="002F6C"/>
              <w:right w:val="single" w:sz="8" w:space="0" w:color="002F6C"/>
            </w:tcBorders>
          </w:tcPr>
          <w:p w14:paraId="5FAB2EF6"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0.8%</w:t>
            </w:r>
          </w:p>
        </w:tc>
        <w:tc>
          <w:tcPr>
            <w:tcW w:w="1439" w:type="dxa"/>
            <w:tcBorders>
              <w:top w:val="single" w:sz="8" w:space="0" w:color="002F6C"/>
              <w:left w:val="single" w:sz="8" w:space="0" w:color="002F6C"/>
              <w:bottom w:val="single" w:sz="8" w:space="0" w:color="002F6C"/>
              <w:right w:val="single" w:sz="8" w:space="0" w:color="002F6C"/>
            </w:tcBorders>
          </w:tcPr>
          <w:p w14:paraId="45357C7E"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0.9%</w:t>
            </w:r>
          </w:p>
        </w:tc>
        <w:tc>
          <w:tcPr>
            <w:tcW w:w="1437" w:type="dxa"/>
            <w:tcBorders>
              <w:top w:val="single" w:sz="8" w:space="0" w:color="002F6C"/>
              <w:left w:val="single" w:sz="8" w:space="0" w:color="002F6C"/>
              <w:bottom w:val="single" w:sz="8" w:space="0" w:color="002F6C"/>
              <w:right w:val="single" w:sz="8" w:space="0" w:color="002F6C"/>
            </w:tcBorders>
          </w:tcPr>
          <w:p w14:paraId="2FF5C18B"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84.9%</w:t>
            </w:r>
          </w:p>
        </w:tc>
      </w:tr>
      <w:tr w:rsidR="0019499A" w14:paraId="40DFABB8" w14:textId="77777777" w:rsidTr="008E3C85">
        <w:trPr>
          <w:trHeight w:val="296"/>
        </w:trPr>
        <w:tc>
          <w:tcPr>
            <w:tcW w:w="1437" w:type="dxa"/>
            <w:tcBorders>
              <w:top w:val="single" w:sz="8" w:space="0" w:color="002F6C"/>
              <w:left w:val="single" w:sz="8" w:space="0" w:color="002F6C"/>
              <w:bottom w:val="single" w:sz="8" w:space="0" w:color="002F6C"/>
              <w:right w:val="single" w:sz="8" w:space="0" w:color="002F6C"/>
            </w:tcBorders>
          </w:tcPr>
          <w:p w14:paraId="0D08AF01"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10%</w:t>
            </w:r>
          </w:p>
        </w:tc>
        <w:tc>
          <w:tcPr>
            <w:tcW w:w="1439" w:type="dxa"/>
            <w:tcBorders>
              <w:top w:val="single" w:sz="8" w:space="0" w:color="002F6C"/>
              <w:left w:val="single" w:sz="8" w:space="0" w:color="002F6C"/>
              <w:bottom w:val="single" w:sz="8" w:space="0" w:color="002F6C"/>
              <w:right w:val="single" w:sz="8" w:space="0" w:color="002F6C"/>
            </w:tcBorders>
          </w:tcPr>
          <w:p w14:paraId="212E693F"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611</w:t>
            </w:r>
          </w:p>
        </w:tc>
        <w:tc>
          <w:tcPr>
            <w:tcW w:w="1439" w:type="dxa"/>
            <w:tcBorders>
              <w:top w:val="single" w:sz="8" w:space="0" w:color="002F6C"/>
              <w:left w:val="single" w:sz="8" w:space="0" w:color="002F6C"/>
              <w:bottom w:val="single" w:sz="8" w:space="0" w:color="002F6C"/>
              <w:right w:val="single" w:sz="8" w:space="0" w:color="002F6C"/>
            </w:tcBorders>
          </w:tcPr>
          <w:p w14:paraId="0C8862FB"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1.0%</w:t>
            </w:r>
          </w:p>
        </w:tc>
        <w:tc>
          <w:tcPr>
            <w:tcW w:w="1439" w:type="dxa"/>
            <w:tcBorders>
              <w:top w:val="single" w:sz="8" w:space="0" w:color="002F6C"/>
              <w:left w:val="single" w:sz="8" w:space="0" w:color="002F6C"/>
              <w:bottom w:val="single" w:sz="8" w:space="0" w:color="002F6C"/>
              <w:right w:val="single" w:sz="8" w:space="0" w:color="002F6C"/>
            </w:tcBorders>
          </w:tcPr>
          <w:p w14:paraId="6749FE40"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9.9%</w:t>
            </w:r>
          </w:p>
        </w:tc>
        <w:tc>
          <w:tcPr>
            <w:tcW w:w="1439" w:type="dxa"/>
            <w:tcBorders>
              <w:top w:val="single" w:sz="8" w:space="0" w:color="002F6C"/>
              <w:left w:val="single" w:sz="8" w:space="0" w:color="002F6C"/>
              <w:bottom w:val="single" w:sz="8" w:space="0" w:color="002F6C"/>
              <w:right w:val="single" w:sz="8" w:space="0" w:color="002F6C"/>
            </w:tcBorders>
          </w:tcPr>
          <w:p w14:paraId="1CABD540"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0.8%</w:t>
            </w:r>
          </w:p>
        </w:tc>
        <w:tc>
          <w:tcPr>
            <w:tcW w:w="1439" w:type="dxa"/>
            <w:tcBorders>
              <w:top w:val="single" w:sz="8" w:space="0" w:color="002F6C"/>
              <w:left w:val="single" w:sz="8" w:space="0" w:color="002F6C"/>
              <w:bottom w:val="single" w:sz="8" w:space="0" w:color="002F6C"/>
              <w:right w:val="single" w:sz="8" w:space="0" w:color="002F6C"/>
            </w:tcBorders>
          </w:tcPr>
          <w:p w14:paraId="0720BAF1"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1.0%</w:t>
            </w:r>
          </w:p>
        </w:tc>
        <w:tc>
          <w:tcPr>
            <w:tcW w:w="1437" w:type="dxa"/>
            <w:tcBorders>
              <w:top w:val="single" w:sz="8" w:space="0" w:color="002F6C"/>
              <w:left w:val="single" w:sz="8" w:space="0" w:color="002F6C"/>
              <w:bottom w:val="single" w:sz="8" w:space="0" w:color="002F6C"/>
              <w:right w:val="single" w:sz="8" w:space="0" w:color="002F6C"/>
            </w:tcBorders>
          </w:tcPr>
          <w:p w14:paraId="0DB055FE"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86.0%</w:t>
            </w:r>
          </w:p>
        </w:tc>
      </w:tr>
      <w:tr w:rsidR="0019499A" w14:paraId="3C794643" w14:textId="77777777" w:rsidTr="008E3C85">
        <w:trPr>
          <w:trHeight w:val="296"/>
        </w:trPr>
        <w:tc>
          <w:tcPr>
            <w:tcW w:w="1437" w:type="dxa"/>
            <w:tcBorders>
              <w:top w:val="single" w:sz="8" w:space="0" w:color="002F6C"/>
              <w:left w:val="single" w:sz="8" w:space="0" w:color="002F6C"/>
              <w:bottom w:val="single" w:sz="8" w:space="0" w:color="002F6C"/>
              <w:right w:val="single" w:sz="8" w:space="0" w:color="002F6C"/>
            </w:tcBorders>
          </w:tcPr>
          <w:p w14:paraId="5FCB7F65"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20%</w:t>
            </w:r>
          </w:p>
        </w:tc>
        <w:tc>
          <w:tcPr>
            <w:tcW w:w="1439" w:type="dxa"/>
            <w:tcBorders>
              <w:top w:val="single" w:sz="8" w:space="0" w:color="002F6C"/>
              <w:left w:val="single" w:sz="8" w:space="0" w:color="002F6C"/>
              <w:bottom w:val="single" w:sz="8" w:space="0" w:color="002F6C"/>
              <w:right w:val="single" w:sz="8" w:space="0" w:color="002F6C"/>
            </w:tcBorders>
          </w:tcPr>
          <w:p w14:paraId="1CE31F75"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556</w:t>
            </w:r>
          </w:p>
        </w:tc>
        <w:tc>
          <w:tcPr>
            <w:tcW w:w="1439" w:type="dxa"/>
            <w:tcBorders>
              <w:top w:val="single" w:sz="8" w:space="0" w:color="002F6C"/>
              <w:left w:val="single" w:sz="8" w:space="0" w:color="002F6C"/>
              <w:bottom w:val="single" w:sz="8" w:space="0" w:color="002F6C"/>
              <w:right w:val="single" w:sz="8" w:space="0" w:color="002F6C"/>
            </w:tcBorders>
          </w:tcPr>
          <w:p w14:paraId="503A9635"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9.9%</w:t>
            </w:r>
          </w:p>
        </w:tc>
        <w:tc>
          <w:tcPr>
            <w:tcW w:w="1439" w:type="dxa"/>
            <w:tcBorders>
              <w:top w:val="single" w:sz="8" w:space="0" w:color="002F6C"/>
              <w:left w:val="single" w:sz="8" w:space="0" w:color="002F6C"/>
              <w:bottom w:val="single" w:sz="8" w:space="0" w:color="002F6C"/>
              <w:right w:val="single" w:sz="8" w:space="0" w:color="002F6C"/>
            </w:tcBorders>
          </w:tcPr>
          <w:p w14:paraId="72A14CC3"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19.8%</w:t>
            </w:r>
          </w:p>
        </w:tc>
        <w:tc>
          <w:tcPr>
            <w:tcW w:w="1439" w:type="dxa"/>
            <w:tcBorders>
              <w:top w:val="single" w:sz="8" w:space="0" w:color="002F6C"/>
              <w:left w:val="single" w:sz="8" w:space="0" w:color="002F6C"/>
              <w:bottom w:val="single" w:sz="8" w:space="0" w:color="002F6C"/>
              <w:right w:val="single" w:sz="8" w:space="0" w:color="002F6C"/>
            </w:tcBorders>
          </w:tcPr>
          <w:p w14:paraId="310AC90E"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0.4%</w:t>
            </w:r>
          </w:p>
        </w:tc>
        <w:tc>
          <w:tcPr>
            <w:tcW w:w="1439" w:type="dxa"/>
            <w:tcBorders>
              <w:top w:val="single" w:sz="8" w:space="0" w:color="002F6C"/>
              <w:left w:val="single" w:sz="8" w:space="0" w:color="002F6C"/>
              <w:bottom w:val="single" w:sz="8" w:space="0" w:color="002F6C"/>
              <w:right w:val="single" w:sz="8" w:space="0" w:color="002F6C"/>
            </w:tcBorders>
          </w:tcPr>
          <w:p w14:paraId="05CFED70"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4.9%</w:t>
            </w:r>
          </w:p>
        </w:tc>
        <w:tc>
          <w:tcPr>
            <w:tcW w:w="1437" w:type="dxa"/>
            <w:tcBorders>
              <w:top w:val="single" w:sz="8" w:space="0" w:color="002F6C"/>
              <w:left w:val="single" w:sz="8" w:space="0" w:color="002F6C"/>
              <w:bottom w:val="single" w:sz="8" w:space="0" w:color="002F6C"/>
              <w:right w:val="single" w:sz="8" w:space="0" w:color="002F6C"/>
            </w:tcBorders>
          </w:tcPr>
          <w:p w14:paraId="14D4A2E1"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90.9%</w:t>
            </w:r>
          </w:p>
        </w:tc>
      </w:tr>
      <w:tr w:rsidR="0019499A" w14:paraId="56E9452F" w14:textId="77777777" w:rsidTr="008E3C85">
        <w:trPr>
          <w:trHeight w:val="296"/>
        </w:trPr>
        <w:tc>
          <w:tcPr>
            <w:tcW w:w="1437" w:type="dxa"/>
            <w:tcBorders>
              <w:top w:val="single" w:sz="8" w:space="0" w:color="002F6C"/>
              <w:left w:val="single" w:sz="8" w:space="0" w:color="002F6C"/>
              <w:bottom w:val="single" w:sz="8" w:space="0" w:color="002F6C"/>
              <w:right w:val="single" w:sz="8" w:space="0" w:color="002F6C"/>
            </w:tcBorders>
          </w:tcPr>
          <w:p w14:paraId="13895ED8"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30%</w:t>
            </w:r>
          </w:p>
        </w:tc>
        <w:tc>
          <w:tcPr>
            <w:tcW w:w="1439" w:type="dxa"/>
            <w:tcBorders>
              <w:top w:val="single" w:sz="8" w:space="0" w:color="002F6C"/>
              <w:left w:val="single" w:sz="8" w:space="0" w:color="002F6C"/>
              <w:bottom w:val="single" w:sz="8" w:space="0" w:color="002F6C"/>
              <w:right w:val="single" w:sz="8" w:space="0" w:color="002F6C"/>
            </w:tcBorders>
          </w:tcPr>
          <w:p w14:paraId="18084A88"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522</w:t>
            </w:r>
          </w:p>
        </w:tc>
        <w:tc>
          <w:tcPr>
            <w:tcW w:w="1439" w:type="dxa"/>
            <w:tcBorders>
              <w:top w:val="single" w:sz="8" w:space="0" w:color="002F6C"/>
              <w:left w:val="single" w:sz="8" w:space="0" w:color="002F6C"/>
              <w:bottom w:val="single" w:sz="8" w:space="0" w:color="002F6C"/>
              <w:right w:val="single" w:sz="8" w:space="0" w:color="002F6C"/>
            </w:tcBorders>
          </w:tcPr>
          <w:p w14:paraId="111FF084"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10.0%</w:t>
            </w:r>
          </w:p>
        </w:tc>
        <w:tc>
          <w:tcPr>
            <w:tcW w:w="1439" w:type="dxa"/>
            <w:tcBorders>
              <w:top w:val="single" w:sz="8" w:space="0" w:color="002F6C"/>
              <w:left w:val="single" w:sz="8" w:space="0" w:color="002F6C"/>
              <w:bottom w:val="single" w:sz="8" w:space="0" w:color="002F6C"/>
              <w:right w:val="single" w:sz="8" w:space="0" w:color="002F6C"/>
            </w:tcBorders>
          </w:tcPr>
          <w:p w14:paraId="115AB8C5"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29.8%</w:t>
            </w:r>
          </w:p>
        </w:tc>
        <w:tc>
          <w:tcPr>
            <w:tcW w:w="1439" w:type="dxa"/>
            <w:tcBorders>
              <w:top w:val="single" w:sz="8" w:space="0" w:color="002F6C"/>
              <w:left w:val="single" w:sz="8" w:space="0" w:color="002F6C"/>
              <w:bottom w:val="single" w:sz="8" w:space="0" w:color="002F6C"/>
              <w:right w:val="single" w:sz="8" w:space="0" w:color="002F6C"/>
            </w:tcBorders>
          </w:tcPr>
          <w:p w14:paraId="606F159C"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0.2%</w:t>
            </w:r>
          </w:p>
        </w:tc>
        <w:tc>
          <w:tcPr>
            <w:tcW w:w="1439" w:type="dxa"/>
            <w:tcBorders>
              <w:top w:val="single" w:sz="8" w:space="0" w:color="002F6C"/>
              <w:left w:val="single" w:sz="8" w:space="0" w:color="002F6C"/>
              <w:bottom w:val="single" w:sz="8" w:space="0" w:color="002F6C"/>
              <w:right w:val="single" w:sz="8" w:space="0" w:color="002F6C"/>
            </w:tcBorders>
          </w:tcPr>
          <w:p w14:paraId="209CFCC8"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2.6%</w:t>
            </w:r>
          </w:p>
        </w:tc>
        <w:tc>
          <w:tcPr>
            <w:tcW w:w="1437" w:type="dxa"/>
            <w:tcBorders>
              <w:top w:val="single" w:sz="8" w:space="0" w:color="002F6C"/>
              <w:left w:val="single" w:sz="8" w:space="0" w:color="002F6C"/>
              <w:bottom w:val="single" w:sz="8" w:space="0" w:color="002F6C"/>
              <w:right w:val="single" w:sz="8" w:space="0" w:color="002F6C"/>
            </w:tcBorders>
          </w:tcPr>
          <w:p w14:paraId="419A48D7"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93.5%</w:t>
            </w:r>
          </w:p>
        </w:tc>
      </w:tr>
      <w:tr w:rsidR="0019499A" w14:paraId="192D0B4C" w14:textId="77777777" w:rsidTr="008E3C85">
        <w:trPr>
          <w:trHeight w:val="296"/>
        </w:trPr>
        <w:tc>
          <w:tcPr>
            <w:tcW w:w="1437" w:type="dxa"/>
            <w:tcBorders>
              <w:top w:val="single" w:sz="8" w:space="0" w:color="002F6C"/>
              <w:left w:val="single" w:sz="8" w:space="0" w:color="002F6C"/>
              <w:bottom w:val="single" w:sz="8" w:space="0" w:color="002F6C"/>
              <w:right w:val="single" w:sz="8" w:space="0" w:color="002F6C"/>
            </w:tcBorders>
          </w:tcPr>
          <w:p w14:paraId="4E0FF730"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40%</w:t>
            </w:r>
          </w:p>
        </w:tc>
        <w:tc>
          <w:tcPr>
            <w:tcW w:w="1439" w:type="dxa"/>
            <w:tcBorders>
              <w:top w:val="single" w:sz="8" w:space="0" w:color="002F6C"/>
              <w:left w:val="single" w:sz="8" w:space="0" w:color="002F6C"/>
              <w:bottom w:val="single" w:sz="8" w:space="0" w:color="002F6C"/>
              <w:right w:val="single" w:sz="8" w:space="0" w:color="002F6C"/>
            </w:tcBorders>
          </w:tcPr>
          <w:p w14:paraId="558AC17B"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495</w:t>
            </w:r>
          </w:p>
        </w:tc>
        <w:tc>
          <w:tcPr>
            <w:tcW w:w="1439" w:type="dxa"/>
            <w:tcBorders>
              <w:top w:val="single" w:sz="8" w:space="0" w:color="002F6C"/>
              <w:left w:val="single" w:sz="8" w:space="0" w:color="002F6C"/>
              <w:bottom w:val="single" w:sz="8" w:space="0" w:color="002F6C"/>
              <w:right w:val="single" w:sz="8" w:space="0" w:color="002F6C"/>
            </w:tcBorders>
          </w:tcPr>
          <w:p w14:paraId="472D6BBE"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10.0%</w:t>
            </w:r>
          </w:p>
        </w:tc>
        <w:tc>
          <w:tcPr>
            <w:tcW w:w="1439" w:type="dxa"/>
            <w:tcBorders>
              <w:top w:val="single" w:sz="8" w:space="0" w:color="002F6C"/>
              <w:left w:val="single" w:sz="8" w:space="0" w:color="002F6C"/>
              <w:bottom w:val="single" w:sz="8" w:space="0" w:color="002F6C"/>
              <w:right w:val="single" w:sz="8" w:space="0" w:color="002F6C"/>
            </w:tcBorders>
          </w:tcPr>
          <w:p w14:paraId="348B2C9E"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39.9%</w:t>
            </w:r>
          </w:p>
        </w:tc>
        <w:tc>
          <w:tcPr>
            <w:tcW w:w="1439" w:type="dxa"/>
            <w:tcBorders>
              <w:top w:val="single" w:sz="8" w:space="0" w:color="002F6C"/>
              <w:left w:val="single" w:sz="8" w:space="0" w:color="002F6C"/>
              <w:bottom w:val="single" w:sz="8" w:space="0" w:color="002F6C"/>
              <w:right w:val="single" w:sz="8" w:space="0" w:color="002F6C"/>
            </w:tcBorders>
          </w:tcPr>
          <w:p w14:paraId="5A3B8602"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0.1%</w:t>
            </w:r>
          </w:p>
        </w:tc>
        <w:tc>
          <w:tcPr>
            <w:tcW w:w="1439" w:type="dxa"/>
            <w:tcBorders>
              <w:top w:val="single" w:sz="8" w:space="0" w:color="002F6C"/>
              <w:left w:val="single" w:sz="8" w:space="0" w:color="002F6C"/>
              <w:bottom w:val="single" w:sz="8" w:space="0" w:color="002F6C"/>
              <w:right w:val="single" w:sz="8" w:space="0" w:color="002F6C"/>
            </w:tcBorders>
          </w:tcPr>
          <w:p w14:paraId="3890E80C"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1.8%</w:t>
            </w:r>
          </w:p>
        </w:tc>
        <w:tc>
          <w:tcPr>
            <w:tcW w:w="1437" w:type="dxa"/>
            <w:tcBorders>
              <w:top w:val="single" w:sz="8" w:space="0" w:color="002F6C"/>
              <w:left w:val="single" w:sz="8" w:space="0" w:color="002F6C"/>
              <w:bottom w:val="single" w:sz="8" w:space="0" w:color="002F6C"/>
              <w:right w:val="single" w:sz="8" w:space="0" w:color="002F6C"/>
            </w:tcBorders>
          </w:tcPr>
          <w:p w14:paraId="2A22EEB9"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95.3%</w:t>
            </w:r>
          </w:p>
        </w:tc>
      </w:tr>
      <w:tr w:rsidR="0019499A" w14:paraId="060D664C" w14:textId="77777777" w:rsidTr="008E3C85">
        <w:trPr>
          <w:trHeight w:val="296"/>
        </w:trPr>
        <w:tc>
          <w:tcPr>
            <w:tcW w:w="1437" w:type="dxa"/>
            <w:tcBorders>
              <w:top w:val="single" w:sz="8" w:space="0" w:color="002F6C"/>
              <w:left w:val="single" w:sz="8" w:space="0" w:color="002F6C"/>
              <w:bottom w:val="single" w:sz="8" w:space="0" w:color="002F6C"/>
              <w:right w:val="single" w:sz="8" w:space="0" w:color="002F6C"/>
            </w:tcBorders>
          </w:tcPr>
          <w:p w14:paraId="70171F26"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50%</w:t>
            </w:r>
          </w:p>
        </w:tc>
        <w:tc>
          <w:tcPr>
            <w:tcW w:w="1439" w:type="dxa"/>
            <w:tcBorders>
              <w:top w:val="single" w:sz="8" w:space="0" w:color="002F6C"/>
              <w:left w:val="single" w:sz="8" w:space="0" w:color="002F6C"/>
              <w:bottom w:val="single" w:sz="8" w:space="0" w:color="002F6C"/>
              <w:right w:val="single" w:sz="8" w:space="0" w:color="002F6C"/>
            </w:tcBorders>
          </w:tcPr>
          <w:p w14:paraId="4212EC04"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470</w:t>
            </w:r>
          </w:p>
        </w:tc>
        <w:tc>
          <w:tcPr>
            <w:tcW w:w="1439" w:type="dxa"/>
            <w:tcBorders>
              <w:top w:val="single" w:sz="8" w:space="0" w:color="002F6C"/>
              <w:left w:val="single" w:sz="8" w:space="0" w:color="002F6C"/>
              <w:bottom w:val="single" w:sz="8" w:space="0" w:color="002F6C"/>
              <w:right w:val="single" w:sz="8" w:space="0" w:color="002F6C"/>
            </w:tcBorders>
          </w:tcPr>
          <w:p w14:paraId="6AF52EFD"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9.9%</w:t>
            </w:r>
          </w:p>
        </w:tc>
        <w:tc>
          <w:tcPr>
            <w:tcW w:w="1439" w:type="dxa"/>
            <w:tcBorders>
              <w:top w:val="single" w:sz="8" w:space="0" w:color="002F6C"/>
              <w:left w:val="single" w:sz="8" w:space="0" w:color="002F6C"/>
              <w:bottom w:val="single" w:sz="8" w:space="0" w:color="002F6C"/>
              <w:right w:val="single" w:sz="8" w:space="0" w:color="002F6C"/>
            </w:tcBorders>
          </w:tcPr>
          <w:p w14:paraId="5B18A26F"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49.8%</w:t>
            </w:r>
          </w:p>
        </w:tc>
        <w:tc>
          <w:tcPr>
            <w:tcW w:w="1439" w:type="dxa"/>
            <w:tcBorders>
              <w:top w:val="single" w:sz="8" w:space="0" w:color="002F6C"/>
              <w:left w:val="single" w:sz="8" w:space="0" w:color="002F6C"/>
              <w:bottom w:val="single" w:sz="8" w:space="0" w:color="002F6C"/>
              <w:right w:val="single" w:sz="8" w:space="0" w:color="002F6C"/>
            </w:tcBorders>
          </w:tcPr>
          <w:p w14:paraId="5B1C6659"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0.1%</w:t>
            </w:r>
          </w:p>
        </w:tc>
        <w:tc>
          <w:tcPr>
            <w:tcW w:w="1439" w:type="dxa"/>
            <w:tcBorders>
              <w:top w:val="single" w:sz="8" w:space="0" w:color="002F6C"/>
              <w:left w:val="single" w:sz="8" w:space="0" w:color="002F6C"/>
              <w:bottom w:val="single" w:sz="8" w:space="0" w:color="002F6C"/>
              <w:right w:val="single" w:sz="8" w:space="0" w:color="002F6C"/>
            </w:tcBorders>
          </w:tcPr>
          <w:p w14:paraId="6B8F3EFE"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1.3%</w:t>
            </w:r>
          </w:p>
        </w:tc>
        <w:tc>
          <w:tcPr>
            <w:tcW w:w="1437" w:type="dxa"/>
            <w:tcBorders>
              <w:top w:val="single" w:sz="8" w:space="0" w:color="002F6C"/>
              <w:left w:val="single" w:sz="8" w:space="0" w:color="002F6C"/>
              <w:bottom w:val="single" w:sz="8" w:space="0" w:color="002F6C"/>
              <w:right w:val="single" w:sz="8" w:space="0" w:color="002F6C"/>
            </w:tcBorders>
          </w:tcPr>
          <w:p w14:paraId="71708E3B"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96.6%</w:t>
            </w:r>
          </w:p>
        </w:tc>
      </w:tr>
      <w:tr w:rsidR="0019499A" w14:paraId="6328F4AC" w14:textId="77777777" w:rsidTr="008E3C85">
        <w:trPr>
          <w:trHeight w:val="296"/>
        </w:trPr>
        <w:tc>
          <w:tcPr>
            <w:tcW w:w="1437" w:type="dxa"/>
            <w:tcBorders>
              <w:top w:val="single" w:sz="8" w:space="0" w:color="002F6C"/>
              <w:left w:val="single" w:sz="8" w:space="0" w:color="002F6C"/>
              <w:bottom w:val="single" w:sz="8" w:space="0" w:color="002F6C"/>
              <w:right w:val="single" w:sz="8" w:space="0" w:color="002F6C"/>
            </w:tcBorders>
          </w:tcPr>
          <w:p w14:paraId="4B1A24A3"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60%</w:t>
            </w:r>
          </w:p>
        </w:tc>
        <w:tc>
          <w:tcPr>
            <w:tcW w:w="1439" w:type="dxa"/>
            <w:tcBorders>
              <w:top w:val="single" w:sz="8" w:space="0" w:color="002F6C"/>
              <w:left w:val="single" w:sz="8" w:space="0" w:color="002F6C"/>
              <w:bottom w:val="single" w:sz="8" w:space="0" w:color="002F6C"/>
              <w:right w:val="single" w:sz="8" w:space="0" w:color="002F6C"/>
            </w:tcBorders>
          </w:tcPr>
          <w:p w14:paraId="44FC4F71"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443</w:t>
            </w:r>
          </w:p>
        </w:tc>
        <w:tc>
          <w:tcPr>
            <w:tcW w:w="1439" w:type="dxa"/>
            <w:tcBorders>
              <w:top w:val="single" w:sz="8" w:space="0" w:color="002F6C"/>
              <w:left w:val="single" w:sz="8" w:space="0" w:color="002F6C"/>
              <w:bottom w:val="single" w:sz="8" w:space="0" w:color="002F6C"/>
              <w:right w:val="single" w:sz="8" w:space="0" w:color="002F6C"/>
            </w:tcBorders>
          </w:tcPr>
          <w:p w14:paraId="1E806DCE"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9.9%</w:t>
            </w:r>
          </w:p>
        </w:tc>
        <w:tc>
          <w:tcPr>
            <w:tcW w:w="1439" w:type="dxa"/>
            <w:tcBorders>
              <w:top w:val="single" w:sz="8" w:space="0" w:color="002F6C"/>
              <w:left w:val="single" w:sz="8" w:space="0" w:color="002F6C"/>
              <w:bottom w:val="single" w:sz="8" w:space="0" w:color="002F6C"/>
              <w:right w:val="single" w:sz="8" w:space="0" w:color="002F6C"/>
            </w:tcBorders>
          </w:tcPr>
          <w:p w14:paraId="400143D0"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59.7%</w:t>
            </w:r>
          </w:p>
        </w:tc>
        <w:tc>
          <w:tcPr>
            <w:tcW w:w="1439" w:type="dxa"/>
            <w:tcBorders>
              <w:top w:val="single" w:sz="8" w:space="0" w:color="002F6C"/>
              <w:left w:val="single" w:sz="8" w:space="0" w:color="002F6C"/>
              <w:bottom w:val="single" w:sz="8" w:space="0" w:color="002F6C"/>
              <w:right w:val="single" w:sz="8" w:space="0" w:color="002F6C"/>
            </w:tcBorders>
          </w:tcPr>
          <w:p w14:paraId="0B936373"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0.1%</w:t>
            </w:r>
          </w:p>
        </w:tc>
        <w:tc>
          <w:tcPr>
            <w:tcW w:w="1439" w:type="dxa"/>
            <w:tcBorders>
              <w:top w:val="single" w:sz="8" w:space="0" w:color="002F6C"/>
              <w:left w:val="single" w:sz="8" w:space="0" w:color="002F6C"/>
              <w:bottom w:val="single" w:sz="8" w:space="0" w:color="002F6C"/>
              <w:right w:val="single" w:sz="8" w:space="0" w:color="002F6C"/>
            </w:tcBorders>
          </w:tcPr>
          <w:p w14:paraId="305AE0EF"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1.1%</w:t>
            </w:r>
          </w:p>
        </w:tc>
        <w:tc>
          <w:tcPr>
            <w:tcW w:w="1437" w:type="dxa"/>
            <w:tcBorders>
              <w:top w:val="single" w:sz="8" w:space="0" w:color="002F6C"/>
              <w:left w:val="single" w:sz="8" w:space="0" w:color="002F6C"/>
              <w:bottom w:val="single" w:sz="8" w:space="0" w:color="002F6C"/>
              <w:right w:val="single" w:sz="8" w:space="0" w:color="002F6C"/>
            </w:tcBorders>
          </w:tcPr>
          <w:p w14:paraId="29740678"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97.7%</w:t>
            </w:r>
          </w:p>
        </w:tc>
      </w:tr>
      <w:tr w:rsidR="0019499A" w14:paraId="48D5BF0F" w14:textId="77777777" w:rsidTr="008E3C85">
        <w:trPr>
          <w:trHeight w:val="296"/>
        </w:trPr>
        <w:tc>
          <w:tcPr>
            <w:tcW w:w="1437" w:type="dxa"/>
            <w:tcBorders>
              <w:top w:val="single" w:sz="8" w:space="0" w:color="002F6C"/>
              <w:left w:val="single" w:sz="8" w:space="0" w:color="002F6C"/>
              <w:bottom w:val="single" w:sz="8" w:space="0" w:color="002F6C"/>
              <w:right w:val="single" w:sz="8" w:space="0" w:color="002F6C"/>
            </w:tcBorders>
          </w:tcPr>
          <w:p w14:paraId="353F4479"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70%</w:t>
            </w:r>
          </w:p>
        </w:tc>
        <w:tc>
          <w:tcPr>
            <w:tcW w:w="1439" w:type="dxa"/>
            <w:tcBorders>
              <w:top w:val="single" w:sz="8" w:space="0" w:color="002F6C"/>
              <w:left w:val="single" w:sz="8" w:space="0" w:color="002F6C"/>
              <w:bottom w:val="single" w:sz="8" w:space="0" w:color="002F6C"/>
              <w:right w:val="single" w:sz="8" w:space="0" w:color="002F6C"/>
            </w:tcBorders>
          </w:tcPr>
          <w:p w14:paraId="5732B590"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408</w:t>
            </w:r>
          </w:p>
        </w:tc>
        <w:tc>
          <w:tcPr>
            <w:tcW w:w="1439" w:type="dxa"/>
            <w:tcBorders>
              <w:top w:val="single" w:sz="8" w:space="0" w:color="002F6C"/>
              <w:left w:val="single" w:sz="8" w:space="0" w:color="002F6C"/>
              <w:bottom w:val="single" w:sz="8" w:space="0" w:color="002F6C"/>
              <w:right w:val="single" w:sz="8" w:space="0" w:color="002F6C"/>
            </w:tcBorders>
          </w:tcPr>
          <w:p w14:paraId="4F6C4CD3"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10.2%</w:t>
            </w:r>
          </w:p>
        </w:tc>
        <w:tc>
          <w:tcPr>
            <w:tcW w:w="1439" w:type="dxa"/>
            <w:tcBorders>
              <w:top w:val="single" w:sz="8" w:space="0" w:color="002F6C"/>
              <w:left w:val="single" w:sz="8" w:space="0" w:color="002F6C"/>
              <w:bottom w:val="single" w:sz="8" w:space="0" w:color="002F6C"/>
              <w:right w:val="single" w:sz="8" w:space="0" w:color="002F6C"/>
            </w:tcBorders>
          </w:tcPr>
          <w:p w14:paraId="08CC09A1"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69.9%</w:t>
            </w:r>
          </w:p>
        </w:tc>
        <w:tc>
          <w:tcPr>
            <w:tcW w:w="1439" w:type="dxa"/>
            <w:tcBorders>
              <w:top w:val="single" w:sz="8" w:space="0" w:color="002F6C"/>
              <w:left w:val="single" w:sz="8" w:space="0" w:color="002F6C"/>
              <w:bottom w:val="single" w:sz="8" w:space="0" w:color="002F6C"/>
              <w:right w:val="single" w:sz="8" w:space="0" w:color="002F6C"/>
            </w:tcBorders>
          </w:tcPr>
          <w:p w14:paraId="169A2A33"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0.1%</w:t>
            </w:r>
          </w:p>
        </w:tc>
        <w:tc>
          <w:tcPr>
            <w:tcW w:w="1439" w:type="dxa"/>
            <w:tcBorders>
              <w:top w:val="single" w:sz="8" w:space="0" w:color="002F6C"/>
              <w:left w:val="single" w:sz="8" w:space="0" w:color="002F6C"/>
              <w:bottom w:val="single" w:sz="8" w:space="0" w:color="002F6C"/>
              <w:right w:val="single" w:sz="8" w:space="0" w:color="002F6C"/>
            </w:tcBorders>
          </w:tcPr>
          <w:p w14:paraId="3351AFA9"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0.9%</w:t>
            </w:r>
          </w:p>
        </w:tc>
        <w:tc>
          <w:tcPr>
            <w:tcW w:w="1437" w:type="dxa"/>
            <w:tcBorders>
              <w:top w:val="single" w:sz="8" w:space="0" w:color="002F6C"/>
              <w:left w:val="single" w:sz="8" w:space="0" w:color="002F6C"/>
              <w:bottom w:val="single" w:sz="8" w:space="0" w:color="002F6C"/>
              <w:right w:val="single" w:sz="8" w:space="0" w:color="002F6C"/>
            </w:tcBorders>
          </w:tcPr>
          <w:p w14:paraId="5FCCA4A9"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98.6%</w:t>
            </w:r>
          </w:p>
        </w:tc>
      </w:tr>
      <w:tr w:rsidR="0019499A" w14:paraId="4D72836D" w14:textId="77777777" w:rsidTr="008E3C85">
        <w:trPr>
          <w:trHeight w:val="296"/>
        </w:trPr>
        <w:tc>
          <w:tcPr>
            <w:tcW w:w="1437" w:type="dxa"/>
            <w:tcBorders>
              <w:top w:val="single" w:sz="8" w:space="0" w:color="002F6C"/>
              <w:left w:val="single" w:sz="8" w:space="0" w:color="002F6C"/>
              <w:bottom w:val="single" w:sz="8" w:space="0" w:color="002F6C"/>
              <w:right w:val="single" w:sz="8" w:space="0" w:color="002F6C"/>
            </w:tcBorders>
          </w:tcPr>
          <w:p w14:paraId="4B0F9038"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80%</w:t>
            </w:r>
          </w:p>
        </w:tc>
        <w:tc>
          <w:tcPr>
            <w:tcW w:w="1439" w:type="dxa"/>
            <w:tcBorders>
              <w:top w:val="single" w:sz="8" w:space="0" w:color="002F6C"/>
              <w:left w:val="single" w:sz="8" w:space="0" w:color="002F6C"/>
              <w:bottom w:val="single" w:sz="8" w:space="0" w:color="002F6C"/>
              <w:right w:val="single" w:sz="8" w:space="0" w:color="002F6C"/>
            </w:tcBorders>
          </w:tcPr>
          <w:p w14:paraId="2F1C9228"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361</w:t>
            </w:r>
          </w:p>
        </w:tc>
        <w:tc>
          <w:tcPr>
            <w:tcW w:w="1439" w:type="dxa"/>
            <w:tcBorders>
              <w:top w:val="single" w:sz="8" w:space="0" w:color="002F6C"/>
              <w:left w:val="single" w:sz="8" w:space="0" w:color="002F6C"/>
              <w:bottom w:val="single" w:sz="8" w:space="0" w:color="002F6C"/>
              <w:right w:val="single" w:sz="8" w:space="0" w:color="002F6C"/>
            </w:tcBorders>
          </w:tcPr>
          <w:p w14:paraId="761FCBE4"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10.0%</w:t>
            </w:r>
          </w:p>
        </w:tc>
        <w:tc>
          <w:tcPr>
            <w:tcW w:w="1439" w:type="dxa"/>
            <w:tcBorders>
              <w:top w:val="single" w:sz="8" w:space="0" w:color="002F6C"/>
              <w:left w:val="single" w:sz="8" w:space="0" w:color="002F6C"/>
              <w:bottom w:val="single" w:sz="8" w:space="0" w:color="002F6C"/>
              <w:right w:val="single" w:sz="8" w:space="0" w:color="002F6C"/>
            </w:tcBorders>
          </w:tcPr>
          <w:p w14:paraId="3CDDCEFB"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79.8%</w:t>
            </w:r>
          </w:p>
        </w:tc>
        <w:tc>
          <w:tcPr>
            <w:tcW w:w="1439" w:type="dxa"/>
            <w:tcBorders>
              <w:top w:val="single" w:sz="8" w:space="0" w:color="002F6C"/>
              <w:left w:val="single" w:sz="8" w:space="0" w:color="002F6C"/>
              <w:bottom w:val="single" w:sz="8" w:space="0" w:color="002F6C"/>
              <w:right w:val="single" w:sz="8" w:space="0" w:color="002F6C"/>
            </w:tcBorders>
          </w:tcPr>
          <w:p w14:paraId="245A556B"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0.1%</w:t>
            </w:r>
          </w:p>
        </w:tc>
        <w:tc>
          <w:tcPr>
            <w:tcW w:w="1439" w:type="dxa"/>
            <w:tcBorders>
              <w:top w:val="single" w:sz="8" w:space="0" w:color="002F6C"/>
              <w:left w:val="single" w:sz="8" w:space="0" w:color="002F6C"/>
              <w:bottom w:val="single" w:sz="8" w:space="0" w:color="002F6C"/>
              <w:right w:val="single" w:sz="8" w:space="0" w:color="002F6C"/>
            </w:tcBorders>
          </w:tcPr>
          <w:p w14:paraId="388BA25E"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0.7%</w:t>
            </w:r>
          </w:p>
        </w:tc>
        <w:tc>
          <w:tcPr>
            <w:tcW w:w="1437" w:type="dxa"/>
            <w:tcBorders>
              <w:top w:val="single" w:sz="8" w:space="0" w:color="002F6C"/>
              <w:left w:val="single" w:sz="8" w:space="0" w:color="002F6C"/>
              <w:bottom w:val="single" w:sz="8" w:space="0" w:color="002F6C"/>
              <w:right w:val="single" w:sz="8" w:space="0" w:color="002F6C"/>
            </w:tcBorders>
          </w:tcPr>
          <w:p w14:paraId="5FE0C856"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99.3%</w:t>
            </w:r>
          </w:p>
        </w:tc>
      </w:tr>
      <w:tr w:rsidR="0019499A" w14:paraId="65FD130C" w14:textId="77777777" w:rsidTr="008E3C85">
        <w:trPr>
          <w:trHeight w:val="296"/>
        </w:trPr>
        <w:tc>
          <w:tcPr>
            <w:tcW w:w="1437" w:type="dxa"/>
            <w:tcBorders>
              <w:top w:val="single" w:sz="8" w:space="0" w:color="002F6C"/>
              <w:left w:val="single" w:sz="8" w:space="0" w:color="002F6C"/>
              <w:bottom w:val="single" w:sz="8" w:space="0" w:color="002F6C"/>
              <w:right w:val="single" w:sz="8" w:space="0" w:color="002F6C"/>
            </w:tcBorders>
          </w:tcPr>
          <w:p w14:paraId="3D28D3ED"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90%</w:t>
            </w:r>
          </w:p>
        </w:tc>
        <w:tc>
          <w:tcPr>
            <w:tcW w:w="1439" w:type="dxa"/>
            <w:tcBorders>
              <w:top w:val="single" w:sz="8" w:space="0" w:color="002F6C"/>
              <w:left w:val="single" w:sz="8" w:space="0" w:color="002F6C"/>
              <w:bottom w:val="single" w:sz="8" w:space="0" w:color="002F6C"/>
              <w:right w:val="single" w:sz="8" w:space="0" w:color="002F6C"/>
            </w:tcBorders>
          </w:tcPr>
          <w:p w14:paraId="6256F114"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298</w:t>
            </w:r>
          </w:p>
        </w:tc>
        <w:tc>
          <w:tcPr>
            <w:tcW w:w="1439" w:type="dxa"/>
            <w:tcBorders>
              <w:top w:val="single" w:sz="8" w:space="0" w:color="002F6C"/>
              <w:left w:val="single" w:sz="8" w:space="0" w:color="002F6C"/>
              <w:bottom w:val="single" w:sz="8" w:space="0" w:color="002F6C"/>
              <w:right w:val="single" w:sz="8" w:space="0" w:color="002F6C"/>
            </w:tcBorders>
          </w:tcPr>
          <w:p w14:paraId="3C6B7F22"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10.1%</w:t>
            </w:r>
          </w:p>
        </w:tc>
        <w:tc>
          <w:tcPr>
            <w:tcW w:w="1439" w:type="dxa"/>
            <w:tcBorders>
              <w:top w:val="single" w:sz="8" w:space="0" w:color="002F6C"/>
              <w:left w:val="single" w:sz="8" w:space="0" w:color="002F6C"/>
              <w:bottom w:val="single" w:sz="8" w:space="0" w:color="002F6C"/>
              <w:right w:val="single" w:sz="8" w:space="0" w:color="002F6C"/>
            </w:tcBorders>
          </w:tcPr>
          <w:p w14:paraId="02F9004A"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89.9%</w:t>
            </w:r>
          </w:p>
        </w:tc>
        <w:tc>
          <w:tcPr>
            <w:tcW w:w="1439" w:type="dxa"/>
            <w:tcBorders>
              <w:top w:val="single" w:sz="8" w:space="0" w:color="002F6C"/>
              <w:left w:val="single" w:sz="8" w:space="0" w:color="002F6C"/>
              <w:bottom w:val="single" w:sz="8" w:space="0" w:color="002F6C"/>
              <w:right w:val="single" w:sz="8" w:space="0" w:color="002F6C"/>
            </w:tcBorders>
          </w:tcPr>
          <w:p w14:paraId="258CCE8E"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0.0%</w:t>
            </w:r>
          </w:p>
        </w:tc>
        <w:tc>
          <w:tcPr>
            <w:tcW w:w="1439" w:type="dxa"/>
            <w:tcBorders>
              <w:top w:val="single" w:sz="8" w:space="0" w:color="002F6C"/>
              <w:left w:val="single" w:sz="8" w:space="0" w:color="002F6C"/>
              <w:bottom w:val="single" w:sz="8" w:space="0" w:color="002F6C"/>
              <w:right w:val="single" w:sz="8" w:space="0" w:color="002F6C"/>
            </w:tcBorders>
          </w:tcPr>
          <w:p w14:paraId="25DCF5DB"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0.5%</w:t>
            </w:r>
          </w:p>
        </w:tc>
        <w:tc>
          <w:tcPr>
            <w:tcW w:w="1437" w:type="dxa"/>
            <w:tcBorders>
              <w:top w:val="single" w:sz="8" w:space="0" w:color="002F6C"/>
              <w:left w:val="single" w:sz="8" w:space="0" w:color="002F6C"/>
              <w:bottom w:val="single" w:sz="8" w:space="0" w:color="002F6C"/>
              <w:right w:val="single" w:sz="8" w:space="0" w:color="002F6C"/>
            </w:tcBorders>
          </w:tcPr>
          <w:p w14:paraId="28D09BFD"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99.8%</w:t>
            </w:r>
          </w:p>
        </w:tc>
      </w:tr>
      <w:tr w:rsidR="0019499A" w14:paraId="4039265E" w14:textId="77777777" w:rsidTr="008E3C85">
        <w:trPr>
          <w:trHeight w:val="296"/>
        </w:trPr>
        <w:tc>
          <w:tcPr>
            <w:tcW w:w="1437" w:type="dxa"/>
            <w:tcBorders>
              <w:top w:val="single" w:sz="8" w:space="0" w:color="002F6C"/>
              <w:left w:val="single" w:sz="8" w:space="0" w:color="002F6C"/>
              <w:bottom w:val="single" w:sz="8" w:space="0" w:color="002F6C"/>
              <w:right w:val="single" w:sz="8" w:space="0" w:color="002F6C"/>
            </w:tcBorders>
          </w:tcPr>
          <w:p w14:paraId="38D0A0E8" w14:textId="77777777" w:rsidR="0019499A" w:rsidRPr="009A13B1" w:rsidRDefault="0019499A" w:rsidP="009A13B1">
            <w:pPr>
              <w:spacing w:line="259" w:lineRule="auto"/>
              <w:ind w:left="26"/>
              <w:jc w:val="center"/>
              <w:rPr>
                <w:rFonts w:ascii="Calibri" w:hAnsi="Calibri" w:cs="Calibri"/>
                <w:sz w:val="20"/>
                <w:szCs w:val="20"/>
              </w:rPr>
            </w:pPr>
            <w:r w:rsidRPr="009A13B1">
              <w:rPr>
                <w:rFonts w:ascii="Calibri" w:hAnsi="Calibri" w:cs="Calibri"/>
                <w:sz w:val="20"/>
                <w:szCs w:val="20"/>
              </w:rPr>
              <w:t>100%</w:t>
            </w:r>
          </w:p>
        </w:tc>
        <w:tc>
          <w:tcPr>
            <w:tcW w:w="1439" w:type="dxa"/>
            <w:tcBorders>
              <w:top w:val="single" w:sz="8" w:space="0" w:color="002F6C"/>
              <w:left w:val="single" w:sz="8" w:space="0" w:color="002F6C"/>
              <w:bottom w:val="single" w:sz="8" w:space="0" w:color="002F6C"/>
              <w:right w:val="single" w:sz="8" w:space="0" w:color="002F6C"/>
            </w:tcBorders>
          </w:tcPr>
          <w:p w14:paraId="36B9AD30"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1</w:t>
            </w:r>
          </w:p>
        </w:tc>
        <w:tc>
          <w:tcPr>
            <w:tcW w:w="1439" w:type="dxa"/>
            <w:tcBorders>
              <w:top w:val="single" w:sz="8" w:space="0" w:color="002F6C"/>
              <w:left w:val="single" w:sz="8" w:space="0" w:color="002F6C"/>
              <w:bottom w:val="single" w:sz="8" w:space="0" w:color="002F6C"/>
              <w:right w:val="single" w:sz="8" w:space="0" w:color="002F6C"/>
            </w:tcBorders>
          </w:tcPr>
          <w:p w14:paraId="0C35DA2A"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10.1%</w:t>
            </w:r>
          </w:p>
        </w:tc>
        <w:tc>
          <w:tcPr>
            <w:tcW w:w="1439" w:type="dxa"/>
            <w:tcBorders>
              <w:top w:val="single" w:sz="8" w:space="0" w:color="002F6C"/>
              <w:left w:val="single" w:sz="8" w:space="0" w:color="002F6C"/>
              <w:bottom w:val="single" w:sz="8" w:space="0" w:color="002F6C"/>
              <w:right w:val="single" w:sz="8" w:space="0" w:color="002F6C"/>
            </w:tcBorders>
          </w:tcPr>
          <w:p w14:paraId="08FF3AED"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100.0%</w:t>
            </w:r>
          </w:p>
        </w:tc>
        <w:tc>
          <w:tcPr>
            <w:tcW w:w="1439" w:type="dxa"/>
            <w:tcBorders>
              <w:top w:val="single" w:sz="8" w:space="0" w:color="002F6C"/>
              <w:left w:val="single" w:sz="8" w:space="0" w:color="002F6C"/>
              <w:bottom w:val="single" w:sz="8" w:space="0" w:color="002F6C"/>
              <w:right w:val="single" w:sz="8" w:space="0" w:color="002F6C"/>
            </w:tcBorders>
          </w:tcPr>
          <w:p w14:paraId="42845C61"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0.0%</w:t>
            </w:r>
          </w:p>
        </w:tc>
        <w:tc>
          <w:tcPr>
            <w:tcW w:w="1439" w:type="dxa"/>
            <w:tcBorders>
              <w:top w:val="single" w:sz="8" w:space="0" w:color="002F6C"/>
              <w:left w:val="single" w:sz="8" w:space="0" w:color="002F6C"/>
              <w:bottom w:val="single" w:sz="8" w:space="0" w:color="002F6C"/>
              <w:right w:val="single" w:sz="8" w:space="0" w:color="002F6C"/>
            </w:tcBorders>
          </w:tcPr>
          <w:p w14:paraId="6AD8DD9C"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0.2%</w:t>
            </w:r>
          </w:p>
        </w:tc>
        <w:tc>
          <w:tcPr>
            <w:tcW w:w="1437" w:type="dxa"/>
            <w:tcBorders>
              <w:top w:val="single" w:sz="8" w:space="0" w:color="002F6C"/>
              <w:left w:val="single" w:sz="8" w:space="0" w:color="002F6C"/>
              <w:bottom w:val="single" w:sz="8" w:space="0" w:color="002F6C"/>
              <w:right w:val="single" w:sz="8" w:space="0" w:color="002F6C"/>
            </w:tcBorders>
          </w:tcPr>
          <w:p w14:paraId="1CBAAADA" w14:textId="77777777" w:rsidR="0019499A" w:rsidRPr="009A13B1" w:rsidRDefault="0019499A" w:rsidP="009A13B1">
            <w:pPr>
              <w:spacing w:line="259" w:lineRule="auto"/>
              <w:ind w:left="28"/>
              <w:jc w:val="center"/>
              <w:rPr>
                <w:rFonts w:ascii="Calibri" w:hAnsi="Calibri" w:cs="Calibri"/>
                <w:sz w:val="20"/>
                <w:szCs w:val="20"/>
              </w:rPr>
            </w:pPr>
            <w:r w:rsidRPr="009A13B1">
              <w:rPr>
                <w:rFonts w:ascii="Calibri" w:hAnsi="Calibri" w:cs="Calibri"/>
                <w:sz w:val="20"/>
                <w:szCs w:val="20"/>
              </w:rPr>
              <w:t>100.0%</w:t>
            </w:r>
          </w:p>
        </w:tc>
      </w:tr>
    </w:tbl>
    <w:p w14:paraId="6B81AE53" w14:textId="77777777" w:rsidR="0019499A" w:rsidRDefault="0019499A" w:rsidP="0019499A">
      <w:pPr>
        <w:shd w:val="clear" w:color="auto" w:fill="DAEEF3" w:themeFill="accent5" w:themeFillTint="33"/>
        <w:rPr>
          <w:rFonts w:ascii="Aptos Narrow" w:hAnsi="Aptos Narrow"/>
          <w:b/>
          <w:bCs/>
          <w:i/>
          <w:iCs/>
        </w:rPr>
      </w:pPr>
    </w:p>
    <w:p w14:paraId="2D7FD6F4" w14:textId="13ADA512" w:rsidR="00EB13CD" w:rsidRPr="00EB13CD" w:rsidRDefault="00EB13CD" w:rsidP="00EB13CD">
      <w:pPr>
        <w:shd w:val="clear" w:color="auto" w:fill="DAEEF3" w:themeFill="accent5" w:themeFillTint="33"/>
        <w:jc w:val="both"/>
        <w:rPr>
          <w:rFonts w:ascii="Aptos Narrow" w:hAnsi="Aptos Narrow"/>
        </w:rPr>
      </w:pPr>
      <w:r w:rsidRPr="00C0713F">
        <w:rPr>
          <w:rFonts w:ascii="Aptos Narrow" w:hAnsi="Aptos Narrow"/>
          <w:b/>
          <w:bCs/>
        </w:rPr>
        <w:t>For more details kindly refer to “</w:t>
      </w:r>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
    <w:p w14:paraId="3C66BA88" w14:textId="6E43C2CC" w:rsidR="004C726A" w:rsidRDefault="004C726A" w:rsidP="0019499A">
      <w:pPr>
        <w:shd w:val="clear" w:color="auto" w:fill="DAEEF3" w:themeFill="accent5" w:themeFillTint="33"/>
        <w:rPr>
          <w:rFonts w:ascii="Aptos Narrow" w:hAnsi="Aptos Narrow"/>
        </w:rPr>
      </w:pPr>
      <w:r>
        <w:rPr>
          <w:rFonts w:ascii="Aptos Narrow" w:hAnsi="Aptos Narrow"/>
        </w:rPr>
        <w:object w:dxaOrig="1538" w:dyaOrig="993" w14:anchorId="4C0EC90D">
          <v:shape id="_x0000_i1056" type="#_x0000_t75" style="width:77.25pt;height:49.5pt" o:ole="">
            <v:imagedata r:id="rId13" o:title=""/>
          </v:shape>
          <o:OLEObject Type="Embed" ProgID="AcroExch.Document.DC" ShapeID="_x0000_i1056" DrawAspect="Icon" ObjectID="_1795962263" r:id="rId54"/>
        </w:object>
      </w:r>
    </w:p>
    <w:p w14:paraId="2F4DB8C8" w14:textId="77777777" w:rsidR="008F4BCB" w:rsidRDefault="008F4BCB" w:rsidP="008F4BCB">
      <w:pPr>
        <w:shd w:val="clear" w:color="auto" w:fill="DAEEF3" w:themeFill="accent5" w:themeFillTint="33"/>
        <w:rPr>
          <w:rFonts w:ascii="Aptos Narrow" w:hAnsi="Aptos Narrow"/>
        </w:rPr>
      </w:pPr>
    </w:p>
    <w:bookmarkEnd w:id="902"/>
    <w:bookmarkEnd w:id="903"/>
    <w:p w14:paraId="704C9DAD" w14:textId="77777777" w:rsidR="00F072F1" w:rsidRDefault="00F072F1" w:rsidP="000C258D"/>
    <w:p w14:paraId="1BC7E132" w14:textId="7EC4C279" w:rsidR="00F072F1" w:rsidRDefault="00F072F1" w:rsidP="00F072F1">
      <w:pPr>
        <w:pStyle w:val="Heading3"/>
      </w:pPr>
      <w:bookmarkStart w:id="904" w:name="_Toc163230523"/>
      <w:r>
        <w:rPr>
          <w:rFonts w:hint="eastAsia"/>
        </w:rPr>
        <w:t>Model Stability and Overfitting Testing</w:t>
      </w:r>
      <w:bookmarkEnd w:id="904"/>
    </w:p>
    <w:p w14:paraId="5DAC8B64" w14:textId="77777777" w:rsidR="00F072F1" w:rsidRDefault="00F072F1" w:rsidP="00F072F1">
      <w:pPr>
        <w:spacing w:after="120"/>
        <w:rPr>
          <w:rStyle w:val="SubtleEmphasis"/>
        </w:rPr>
      </w:pPr>
      <w:r>
        <w:rPr>
          <w:rStyle w:val="SubtleEmphasis"/>
        </w:rPr>
        <w:t>Provide testing to assess the stability of the model’s estimated relationships, for example:</w:t>
      </w:r>
    </w:p>
    <w:p w14:paraId="3F6C52EB" w14:textId="77777777" w:rsidR="00F072F1" w:rsidRDefault="00F072F1" w:rsidP="00F072F1">
      <w:pPr>
        <w:pStyle w:val="ListParagraph"/>
        <w:numPr>
          <w:ilvl w:val="0"/>
          <w:numId w:val="28"/>
        </w:numPr>
        <w:spacing w:after="60"/>
        <w:contextualSpacing w:val="0"/>
        <w:rPr>
          <w:rStyle w:val="SubtleEmphasis"/>
        </w:rPr>
      </w:pPr>
      <w:r>
        <w:rPr>
          <w:rStyle w:val="SubtleEmphasis"/>
        </w:rPr>
        <w:lastRenderedPageBreak/>
        <w:t>For statistical regression models, this involves regression coefficient stability testing and testing for structural breaks. Coefficient stability testing can be performed by repeatedly re-estimating the model on different subsets of the development sample (e.g., random sub-samples or samples representing different time periods covered by the dataset) as well as out-of-sample / out-of-time datasets. Values of regression coefficients and p-values across all samples are then assessed to evaluate the model stability.</w:t>
      </w:r>
    </w:p>
    <w:p w14:paraId="39B5E82C" w14:textId="1C572754" w:rsidR="00F072F1" w:rsidRDefault="00F072F1" w:rsidP="00F072F1">
      <w:pPr>
        <w:pStyle w:val="ListParagraph"/>
        <w:numPr>
          <w:ilvl w:val="0"/>
          <w:numId w:val="28"/>
        </w:numPr>
        <w:spacing w:after="60"/>
        <w:contextualSpacing w:val="0"/>
        <w:rPr>
          <w:rStyle w:val="SubtleEmphasis"/>
        </w:rPr>
      </w:pPr>
      <w:r>
        <w:rPr>
          <w:rStyle w:val="SubtleEmphasis"/>
        </w:rPr>
        <w:t xml:space="preserve">For machine learning models, because a comparison of model parameters is either impossible or impractical, </w:t>
      </w:r>
      <w:r w:rsidR="009F30F3">
        <w:rPr>
          <w:rStyle w:val="SubtleEmphasis"/>
        </w:rPr>
        <w:t>testing of</w:t>
      </w:r>
      <w:r>
        <w:rPr>
          <w:rStyle w:val="SubtleEmphasis"/>
        </w:rPr>
        <w:t xml:space="preserve"> model stability generally involves a comparison of key performance statistics (e.g., K-S, AUC, Precision, Recall, F1, etc.) on different training and testing datasets. A common technique for assessing machine learning model’s stability and evaluating the risk of model overfitting is k-fold analysis. K-fold analysis should be performed in addition to testing of the model on the training, validation, out-of-sample, and out-of-time datasets. </w:t>
      </w:r>
    </w:p>
    <w:p w14:paraId="1CF9B018" w14:textId="77777777" w:rsidR="00F072F1" w:rsidRDefault="00F072F1" w:rsidP="00F072F1"/>
    <w:p w14:paraId="29358385"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5D33B21E" w14:textId="301C17D1" w:rsidR="0019499A" w:rsidRDefault="00AB520F" w:rsidP="009A13B1">
      <w:pPr>
        <w:shd w:val="clear" w:color="auto" w:fill="DAEEF3" w:themeFill="accent5" w:themeFillTint="33"/>
        <w:jc w:val="both"/>
        <w:rPr>
          <w:rFonts w:ascii="Aptos Narrow" w:hAnsi="Aptos Narrow"/>
        </w:rPr>
      </w:pPr>
      <w:r>
        <w:rPr>
          <w:rFonts w:ascii="Aptos Narrow" w:hAnsi="Aptos Narrow"/>
        </w:rPr>
        <w:t>LNFI Model stability was assessed using the out-of-time (OOT) validation technique</w:t>
      </w:r>
      <w:r w:rsidR="0019499A" w:rsidRPr="00DC7573">
        <w:rPr>
          <w:rFonts w:ascii="Aptos Narrow" w:hAnsi="Aptos Narrow"/>
        </w:rPr>
        <w:t>.</w:t>
      </w:r>
      <w:r>
        <w:rPr>
          <w:rFonts w:ascii="Aptos Narrow" w:hAnsi="Aptos Narrow"/>
        </w:rPr>
        <w:t xml:space="preserve"> This approach evaluates the model on dataset from a different </w:t>
      </w:r>
      <w:r w:rsidR="00B02BBD">
        <w:rPr>
          <w:rFonts w:ascii="Aptos Narrow" w:hAnsi="Aptos Narrow"/>
        </w:rPr>
        <w:t>time-period</w:t>
      </w:r>
      <w:r>
        <w:rPr>
          <w:rFonts w:ascii="Aptos Narrow" w:hAnsi="Aptos Narrow"/>
        </w:rPr>
        <w:t xml:space="preserve"> than the training dataset to test its temporal stability.</w:t>
      </w:r>
    </w:p>
    <w:p w14:paraId="234515EC" w14:textId="77777777" w:rsidR="0019499A" w:rsidRPr="00DC7573" w:rsidRDefault="0019499A" w:rsidP="009A13B1">
      <w:pPr>
        <w:shd w:val="clear" w:color="auto" w:fill="DAEEF3" w:themeFill="accent5" w:themeFillTint="33"/>
        <w:jc w:val="both"/>
        <w:rPr>
          <w:rFonts w:ascii="Aptos Narrow" w:hAnsi="Aptos Narrow"/>
        </w:rPr>
      </w:pPr>
    </w:p>
    <w:p w14:paraId="2C66BD3A" w14:textId="191F8BB3" w:rsidR="0019499A" w:rsidRPr="00DC7573" w:rsidRDefault="0019499A" w:rsidP="009A13B1">
      <w:pPr>
        <w:shd w:val="clear" w:color="auto" w:fill="DAEEF3" w:themeFill="accent5" w:themeFillTint="33"/>
        <w:jc w:val="both"/>
        <w:rPr>
          <w:rFonts w:ascii="Aptos Narrow" w:hAnsi="Aptos Narrow"/>
        </w:rPr>
      </w:pPr>
      <w:r w:rsidRPr="00DC7573">
        <w:rPr>
          <w:rFonts w:ascii="Aptos Narrow" w:hAnsi="Aptos Narrow"/>
        </w:rPr>
        <w:t>The sampling method is designed to maximize predictive performance and stability over time. The</w:t>
      </w:r>
      <w:r>
        <w:rPr>
          <w:rFonts w:ascii="Aptos Narrow" w:hAnsi="Aptos Narrow"/>
        </w:rPr>
        <w:t xml:space="preserve"> </w:t>
      </w:r>
      <w:r w:rsidRPr="00DC7573">
        <w:rPr>
          <w:rFonts w:ascii="Aptos Narrow" w:hAnsi="Aptos Narrow"/>
        </w:rPr>
        <w:t>approach takes into consideration weighting to maximize the bankcard contributors, performance data</w:t>
      </w:r>
      <w:r>
        <w:rPr>
          <w:rFonts w:ascii="Aptos Narrow" w:hAnsi="Aptos Narrow"/>
        </w:rPr>
        <w:t xml:space="preserve"> </w:t>
      </w:r>
      <w:r w:rsidRPr="00DC7573">
        <w:rPr>
          <w:rFonts w:ascii="Aptos Narrow" w:hAnsi="Aptos Narrow"/>
        </w:rPr>
        <w:t xml:space="preserve">(for the fraud tags that were used to identify the </w:t>
      </w:r>
      <w:r w:rsidR="00DC2524">
        <w:rPr>
          <w:rFonts w:ascii="Aptos Narrow" w:hAnsi="Aptos Narrow"/>
        </w:rPr>
        <w:t>“</w:t>
      </w:r>
      <w:r w:rsidRPr="00DC7573">
        <w:rPr>
          <w:rFonts w:ascii="Aptos Narrow" w:hAnsi="Aptos Narrow"/>
        </w:rPr>
        <w:t xml:space="preserve">target </w:t>
      </w:r>
      <w:r w:rsidR="00DC2524">
        <w:rPr>
          <w:rFonts w:ascii="Aptos Narrow" w:hAnsi="Aptos Narrow"/>
        </w:rPr>
        <w:t>population”)</w:t>
      </w:r>
      <w:r w:rsidRPr="00DC7573">
        <w:rPr>
          <w:rFonts w:ascii="Aptos Narrow" w:hAnsi="Aptos Narrow"/>
        </w:rPr>
        <w:t>,</w:t>
      </w:r>
      <w:r>
        <w:rPr>
          <w:rFonts w:ascii="Aptos Narrow" w:hAnsi="Aptos Narrow"/>
        </w:rPr>
        <w:t xml:space="preserve"> </w:t>
      </w:r>
      <w:r w:rsidRPr="00DC7573">
        <w:rPr>
          <w:rFonts w:ascii="Aptos Narrow" w:hAnsi="Aptos Narrow"/>
        </w:rPr>
        <w:t>data coverage, and on-going client usage. Fraud behaviors commonly shift in a very short period of time.</w:t>
      </w:r>
      <w:r>
        <w:rPr>
          <w:rFonts w:ascii="Aptos Narrow" w:hAnsi="Aptos Narrow"/>
        </w:rPr>
        <w:t xml:space="preserve"> </w:t>
      </w:r>
      <w:r w:rsidRPr="00DC7573">
        <w:rPr>
          <w:rFonts w:ascii="Aptos Narrow" w:hAnsi="Aptos Narrow"/>
        </w:rPr>
        <w:t>To account for a vast spectrum of behavioral insights, multiple time periods were used.</w:t>
      </w:r>
    </w:p>
    <w:p w14:paraId="7C762046" w14:textId="77777777" w:rsidR="0019499A" w:rsidRDefault="0019499A" w:rsidP="009A13B1">
      <w:pPr>
        <w:shd w:val="clear" w:color="auto" w:fill="DAEEF3" w:themeFill="accent5" w:themeFillTint="33"/>
        <w:jc w:val="both"/>
        <w:rPr>
          <w:rFonts w:ascii="Aptos Narrow" w:hAnsi="Aptos Narrow"/>
        </w:rPr>
      </w:pPr>
    </w:p>
    <w:p w14:paraId="2283D928" w14:textId="0497578C" w:rsidR="00DC2524" w:rsidRDefault="00DC2524" w:rsidP="009A13B1">
      <w:pPr>
        <w:shd w:val="clear" w:color="auto" w:fill="DAEEF3" w:themeFill="accent5" w:themeFillTint="33"/>
        <w:jc w:val="both"/>
        <w:rPr>
          <w:rFonts w:ascii="Aptos Narrow" w:hAnsi="Aptos Narrow"/>
        </w:rPr>
      </w:pPr>
      <w:r w:rsidRPr="00AF4D93">
        <w:rPr>
          <w:rFonts w:ascii="Aptos Narrow" w:hAnsi="Aptos Narrow"/>
        </w:rPr>
        <w:t>The following performance table</w:t>
      </w:r>
      <w:r>
        <w:rPr>
          <w:rFonts w:ascii="Aptos Narrow" w:hAnsi="Aptos Narrow"/>
        </w:rPr>
        <w:t xml:space="preserve"> </w:t>
      </w:r>
      <w:r w:rsidR="00A03032">
        <w:rPr>
          <w:rFonts w:ascii="Aptos Narrow" w:hAnsi="Aptos Narrow"/>
        </w:rPr>
        <w:t>is</w:t>
      </w:r>
      <w:r w:rsidRPr="00AF4D93">
        <w:rPr>
          <w:rFonts w:ascii="Aptos Narrow" w:hAnsi="Aptos Narrow"/>
        </w:rPr>
        <w:t xml:space="preserve"> based on the samples that were used during model development.</w:t>
      </w:r>
      <w:r>
        <w:rPr>
          <w:rFonts w:ascii="Aptos Narrow" w:hAnsi="Aptos Narrow"/>
        </w:rPr>
        <w:t xml:space="preserve"> </w:t>
      </w:r>
      <w:r w:rsidRPr="00AF4D93">
        <w:rPr>
          <w:rFonts w:ascii="Aptos Narrow" w:hAnsi="Aptos Narrow"/>
        </w:rPr>
        <w:t>These samples include</w:t>
      </w:r>
      <w:r>
        <w:rPr>
          <w:rFonts w:ascii="Aptos Narrow" w:hAnsi="Aptos Narrow"/>
        </w:rPr>
        <w:t xml:space="preserve"> </w:t>
      </w:r>
      <w:r w:rsidR="00B02BBD">
        <w:rPr>
          <w:rFonts w:ascii="Aptos Narrow" w:hAnsi="Aptos Narrow"/>
        </w:rPr>
        <w:t>training</w:t>
      </w:r>
      <w:r w:rsidR="00950655">
        <w:rPr>
          <w:rFonts w:ascii="Aptos Narrow" w:hAnsi="Aptos Narrow"/>
        </w:rPr>
        <w:t xml:space="preserve">, validation and </w:t>
      </w:r>
      <w:r w:rsidR="00B02BBD">
        <w:rPr>
          <w:rFonts w:ascii="Aptos Narrow" w:hAnsi="Aptos Narrow"/>
        </w:rPr>
        <w:t>out-of-time (OOT)</w:t>
      </w:r>
      <w:r>
        <w:rPr>
          <w:rFonts w:ascii="Aptos Narrow" w:hAnsi="Aptos Narrow"/>
        </w:rPr>
        <w:t xml:space="preserve"> population</w:t>
      </w:r>
      <w:r w:rsidRPr="00AF4D93">
        <w:rPr>
          <w:rFonts w:ascii="Aptos Narrow" w:hAnsi="Aptos Narrow"/>
        </w:rPr>
        <w:t>. The performance table</w:t>
      </w:r>
      <w:r>
        <w:rPr>
          <w:rFonts w:ascii="Aptos Narrow" w:hAnsi="Aptos Narrow"/>
        </w:rPr>
        <w:t xml:space="preserve"> </w:t>
      </w:r>
      <w:r w:rsidRPr="00AF4D93">
        <w:rPr>
          <w:rFonts w:ascii="Aptos Narrow" w:hAnsi="Aptos Narrow"/>
        </w:rPr>
        <w:t>measures the predictive nature of the Fraud Intelligence model</w:t>
      </w:r>
      <w:r>
        <w:rPr>
          <w:rFonts w:ascii="Aptos Narrow" w:hAnsi="Aptos Narrow"/>
        </w:rPr>
        <w:t>.</w:t>
      </w:r>
    </w:p>
    <w:p w14:paraId="372E8762" w14:textId="77777777" w:rsidR="00DC2524" w:rsidRDefault="00DC2524" w:rsidP="00DC2524">
      <w:pPr>
        <w:shd w:val="clear" w:color="auto" w:fill="DAEEF3" w:themeFill="accent5" w:themeFillTint="33"/>
        <w:rPr>
          <w:rFonts w:ascii="Aptos Narrow" w:hAnsi="Aptos Narrow"/>
        </w:rPr>
      </w:pPr>
    </w:p>
    <w:tbl>
      <w:tblPr>
        <w:tblStyle w:val="TableGrid"/>
        <w:tblW w:w="0" w:type="auto"/>
        <w:tblLook w:val="04A0" w:firstRow="1" w:lastRow="0" w:firstColumn="1" w:lastColumn="0" w:noHBand="0" w:noVBand="1"/>
      </w:tblPr>
      <w:tblGrid>
        <w:gridCol w:w="1438"/>
        <w:gridCol w:w="1438"/>
        <w:gridCol w:w="1438"/>
        <w:gridCol w:w="1439"/>
        <w:gridCol w:w="1439"/>
        <w:gridCol w:w="1439"/>
        <w:gridCol w:w="1439"/>
      </w:tblGrid>
      <w:tr w:rsidR="00DC2524" w14:paraId="125AB131" w14:textId="77777777">
        <w:tc>
          <w:tcPr>
            <w:tcW w:w="1438" w:type="dxa"/>
            <w:shd w:val="clear" w:color="auto" w:fill="17365D" w:themeFill="text2" w:themeFillShade="BF"/>
          </w:tcPr>
          <w:p w14:paraId="0F0C88C1" w14:textId="77777777" w:rsidR="00DC2524" w:rsidRPr="00130C7B" w:rsidRDefault="00DC2524">
            <w:pPr>
              <w:jc w:val="center"/>
              <w:rPr>
                <w:rFonts w:ascii="Aptos Narrow" w:hAnsi="Aptos Narrow"/>
                <w:b/>
                <w:bCs/>
              </w:rPr>
            </w:pPr>
            <w:r w:rsidRPr="00130C7B">
              <w:rPr>
                <w:rFonts w:ascii="Aptos Narrow" w:hAnsi="Aptos Narrow"/>
                <w:b/>
                <w:bCs/>
              </w:rPr>
              <w:t>Sample Type</w:t>
            </w:r>
          </w:p>
        </w:tc>
        <w:tc>
          <w:tcPr>
            <w:tcW w:w="1438" w:type="dxa"/>
            <w:shd w:val="clear" w:color="auto" w:fill="17365D" w:themeFill="text2" w:themeFillShade="BF"/>
          </w:tcPr>
          <w:p w14:paraId="6EE718E5" w14:textId="77777777" w:rsidR="00DC2524" w:rsidRPr="00130C7B" w:rsidRDefault="00DC2524">
            <w:pPr>
              <w:jc w:val="center"/>
              <w:rPr>
                <w:rFonts w:ascii="Aptos Narrow" w:hAnsi="Aptos Narrow"/>
                <w:b/>
                <w:bCs/>
              </w:rPr>
            </w:pPr>
            <w:r w:rsidRPr="00130C7B">
              <w:rPr>
                <w:rFonts w:ascii="Aptos Narrow" w:hAnsi="Aptos Narrow"/>
                <w:b/>
                <w:bCs/>
              </w:rPr>
              <w:t>Model</w:t>
            </w:r>
          </w:p>
        </w:tc>
        <w:tc>
          <w:tcPr>
            <w:tcW w:w="1438" w:type="dxa"/>
            <w:shd w:val="clear" w:color="auto" w:fill="17365D" w:themeFill="text2" w:themeFillShade="BF"/>
          </w:tcPr>
          <w:p w14:paraId="32B2FFA7" w14:textId="77777777" w:rsidR="00DC2524" w:rsidRPr="00130C7B" w:rsidRDefault="00DC2524">
            <w:pPr>
              <w:jc w:val="center"/>
              <w:rPr>
                <w:rFonts w:ascii="Aptos Narrow" w:hAnsi="Aptos Narrow"/>
                <w:b/>
                <w:bCs/>
              </w:rPr>
            </w:pPr>
            <w:r w:rsidRPr="00130C7B">
              <w:rPr>
                <w:rFonts w:ascii="Aptos Narrow" w:hAnsi="Aptos Narrow"/>
                <w:b/>
                <w:bCs/>
              </w:rPr>
              <w:t>AUC</w:t>
            </w:r>
          </w:p>
        </w:tc>
        <w:tc>
          <w:tcPr>
            <w:tcW w:w="1439" w:type="dxa"/>
            <w:shd w:val="clear" w:color="auto" w:fill="17365D" w:themeFill="text2" w:themeFillShade="BF"/>
          </w:tcPr>
          <w:p w14:paraId="18068A41" w14:textId="77777777" w:rsidR="00DC2524" w:rsidRPr="00130C7B" w:rsidRDefault="00DC2524">
            <w:pPr>
              <w:jc w:val="center"/>
              <w:rPr>
                <w:rFonts w:ascii="Aptos Narrow" w:hAnsi="Aptos Narrow"/>
                <w:b/>
                <w:bCs/>
              </w:rPr>
            </w:pPr>
            <w:r w:rsidRPr="00130C7B">
              <w:rPr>
                <w:rFonts w:ascii="Aptos Narrow" w:hAnsi="Aptos Narrow"/>
                <w:b/>
                <w:bCs/>
              </w:rPr>
              <w:t>FDR1</w:t>
            </w:r>
          </w:p>
        </w:tc>
        <w:tc>
          <w:tcPr>
            <w:tcW w:w="1439" w:type="dxa"/>
            <w:shd w:val="clear" w:color="auto" w:fill="17365D" w:themeFill="text2" w:themeFillShade="BF"/>
          </w:tcPr>
          <w:p w14:paraId="4DF29842" w14:textId="77777777" w:rsidR="00DC2524" w:rsidRPr="00130C7B" w:rsidRDefault="00DC2524">
            <w:pPr>
              <w:jc w:val="center"/>
              <w:rPr>
                <w:rFonts w:ascii="Aptos Narrow" w:hAnsi="Aptos Narrow"/>
                <w:b/>
                <w:bCs/>
              </w:rPr>
            </w:pPr>
            <w:r w:rsidRPr="00130C7B">
              <w:rPr>
                <w:rFonts w:ascii="Aptos Narrow" w:hAnsi="Aptos Narrow"/>
                <w:b/>
                <w:bCs/>
              </w:rPr>
              <w:t>FDR3</w:t>
            </w:r>
          </w:p>
        </w:tc>
        <w:tc>
          <w:tcPr>
            <w:tcW w:w="1439" w:type="dxa"/>
            <w:shd w:val="clear" w:color="auto" w:fill="17365D" w:themeFill="text2" w:themeFillShade="BF"/>
          </w:tcPr>
          <w:p w14:paraId="6EC8021A" w14:textId="77777777" w:rsidR="00DC2524" w:rsidRPr="00130C7B" w:rsidRDefault="00DC2524">
            <w:pPr>
              <w:jc w:val="center"/>
              <w:rPr>
                <w:rFonts w:ascii="Aptos Narrow" w:hAnsi="Aptos Narrow"/>
                <w:b/>
                <w:bCs/>
              </w:rPr>
            </w:pPr>
            <w:r w:rsidRPr="00130C7B">
              <w:rPr>
                <w:rFonts w:ascii="Aptos Narrow" w:hAnsi="Aptos Narrow"/>
                <w:b/>
                <w:bCs/>
              </w:rPr>
              <w:t>FDR5</w:t>
            </w:r>
          </w:p>
        </w:tc>
        <w:tc>
          <w:tcPr>
            <w:tcW w:w="1439" w:type="dxa"/>
            <w:shd w:val="clear" w:color="auto" w:fill="17365D" w:themeFill="text2" w:themeFillShade="BF"/>
          </w:tcPr>
          <w:p w14:paraId="0A058F64" w14:textId="77777777" w:rsidR="00DC2524" w:rsidRPr="00130C7B" w:rsidRDefault="00DC2524">
            <w:pPr>
              <w:jc w:val="center"/>
              <w:rPr>
                <w:rFonts w:ascii="Aptos Narrow" w:hAnsi="Aptos Narrow"/>
                <w:b/>
                <w:bCs/>
              </w:rPr>
            </w:pPr>
            <w:r w:rsidRPr="00130C7B">
              <w:rPr>
                <w:rFonts w:ascii="Aptos Narrow" w:hAnsi="Aptos Narrow"/>
                <w:b/>
                <w:bCs/>
              </w:rPr>
              <w:t>FDR10</w:t>
            </w:r>
          </w:p>
        </w:tc>
      </w:tr>
      <w:tr w:rsidR="00950655" w14:paraId="3F2C5C82" w14:textId="77777777">
        <w:tc>
          <w:tcPr>
            <w:tcW w:w="1438" w:type="dxa"/>
          </w:tcPr>
          <w:p w14:paraId="3C4C71AE" w14:textId="46AEEFE5" w:rsidR="00950655" w:rsidRDefault="00950655" w:rsidP="00950655">
            <w:pPr>
              <w:rPr>
                <w:rFonts w:ascii="Aptos Narrow" w:hAnsi="Aptos Narrow"/>
              </w:rPr>
            </w:pPr>
            <w:r w:rsidRPr="00130C7B">
              <w:rPr>
                <w:rFonts w:ascii="Aptos Narrow" w:hAnsi="Aptos Narrow"/>
              </w:rPr>
              <w:t>Training</w:t>
            </w:r>
          </w:p>
        </w:tc>
        <w:tc>
          <w:tcPr>
            <w:tcW w:w="1438" w:type="dxa"/>
          </w:tcPr>
          <w:p w14:paraId="70C71CF1" w14:textId="77777777" w:rsidR="00950655" w:rsidRPr="00130C7B" w:rsidRDefault="00950655" w:rsidP="00950655">
            <w:pPr>
              <w:rPr>
                <w:rFonts w:ascii="Aptos Narrow" w:hAnsi="Aptos Narrow"/>
              </w:rPr>
            </w:pPr>
            <w:r w:rsidRPr="00130C7B">
              <w:rPr>
                <w:rFonts w:ascii="Aptos Narrow" w:hAnsi="Aptos Narrow"/>
              </w:rPr>
              <w:t>Fraud</w:t>
            </w:r>
          </w:p>
          <w:p w14:paraId="21AE2CAF" w14:textId="77777777" w:rsidR="00950655" w:rsidRPr="00130C7B" w:rsidRDefault="00950655" w:rsidP="00950655">
            <w:pPr>
              <w:rPr>
                <w:rFonts w:ascii="Aptos Narrow" w:hAnsi="Aptos Narrow"/>
              </w:rPr>
            </w:pPr>
            <w:r w:rsidRPr="00130C7B">
              <w:rPr>
                <w:rFonts w:ascii="Aptos Narrow" w:hAnsi="Aptos Narrow"/>
              </w:rPr>
              <w:t>Intelligence -</w:t>
            </w:r>
          </w:p>
          <w:p w14:paraId="1D35A1BA" w14:textId="31F4F50A" w:rsidR="00950655" w:rsidRDefault="00950655" w:rsidP="00950655">
            <w:pPr>
              <w:rPr>
                <w:rFonts w:ascii="Aptos Narrow" w:hAnsi="Aptos Narrow"/>
              </w:rPr>
            </w:pPr>
            <w:r w:rsidRPr="00130C7B">
              <w:rPr>
                <w:rFonts w:ascii="Aptos Narrow" w:hAnsi="Aptos Narrow"/>
              </w:rPr>
              <w:t>Bankcard</w:t>
            </w:r>
          </w:p>
        </w:tc>
        <w:tc>
          <w:tcPr>
            <w:tcW w:w="1438" w:type="dxa"/>
          </w:tcPr>
          <w:p w14:paraId="2D8A23C1" w14:textId="6CE34F96" w:rsidR="00950655" w:rsidRDefault="00950655" w:rsidP="00950655">
            <w:pPr>
              <w:jc w:val="center"/>
              <w:rPr>
                <w:rFonts w:ascii="Aptos Narrow" w:hAnsi="Aptos Narrow"/>
              </w:rPr>
            </w:pPr>
            <w:r w:rsidRPr="00130C7B">
              <w:rPr>
                <w:rFonts w:ascii="Aptos Narrow" w:hAnsi="Aptos Narrow"/>
              </w:rPr>
              <w:t>0.960</w:t>
            </w:r>
          </w:p>
        </w:tc>
        <w:tc>
          <w:tcPr>
            <w:tcW w:w="1439" w:type="dxa"/>
          </w:tcPr>
          <w:p w14:paraId="278A6C05" w14:textId="77B16859" w:rsidR="00950655" w:rsidRDefault="00950655" w:rsidP="00950655">
            <w:pPr>
              <w:jc w:val="center"/>
              <w:rPr>
                <w:rFonts w:ascii="Aptos Narrow" w:hAnsi="Aptos Narrow"/>
              </w:rPr>
            </w:pPr>
            <w:r w:rsidRPr="00130C7B">
              <w:rPr>
                <w:rFonts w:ascii="Aptos Narrow" w:hAnsi="Aptos Narrow"/>
              </w:rPr>
              <w:t>52.5%</w:t>
            </w:r>
          </w:p>
        </w:tc>
        <w:tc>
          <w:tcPr>
            <w:tcW w:w="1439" w:type="dxa"/>
          </w:tcPr>
          <w:p w14:paraId="045ECB8B" w14:textId="66D17360" w:rsidR="00950655" w:rsidRDefault="00950655" w:rsidP="00950655">
            <w:pPr>
              <w:jc w:val="center"/>
              <w:rPr>
                <w:rFonts w:ascii="Aptos Narrow" w:hAnsi="Aptos Narrow"/>
              </w:rPr>
            </w:pPr>
            <w:r w:rsidRPr="00130C7B">
              <w:rPr>
                <w:rFonts w:ascii="Aptos Narrow" w:hAnsi="Aptos Narrow"/>
              </w:rPr>
              <w:t>73.8%</w:t>
            </w:r>
          </w:p>
        </w:tc>
        <w:tc>
          <w:tcPr>
            <w:tcW w:w="1439" w:type="dxa"/>
          </w:tcPr>
          <w:p w14:paraId="43B3512A" w14:textId="2CD8A0E8" w:rsidR="00950655" w:rsidRDefault="00950655" w:rsidP="00950655">
            <w:pPr>
              <w:jc w:val="center"/>
              <w:rPr>
                <w:rFonts w:ascii="Aptos Narrow" w:hAnsi="Aptos Narrow"/>
              </w:rPr>
            </w:pPr>
            <w:r w:rsidRPr="00130C7B">
              <w:rPr>
                <w:rFonts w:ascii="Aptos Narrow" w:hAnsi="Aptos Narrow"/>
              </w:rPr>
              <w:t>80.0%</w:t>
            </w:r>
          </w:p>
        </w:tc>
        <w:tc>
          <w:tcPr>
            <w:tcW w:w="1439" w:type="dxa"/>
          </w:tcPr>
          <w:p w14:paraId="513D7E8A" w14:textId="0EABD818" w:rsidR="00950655" w:rsidRDefault="00950655" w:rsidP="00950655">
            <w:pPr>
              <w:jc w:val="center"/>
              <w:rPr>
                <w:rFonts w:ascii="Aptos Narrow" w:hAnsi="Aptos Narrow"/>
              </w:rPr>
            </w:pPr>
            <w:r w:rsidRPr="00130C7B">
              <w:rPr>
                <w:rFonts w:ascii="Aptos Narrow" w:hAnsi="Aptos Narrow"/>
              </w:rPr>
              <w:t>86.6%</w:t>
            </w:r>
          </w:p>
        </w:tc>
      </w:tr>
      <w:tr w:rsidR="00950655" w14:paraId="2F369238" w14:textId="77777777">
        <w:tc>
          <w:tcPr>
            <w:tcW w:w="1438" w:type="dxa"/>
          </w:tcPr>
          <w:p w14:paraId="433CF27B" w14:textId="3EEB3CF3" w:rsidR="00950655" w:rsidRPr="00130C7B" w:rsidRDefault="00950655" w:rsidP="00950655">
            <w:pPr>
              <w:rPr>
                <w:rFonts w:ascii="Aptos Narrow" w:hAnsi="Aptos Narrow"/>
              </w:rPr>
            </w:pPr>
            <w:r w:rsidRPr="00130C7B">
              <w:rPr>
                <w:rFonts w:ascii="Aptos Narrow" w:hAnsi="Aptos Narrow"/>
              </w:rPr>
              <w:t>Validation</w:t>
            </w:r>
          </w:p>
        </w:tc>
        <w:tc>
          <w:tcPr>
            <w:tcW w:w="1438" w:type="dxa"/>
          </w:tcPr>
          <w:p w14:paraId="618E1A61" w14:textId="77777777" w:rsidR="00950655" w:rsidRPr="00130C7B" w:rsidRDefault="00950655" w:rsidP="00950655">
            <w:pPr>
              <w:rPr>
                <w:rFonts w:ascii="Aptos Narrow" w:hAnsi="Aptos Narrow"/>
              </w:rPr>
            </w:pPr>
            <w:r w:rsidRPr="00130C7B">
              <w:rPr>
                <w:rFonts w:ascii="Aptos Narrow" w:hAnsi="Aptos Narrow"/>
              </w:rPr>
              <w:t>Fraud</w:t>
            </w:r>
          </w:p>
          <w:p w14:paraId="2396EEDB" w14:textId="77777777" w:rsidR="00950655" w:rsidRPr="00130C7B" w:rsidRDefault="00950655" w:rsidP="00950655">
            <w:pPr>
              <w:rPr>
                <w:rFonts w:ascii="Aptos Narrow" w:hAnsi="Aptos Narrow"/>
              </w:rPr>
            </w:pPr>
            <w:r w:rsidRPr="00130C7B">
              <w:rPr>
                <w:rFonts w:ascii="Aptos Narrow" w:hAnsi="Aptos Narrow"/>
              </w:rPr>
              <w:t>Intelligence -</w:t>
            </w:r>
          </w:p>
          <w:p w14:paraId="142F282F" w14:textId="70560572" w:rsidR="00950655" w:rsidRPr="00130C7B" w:rsidRDefault="00950655" w:rsidP="00950655">
            <w:pPr>
              <w:rPr>
                <w:rFonts w:ascii="Aptos Narrow" w:hAnsi="Aptos Narrow"/>
              </w:rPr>
            </w:pPr>
            <w:r w:rsidRPr="00130C7B">
              <w:rPr>
                <w:rFonts w:ascii="Aptos Narrow" w:hAnsi="Aptos Narrow"/>
              </w:rPr>
              <w:t>Bankcard</w:t>
            </w:r>
          </w:p>
        </w:tc>
        <w:tc>
          <w:tcPr>
            <w:tcW w:w="1438" w:type="dxa"/>
          </w:tcPr>
          <w:p w14:paraId="70256232" w14:textId="2F1BE7F7" w:rsidR="00950655" w:rsidRPr="00130C7B" w:rsidRDefault="00950655" w:rsidP="00950655">
            <w:pPr>
              <w:jc w:val="center"/>
              <w:rPr>
                <w:rFonts w:ascii="Aptos Narrow" w:hAnsi="Aptos Narrow"/>
              </w:rPr>
            </w:pPr>
            <w:r w:rsidRPr="00130C7B">
              <w:rPr>
                <w:rFonts w:ascii="Aptos Narrow" w:hAnsi="Aptos Narrow"/>
              </w:rPr>
              <w:t>0.940</w:t>
            </w:r>
          </w:p>
        </w:tc>
        <w:tc>
          <w:tcPr>
            <w:tcW w:w="1439" w:type="dxa"/>
          </w:tcPr>
          <w:p w14:paraId="6535112C" w14:textId="5C9ECAD1" w:rsidR="00950655" w:rsidRPr="00130C7B" w:rsidRDefault="00950655" w:rsidP="00950655">
            <w:pPr>
              <w:jc w:val="center"/>
              <w:rPr>
                <w:rFonts w:ascii="Aptos Narrow" w:hAnsi="Aptos Narrow"/>
              </w:rPr>
            </w:pPr>
            <w:r w:rsidRPr="00130C7B">
              <w:rPr>
                <w:rFonts w:ascii="Aptos Narrow" w:hAnsi="Aptos Narrow"/>
              </w:rPr>
              <w:t>48.1%</w:t>
            </w:r>
          </w:p>
        </w:tc>
        <w:tc>
          <w:tcPr>
            <w:tcW w:w="1439" w:type="dxa"/>
          </w:tcPr>
          <w:p w14:paraId="3FE0AC50" w14:textId="52D796D5" w:rsidR="00950655" w:rsidRPr="00130C7B" w:rsidRDefault="00950655" w:rsidP="00950655">
            <w:pPr>
              <w:jc w:val="center"/>
              <w:rPr>
                <w:rFonts w:ascii="Aptos Narrow" w:hAnsi="Aptos Narrow"/>
              </w:rPr>
            </w:pPr>
            <w:r w:rsidRPr="00130C7B">
              <w:rPr>
                <w:rFonts w:ascii="Aptos Narrow" w:hAnsi="Aptos Narrow"/>
              </w:rPr>
              <w:t>69.1%</w:t>
            </w:r>
          </w:p>
        </w:tc>
        <w:tc>
          <w:tcPr>
            <w:tcW w:w="1439" w:type="dxa"/>
          </w:tcPr>
          <w:p w14:paraId="293F3F0C" w14:textId="33C23A3A" w:rsidR="00950655" w:rsidRPr="00130C7B" w:rsidRDefault="00950655" w:rsidP="00950655">
            <w:pPr>
              <w:jc w:val="center"/>
              <w:rPr>
                <w:rFonts w:ascii="Aptos Narrow" w:hAnsi="Aptos Narrow"/>
              </w:rPr>
            </w:pPr>
            <w:r w:rsidRPr="00130C7B">
              <w:rPr>
                <w:rFonts w:ascii="Aptos Narrow" w:hAnsi="Aptos Narrow"/>
              </w:rPr>
              <w:t>75.5%</w:t>
            </w:r>
          </w:p>
        </w:tc>
        <w:tc>
          <w:tcPr>
            <w:tcW w:w="1439" w:type="dxa"/>
          </w:tcPr>
          <w:p w14:paraId="7A627BDC" w14:textId="3D409C89" w:rsidR="00950655" w:rsidRPr="00130C7B" w:rsidRDefault="00950655" w:rsidP="00950655">
            <w:pPr>
              <w:jc w:val="center"/>
              <w:rPr>
                <w:rFonts w:ascii="Aptos Narrow" w:hAnsi="Aptos Narrow"/>
              </w:rPr>
            </w:pPr>
            <w:r w:rsidRPr="00130C7B">
              <w:rPr>
                <w:rFonts w:ascii="Aptos Narrow" w:hAnsi="Aptos Narrow"/>
              </w:rPr>
              <w:t>82.5%</w:t>
            </w:r>
          </w:p>
        </w:tc>
      </w:tr>
      <w:tr w:rsidR="00950655" w14:paraId="16982B12" w14:textId="77777777">
        <w:tc>
          <w:tcPr>
            <w:tcW w:w="1438" w:type="dxa"/>
          </w:tcPr>
          <w:p w14:paraId="10872978" w14:textId="77777777" w:rsidR="00950655" w:rsidRPr="00130C7B" w:rsidRDefault="00950655" w:rsidP="00950655">
            <w:pPr>
              <w:rPr>
                <w:rFonts w:ascii="Aptos Narrow" w:hAnsi="Aptos Narrow"/>
              </w:rPr>
            </w:pPr>
            <w:r w:rsidRPr="00130C7B">
              <w:rPr>
                <w:rFonts w:ascii="Aptos Narrow" w:hAnsi="Aptos Narrow"/>
              </w:rPr>
              <w:t>Out-of-Time</w:t>
            </w:r>
          </w:p>
          <w:p w14:paraId="1D54C5AF" w14:textId="2C4E91AC" w:rsidR="00950655" w:rsidRPr="00130C7B" w:rsidRDefault="00950655" w:rsidP="00950655">
            <w:pPr>
              <w:rPr>
                <w:rFonts w:ascii="Aptos Narrow" w:hAnsi="Aptos Narrow"/>
              </w:rPr>
            </w:pPr>
            <w:r w:rsidRPr="00130C7B">
              <w:rPr>
                <w:rFonts w:ascii="Aptos Narrow" w:hAnsi="Aptos Narrow"/>
              </w:rPr>
              <w:t>Test</w:t>
            </w:r>
          </w:p>
        </w:tc>
        <w:tc>
          <w:tcPr>
            <w:tcW w:w="1438" w:type="dxa"/>
          </w:tcPr>
          <w:p w14:paraId="5D374C59" w14:textId="77777777" w:rsidR="00950655" w:rsidRPr="00130C7B" w:rsidRDefault="00950655" w:rsidP="00950655">
            <w:pPr>
              <w:rPr>
                <w:rFonts w:ascii="Aptos Narrow" w:hAnsi="Aptos Narrow"/>
              </w:rPr>
            </w:pPr>
            <w:r w:rsidRPr="00130C7B">
              <w:rPr>
                <w:rFonts w:ascii="Aptos Narrow" w:hAnsi="Aptos Narrow"/>
              </w:rPr>
              <w:t>Fraud</w:t>
            </w:r>
          </w:p>
          <w:p w14:paraId="2D78DC82" w14:textId="77777777" w:rsidR="00950655" w:rsidRPr="00130C7B" w:rsidRDefault="00950655" w:rsidP="00950655">
            <w:pPr>
              <w:rPr>
                <w:rFonts w:ascii="Aptos Narrow" w:hAnsi="Aptos Narrow"/>
              </w:rPr>
            </w:pPr>
            <w:r w:rsidRPr="00130C7B">
              <w:rPr>
                <w:rFonts w:ascii="Aptos Narrow" w:hAnsi="Aptos Narrow"/>
              </w:rPr>
              <w:t>Intelligence -</w:t>
            </w:r>
          </w:p>
          <w:p w14:paraId="58307FC6" w14:textId="10B02977" w:rsidR="00950655" w:rsidRPr="00130C7B" w:rsidRDefault="00950655" w:rsidP="00950655">
            <w:pPr>
              <w:rPr>
                <w:rFonts w:ascii="Aptos Narrow" w:hAnsi="Aptos Narrow"/>
              </w:rPr>
            </w:pPr>
            <w:r w:rsidRPr="00130C7B">
              <w:rPr>
                <w:rFonts w:ascii="Aptos Narrow" w:hAnsi="Aptos Narrow"/>
              </w:rPr>
              <w:t>Bankcard</w:t>
            </w:r>
          </w:p>
        </w:tc>
        <w:tc>
          <w:tcPr>
            <w:tcW w:w="1438" w:type="dxa"/>
          </w:tcPr>
          <w:p w14:paraId="57A2A76B" w14:textId="51338396" w:rsidR="00950655" w:rsidRPr="00130C7B" w:rsidRDefault="00950655" w:rsidP="00950655">
            <w:pPr>
              <w:jc w:val="center"/>
              <w:rPr>
                <w:rFonts w:ascii="Aptos Narrow" w:hAnsi="Aptos Narrow"/>
              </w:rPr>
            </w:pPr>
            <w:r w:rsidRPr="00130C7B">
              <w:rPr>
                <w:rFonts w:ascii="Aptos Narrow" w:hAnsi="Aptos Narrow"/>
              </w:rPr>
              <w:t>0.95</w:t>
            </w:r>
            <w:r>
              <w:rPr>
                <w:rFonts w:ascii="Aptos Narrow" w:hAnsi="Aptos Narrow"/>
              </w:rPr>
              <w:t>0</w:t>
            </w:r>
          </w:p>
        </w:tc>
        <w:tc>
          <w:tcPr>
            <w:tcW w:w="1439" w:type="dxa"/>
          </w:tcPr>
          <w:p w14:paraId="15FDA192" w14:textId="404BE4AA" w:rsidR="00950655" w:rsidRPr="00130C7B" w:rsidRDefault="00950655" w:rsidP="00950655">
            <w:pPr>
              <w:jc w:val="center"/>
              <w:rPr>
                <w:rFonts w:ascii="Aptos Narrow" w:hAnsi="Aptos Narrow"/>
              </w:rPr>
            </w:pPr>
            <w:r w:rsidRPr="00130C7B">
              <w:rPr>
                <w:rFonts w:ascii="Aptos Narrow" w:hAnsi="Aptos Narrow"/>
              </w:rPr>
              <w:t>48.6%</w:t>
            </w:r>
          </w:p>
        </w:tc>
        <w:tc>
          <w:tcPr>
            <w:tcW w:w="1439" w:type="dxa"/>
          </w:tcPr>
          <w:p w14:paraId="3E2C0E85" w14:textId="3A901910" w:rsidR="00950655" w:rsidRPr="00130C7B" w:rsidRDefault="00950655" w:rsidP="00950655">
            <w:pPr>
              <w:jc w:val="center"/>
              <w:rPr>
                <w:rFonts w:ascii="Aptos Narrow" w:hAnsi="Aptos Narrow"/>
              </w:rPr>
            </w:pPr>
            <w:r w:rsidRPr="00130C7B">
              <w:rPr>
                <w:rFonts w:ascii="Aptos Narrow" w:hAnsi="Aptos Narrow"/>
              </w:rPr>
              <w:t>71.</w:t>
            </w:r>
            <w:r>
              <w:rPr>
                <w:rFonts w:ascii="Aptos Narrow" w:hAnsi="Aptos Narrow"/>
              </w:rPr>
              <w:t>9</w:t>
            </w:r>
            <w:r w:rsidRPr="00130C7B">
              <w:rPr>
                <w:rFonts w:ascii="Aptos Narrow" w:hAnsi="Aptos Narrow"/>
              </w:rPr>
              <w:t>%</w:t>
            </w:r>
          </w:p>
        </w:tc>
        <w:tc>
          <w:tcPr>
            <w:tcW w:w="1439" w:type="dxa"/>
          </w:tcPr>
          <w:p w14:paraId="3B35CBCC" w14:textId="451E4358" w:rsidR="00950655" w:rsidRPr="00130C7B" w:rsidRDefault="00950655" w:rsidP="00950655">
            <w:pPr>
              <w:jc w:val="center"/>
              <w:rPr>
                <w:rFonts w:ascii="Aptos Narrow" w:hAnsi="Aptos Narrow"/>
              </w:rPr>
            </w:pPr>
            <w:r w:rsidRPr="00157983">
              <w:rPr>
                <w:rFonts w:ascii="Aptos Narrow" w:hAnsi="Aptos Narrow"/>
              </w:rPr>
              <w:t>79.1%</w:t>
            </w:r>
          </w:p>
        </w:tc>
        <w:tc>
          <w:tcPr>
            <w:tcW w:w="1439" w:type="dxa"/>
          </w:tcPr>
          <w:p w14:paraId="19D835E4" w14:textId="350A5A37" w:rsidR="00950655" w:rsidRPr="00130C7B" w:rsidRDefault="00950655" w:rsidP="00950655">
            <w:pPr>
              <w:jc w:val="center"/>
              <w:rPr>
                <w:rFonts w:ascii="Aptos Narrow" w:hAnsi="Aptos Narrow"/>
              </w:rPr>
            </w:pPr>
            <w:r w:rsidRPr="00157983">
              <w:rPr>
                <w:rFonts w:ascii="Aptos Narrow" w:hAnsi="Aptos Narrow"/>
              </w:rPr>
              <w:t>86.0%</w:t>
            </w:r>
          </w:p>
        </w:tc>
      </w:tr>
    </w:tbl>
    <w:p w14:paraId="5603CE0A" w14:textId="77777777" w:rsidR="00DC2524" w:rsidRDefault="00DC2524" w:rsidP="00DC2524">
      <w:pPr>
        <w:shd w:val="clear" w:color="auto" w:fill="DAEEF3" w:themeFill="accent5" w:themeFillTint="33"/>
        <w:rPr>
          <w:rFonts w:ascii="Aptos Narrow" w:hAnsi="Aptos Narrow"/>
        </w:rPr>
      </w:pPr>
    </w:p>
    <w:p w14:paraId="774BC47A" w14:textId="05F8A6C9" w:rsidR="00B02BBD" w:rsidRDefault="00B02BBD" w:rsidP="009A13B1">
      <w:pPr>
        <w:shd w:val="clear" w:color="auto" w:fill="DAEEF3" w:themeFill="accent5" w:themeFillTint="33"/>
        <w:jc w:val="both"/>
        <w:rPr>
          <w:rFonts w:ascii="Aptos Narrow" w:hAnsi="Aptos Narrow"/>
        </w:rPr>
      </w:pPr>
      <w:r>
        <w:rPr>
          <w:rFonts w:ascii="Aptos Narrow" w:hAnsi="Aptos Narrow"/>
        </w:rPr>
        <w:t>As shown in the table above, the AUC of the training dataset is very close to that of the OOT test dataset. This consistency in performance indicates that the model is stable over time.</w:t>
      </w:r>
    </w:p>
    <w:p w14:paraId="0A7AD072" w14:textId="4081A6F6" w:rsidR="00B02BBD" w:rsidRDefault="00B02BBD" w:rsidP="009A13B1">
      <w:pPr>
        <w:shd w:val="clear" w:color="auto" w:fill="DAEEF3" w:themeFill="accent5" w:themeFillTint="33"/>
        <w:jc w:val="both"/>
        <w:rPr>
          <w:rFonts w:ascii="Aptos Narrow" w:hAnsi="Aptos Narrow"/>
        </w:rPr>
      </w:pPr>
    </w:p>
    <w:p w14:paraId="166DBF7F" w14:textId="05BDDE58" w:rsidR="00B02BBD" w:rsidRDefault="00B02BBD" w:rsidP="009A13B1">
      <w:pPr>
        <w:shd w:val="clear" w:color="auto" w:fill="DAEEF3" w:themeFill="accent5" w:themeFillTint="33"/>
        <w:jc w:val="both"/>
        <w:rPr>
          <w:rFonts w:ascii="Aptos Narrow" w:hAnsi="Aptos Narrow"/>
        </w:rPr>
      </w:pPr>
      <w:r>
        <w:rPr>
          <w:rFonts w:ascii="Aptos Narrow" w:hAnsi="Aptos Narrow"/>
        </w:rPr>
        <w:t>Also, when comparing the AUC values of the training and validation datasets, it is observed that the model generalizes well and is not overfitted to the training dataset. The balance between training and validation performance demonstrates the robustness of the model in predicting outcomes across different datasets.</w:t>
      </w:r>
    </w:p>
    <w:p w14:paraId="1EF3CC46" w14:textId="77777777" w:rsidR="00B02BBD" w:rsidRDefault="00B02BBD" w:rsidP="009A13B1">
      <w:pPr>
        <w:shd w:val="clear" w:color="auto" w:fill="DAEEF3" w:themeFill="accent5" w:themeFillTint="33"/>
        <w:jc w:val="both"/>
        <w:rPr>
          <w:rFonts w:ascii="Aptos Narrow" w:hAnsi="Aptos Narrow"/>
        </w:rPr>
      </w:pPr>
    </w:p>
    <w:p w14:paraId="78FF90FC" w14:textId="2395BDB9" w:rsidR="00EB13CD" w:rsidRDefault="00EB13CD" w:rsidP="009A13B1">
      <w:pPr>
        <w:shd w:val="clear" w:color="auto" w:fill="DAEEF3" w:themeFill="accent5" w:themeFillTint="33"/>
        <w:jc w:val="both"/>
        <w:rPr>
          <w:rFonts w:ascii="Aptos Narrow" w:hAnsi="Aptos Narrow"/>
        </w:rPr>
      </w:pPr>
      <w:r w:rsidRPr="00C0713F">
        <w:rPr>
          <w:rFonts w:ascii="Aptos Narrow" w:hAnsi="Aptos Narrow"/>
          <w:b/>
          <w:bCs/>
        </w:rPr>
        <w:t>For more details kindly refer to “</w:t>
      </w:r>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
    <w:p w14:paraId="490BEA8D" w14:textId="3D840376" w:rsidR="004C726A" w:rsidRDefault="004C726A" w:rsidP="009A13B1">
      <w:pPr>
        <w:shd w:val="clear" w:color="auto" w:fill="DAEEF3" w:themeFill="accent5" w:themeFillTint="33"/>
        <w:jc w:val="both"/>
        <w:rPr>
          <w:rFonts w:ascii="Aptos Narrow" w:hAnsi="Aptos Narrow"/>
        </w:rPr>
      </w:pPr>
      <w:r>
        <w:rPr>
          <w:rFonts w:ascii="Aptos Narrow" w:hAnsi="Aptos Narrow"/>
        </w:rPr>
        <w:object w:dxaOrig="1538" w:dyaOrig="993" w14:anchorId="6931FB56">
          <v:shape id="_x0000_i1057" type="#_x0000_t75" style="width:77.25pt;height:49.5pt" o:ole="">
            <v:imagedata r:id="rId13" o:title=""/>
          </v:shape>
          <o:OLEObject Type="Embed" ProgID="AcroExch.Document.DC" ShapeID="_x0000_i1057" DrawAspect="Icon" ObjectID="_1795962264" r:id="rId55"/>
        </w:object>
      </w:r>
    </w:p>
    <w:p w14:paraId="337BE872" w14:textId="77777777" w:rsidR="00F072F1" w:rsidRDefault="00F072F1" w:rsidP="00F072F1">
      <w:pPr>
        <w:shd w:val="clear" w:color="auto" w:fill="DAEEF3" w:themeFill="accent5" w:themeFillTint="33"/>
        <w:rPr>
          <w:rFonts w:ascii="Aptos Narrow" w:hAnsi="Aptos Narrow"/>
        </w:rPr>
      </w:pPr>
    </w:p>
    <w:p w14:paraId="7C291E97" w14:textId="77777777" w:rsidR="00F072F1" w:rsidRPr="00F072F1" w:rsidRDefault="00F072F1" w:rsidP="00F072F1"/>
    <w:p w14:paraId="2002BA3D" w14:textId="0137BB9F" w:rsidR="003C62EB" w:rsidRDefault="003C62EB" w:rsidP="00836691">
      <w:pPr>
        <w:pStyle w:val="Heading3"/>
      </w:pPr>
      <w:bookmarkStart w:id="905" w:name="_Toc163230524"/>
      <w:r>
        <w:t>Back-testing</w:t>
      </w:r>
      <w:bookmarkEnd w:id="905"/>
    </w:p>
    <w:p w14:paraId="65C724F3" w14:textId="61A185B1" w:rsidR="00DB599B" w:rsidRDefault="00DB599B" w:rsidP="00DB599B">
      <w:pPr>
        <w:rPr>
          <w:rStyle w:val="SubtleEmphasis"/>
        </w:rPr>
      </w:pPr>
      <w:r>
        <w:rPr>
          <w:rStyle w:val="SubtleEmphasis"/>
        </w:rPr>
        <w:t>In addition to the model performance/fit testing documented in Section 3.</w:t>
      </w:r>
      <w:r>
        <w:rPr>
          <w:rStyle w:val="SubtleEmphasis"/>
          <w:rFonts w:hint="eastAsia"/>
        </w:rPr>
        <w:t>3</w:t>
      </w:r>
      <w:r>
        <w:rPr>
          <w:rStyle w:val="SubtleEmphasis"/>
        </w:rPr>
        <w:t>.2</w:t>
      </w:r>
      <w:r w:rsidR="009F30F3">
        <w:rPr>
          <w:rStyle w:val="SubtleEmphasis"/>
        </w:rPr>
        <w:t>. Model Performance / Fit Testing</w:t>
      </w:r>
      <w:r>
        <w:rPr>
          <w:rStyle w:val="SubtleEmphasis"/>
        </w:rPr>
        <w:t>, back-testing is highly beneficial and should be performed/documented for certain types of models. Back-testing is a class of testing techniques designed to assess the consistency of model predictions/estimat</w:t>
      </w:r>
      <w:r w:rsidR="009F30F3">
        <w:rPr>
          <w:rStyle w:val="SubtleEmphasis"/>
        </w:rPr>
        <w:t>ion</w:t>
      </w:r>
      <w:r>
        <w:rPr>
          <w:rStyle w:val="SubtleEmphasis"/>
        </w:rPr>
        <w:t xml:space="preserve">s with the actual observed values, especially for different historical periods and over longer testing horizons. </w:t>
      </w:r>
    </w:p>
    <w:p w14:paraId="382C557E" w14:textId="77777777" w:rsidR="00DB599B" w:rsidRDefault="00DB599B" w:rsidP="003C62EB">
      <w:pPr>
        <w:rPr>
          <w:rStyle w:val="SubtleEmphasis"/>
        </w:rPr>
      </w:pPr>
    </w:p>
    <w:p w14:paraId="4F535815" w14:textId="6D6B0852" w:rsidR="003C62EB" w:rsidRDefault="003C62EB" w:rsidP="00DB599B">
      <w:pPr>
        <w:spacing w:after="120"/>
        <w:rPr>
          <w:rStyle w:val="SubtleEmphasis"/>
        </w:rPr>
      </w:pPr>
      <w:r>
        <w:rPr>
          <w:rStyle w:val="SubtleEmphasis"/>
        </w:rPr>
        <w:t xml:space="preserve">These tests </w:t>
      </w:r>
      <w:r w:rsidR="00DB599B">
        <w:rPr>
          <w:rStyle w:val="SubtleEmphasis"/>
        </w:rPr>
        <w:t xml:space="preserve">are designed to measure </w:t>
      </w:r>
      <w:r>
        <w:rPr>
          <w:rStyle w:val="SubtleEmphasis"/>
        </w:rPr>
        <w:t>the accuracy of model performance over specified time periods. When documenting back-testing analyses, it is critically important to provide a detailed description of the test design including, for example:</w:t>
      </w:r>
    </w:p>
    <w:p w14:paraId="4B66F0E0" w14:textId="0C92B198" w:rsidR="003C62EB" w:rsidRDefault="003C62EB" w:rsidP="00DB599B">
      <w:pPr>
        <w:pStyle w:val="ListParagraph"/>
        <w:numPr>
          <w:ilvl w:val="0"/>
          <w:numId w:val="8"/>
        </w:numPr>
        <w:spacing w:after="120" w:line="264" w:lineRule="auto"/>
        <w:contextualSpacing w:val="0"/>
        <w:rPr>
          <w:rStyle w:val="SubtleEmphasis"/>
        </w:rPr>
      </w:pPr>
      <w:r>
        <w:rPr>
          <w:rStyle w:val="SubtleEmphasis"/>
        </w:rPr>
        <w:t>The design of the testing dataset includ</w:t>
      </w:r>
      <w:r w:rsidR="00EA57E1">
        <w:rPr>
          <w:rStyle w:val="SubtleEmphasis"/>
        </w:rPr>
        <w:t>es</w:t>
      </w:r>
      <w:r>
        <w:rPr>
          <w:rStyle w:val="SubtleEmphasis"/>
        </w:rPr>
        <w:t xml:space="preserve"> the description of the time period, and information about any notable exclusions/inclusions that are inconsistent with the data used to develop the model.</w:t>
      </w:r>
    </w:p>
    <w:p w14:paraId="473393A5" w14:textId="72B3C2F9" w:rsidR="003C62EB" w:rsidRDefault="00AF5D46" w:rsidP="00DB599B">
      <w:pPr>
        <w:pStyle w:val="ListParagraph"/>
        <w:numPr>
          <w:ilvl w:val="0"/>
          <w:numId w:val="8"/>
        </w:numPr>
        <w:spacing w:after="120" w:line="264" w:lineRule="auto"/>
        <w:contextualSpacing w:val="0"/>
        <w:rPr>
          <w:rStyle w:val="SubtleEmphasis"/>
        </w:rPr>
      </w:pPr>
      <w:r>
        <w:rPr>
          <w:rStyle w:val="SubtleEmphasis"/>
        </w:rPr>
        <w:t xml:space="preserve">The logic for generating model predictions. For example, when back-testing a mortgage default model, </w:t>
      </w:r>
      <w:r w:rsidR="00EA57E1">
        <w:rPr>
          <w:rStyle w:val="SubtleEmphasis"/>
        </w:rPr>
        <w:t xml:space="preserve">the model developer would </w:t>
      </w:r>
      <w:r>
        <w:rPr>
          <w:rStyle w:val="SubtleEmphasis"/>
        </w:rPr>
        <w:t>typically start with a particular historical portfolio snapshot and then use the model to generate predictions for each subsequent month/quarter without truing the model up using subsequent historical data</w:t>
      </w:r>
      <w:r w:rsidR="003C62EB">
        <w:rPr>
          <w:rStyle w:val="SubtleEmphasis"/>
        </w:rPr>
        <w:t xml:space="preserve">. </w:t>
      </w:r>
    </w:p>
    <w:p w14:paraId="20B40BB7" w14:textId="2753CBBA" w:rsidR="003C62EB" w:rsidRDefault="00AF5D46" w:rsidP="00DB599B">
      <w:pPr>
        <w:pStyle w:val="ListParagraph"/>
        <w:numPr>
          <w:ilvl w:val="0"/>
          <w:numId w:val="8"/>
        </w:numPr>
        <w:spacing w:after="120" w:line="264" w:lineRule="auto"/>
        <w:contextualSpacing w:val="0"/>
        <w:rPr>
          <w:rStyle w:val="SubtleEmphasis"/>
        </w:rPr>
      </w:pPr>
      <w:r>
        <w:rPr>
          <w:rStyle w:val="SubtleEmphasis"/>
        </w:rPr>
        <w:t>The source and nature of inputs and assumptions used in the back-test. For example, for a model that uses macroeconomic variables as inputs, the typical practice is to use actual historical values of such inputs during the back-test period (in order to isolate the error of the tested model from the error in the economic forecasts)</w:t>
      </w:r>
      <w:r w:rsidR="003C62EB">
        <w:rPr>
          <w:rStyle w:val="SubtleEmphasis"/>
        </w:rPr>
        <w:t xml:space="preserve">. </w:t>
      </w:r>
    </w:p>
    <w:p w14:paraId="7F7BF5C6" w14:textId="77777777" w:rsidR="00DB599B" w:rsidRDefault="00DB599B" w:rsidP="003C62EB">
      <w:pPr>
        <w:rPr>
          <w:rStyle w:val="SubtleEmphasis"/>
        </w:rPr>
      </w:pPr>
    </w:p>
    <w:p w14:paraId="36323F1A" w14:textId="1B0EFB5D" w:rsidR="003C62EB" w:rsidRDefault="003C62EB" w:rsidP="003C62EB">
      <w:pPr>
        <w:rPr>
          <w:rStyle w:val="SubtleEmphasis"/>
        </w:rPr>
      </w:pPr>
      <w:r>
        <w:rPr>
          <w:rStyle w:val="SubtleEmphasis"/>
        </w:rPr>
        <w:t xml:space="preserve">Use of graphical presentation of actual and predicted values is necessary in addition to any quantitative measures of model error (e.g., MAPE, MSE, etc.). This allows the </w:t>
      </w:r>
      <w:r w:rsidR="00EA57E1">
        <w:rPr>
          <w:rStyle w:val="SubtleEmphasis"/>
        </w:rPr>
        <w:t xml:space="preserve">model </w:t>
      </w:r>
      <w:r>
        <w:rPr>
          <w:rStyle w:val="SubtleEmphasis"/>
        </w:rPr>
        <w:t>developer and reader to observe any areas of persistent model bias.</w:t>
      </w:r>
    </w:p>
    <w:p w14:paraId="5606AFD1" w14:textId="77777777" w:rsidR="003C62EB" w:rsidRDefault="003C62EB" w:rsidP="003C62EB">
      <w:pPr>
        <w:rPr>
          <w:rStyle w:val="SubtleEmphasis"/>
        </w:rPr>
      </w:pPr>
    </w:p>
    <w:p w14:paraId="7350BC1D" w14:textId="77777777" w:rsidR="008064D3" w:rsidRDefault="008064D3" w:rsidP="003C62EB">
      <w:pPr>
        <w:rPr>
          <w:rStyle w:val="SubtleEmphasis"/>
        </w:rPr>
      </w:pPr>
    </w:p>
    <w:p w14:paraId="72E08C80" w14:textId="77777777" w:rsidR="008064D3" w:rsidRDefault="008064D3" w:rsidP="008064D3">
      <w:pPr>
        <w:rPr>
          <w:rStyle w:val="SubtleEmphasis"/>
        </w:rPr>
      </w:pPr>
      <w:r>
        <w:rPr>
          <w:rStyle w:val="SubtleEmphasis"/>
        </w:rPr>
        <w:t>The developers should ensure that performance metrics and thresholds for acceptable performance are clearly stated and are aligned with the model’s business use. For example, for stress testing or CECL model designed to produce loss forecasts over a 2-year period, one of the error metrics should be based on the cumulative actual vs. predicted losses over a 2-year back-testing horizon.</w:t>
      </w:r>
    </w:p>
    <w:p w14:paraId="2ED1C6C1" w14:textId="77777777" w:rsidR="008064D3" w:rsidRDefault="008064D3" w:rsidP="003C62EB">
      <w:pPr>
        <w:rPr>
          <w:rStyle w:val="SubtleEmphasis"/>
        </w:rPr>
      </w:pPr>
    </w:p>
    <w:p w14:paraId="40AB9732" w14:textId="754BB17B" w:rsidR="003C62EB" w:rsidRDefault="003C62EB" w:rsidP="003C62EB">
      <w:pPr>
        <w:rPr>
          <w:rStyle w:val="SubtleEmphasis"/>
        </w:rPr>
      </w:pPr>
      <w:r>
        <w:rPr>
          <w:rStyle w:val="SubtleEmphasis"/>
        </w:rPr>
        <w:t xml:space="preserve">Back-testing results should be accompanied by detailed narrative providing the </w:t>
      </w:r>
      <w:r w:rsidR="00EA57E1">
        <w:rPr>
          <w:rStyle w:val="SubtleEmphasis"/>
        </w:rPr>
        <w:t xml:space="preserve">model </w:t>
      </w:r>
      <w:r>
        <w:rPr>
          <w:rStyle w:val="SubtleEmphasis"/>
        </w:rPr>
        <w:t xml:space="preserve">developers’ assessment of said results and their conclusions about any notable model biases or elevated error rates. Some such notable </w:t>
      </w:r>
      <w:r>
        <w:rPr>
          <w:rStyle w:val="SubtleEmphasis"/>
        </w:rPr>
        <w:lastRenderedPageBreak/>
        <w:t xml:space="preserve">biases and performance issues may need to be noted as model weaknesses that </w:t>
      </w:r>
      <w:r w:rsidR="00EA57E1">
        <w:rPr>
          <w:rStyle w:val="SubtleEmphasis"/>
        </w:rPr>
        <w:t>must</w:t>
      </w:r>
      <w:r>
        <w:rPr>
          <w:rStyle w:val="SubtleEmphasis"/>
        </w:rPr>
        <w:t xml:space="preserve"> have associated risk mitigants.</w:t>
      </w:r>
    </w:p>
    <w:p w14:paraId="66258967" w14:textId="77777777" w:rsidR="003C62EB" w:rsidRDefault="003C62EB" w:rsidP="003C62EB">
      <w:pPr>
        <w:rPr>
          <w:rStyle w:val="SubtleEmphasis"/>
        </w:rPr>
      </w:pPr>
    </w:p>
    <w:p w14:paraId="11D42F56" w14:textId="05995383" w:rsidR="003C62EB" w:rsidRDefault="003C62EB" w:rsidP="003C62EB">
      <w:pPr>
        <w:rPr>
          <w:rStyle w:val="SubtleEmphasis"/>
        </w:rPr>
      </w:pPr>
      <w:r>
        <w:rPr>
          <w:rStyle w:val="SubtleEmphasis"/>
        </w:rPr>
        <w:t>Back-testing should be carried out for different populations. For example, when analyzing performance of residential or commercial mortgage loans, one should separately evaluate performance of the model on sub-populations that can be reasonably expected to have different behavioral characteristics. For example: different products, different vintages, or different segments of population by FICO score or by LTV or by another key risk driver.</w:t>
      </w:r>
    </w:p>
    <w:p w14:paraId="2EFE15BA" w14:textId="77777777" w:rsidR="003C62EB" w:rsidRDefault="003C62EB" w:rsidP="003C62EB">
      <w:pPr>
        <w:rPr>
          <w:rStyle w:val="SubtleEmphasis"/>
        </w:rPr>
      </w:pPr>
    </w:p>
    <w:p w14:paraId="581DE647" w14:textId="3DB54543" w:rsidR="008064D3" w:rsidRDefault="008064D3" w:rsidP="008064D3">
      <w:pPr>
        <w:rPr>
          <w:rStyle w:val="SubtleEmphasis"/>
        </w:rPr>
      </w:pPr>
      <w:r>
        <w:rPr>
          <w:rStyle w:val="SubtleEmphasis"/>
        </w:rPr>
        <w:t>Predictive models should also be back-tested over different economic environments, e.g., periods of stress vs. periods of economic growth. This is especially important for stress testing, CECL</w:t>
      </w:r>
      <w:r w:rsidR="00EA57E1">
        <w:rPr>
          <w:rStyle w:val="SubtleEmphasis"/>
        </w:rPr>
        <w:t>,</w:t>
      </w:r>
      <w:r>
        <w:rPr>
          <w:rStyle w:val="SubtleEmphasis"/>
        </w:rPr>
        <w:t xml:space="preserve"> and IFRS 9 models.</w:t>
      </w:r>
    </w:p>
    <w:p w14:paraId="0E182017" w14:textId="33260280" w:rsidR="008064D3" w:rsidRDefault="008064D3" w:rsidP="008064D3">
      <w:pPr>
        <w:rPr>
          <w:rStyle w:val="IntenseEmphasis"/>
        </w:rPr>
      </w:pPr>
    </w:p>
    <w:p w14:paraId="7341A9EE" w14:textId="4E93D438" w:rsidR="003C62EB" w:rsidRDefault="008064D3" w:rsidP="008064D3">
      <w:pPr>
        <w:rPr>
          <w:rStyle w:val="IntenseEmphasis"/>
        </w:rPr>
      </w:pPr>
      <w:r>
        <w:rPr>
          <w:rStyle w:val="SubtleEmphasis"/>
          <w:u w:val="single"/>
        </w:rPr>
        <w:t>For vendor models</w:t>
      </w:r>
      <w:r>
        <w:rPr>
          <w:rStyle w:val="SubtleEmphasis"/>
        </w:rPr>
        <w:t>, include the model owner’s assessment of the back- testing results provided by vendor (based on vendor’s data) and any associated risks. In addition, provide testing results on the Company’s internal data (or explain why it is not feasible).</w:t>
      </w:r>
    </w:p>
    <w:p w14:paraId="588A457C" w14:textId="77777777" w:rsidR="008064D3" w:rsidRDefault="008064D3" w:rsidP="003C62EB">
      <w:pPr>
        <w:rPr>
          <w:rStyle w:val="IntenseEmphasis"/>
        </w:rPr>
      </w:pPr>
    </w:p>
    <w:p w14:paraId="765D1103" w14:textId="30288F52" w:rsidR="003C62EB" w:rsidRDefault="003C62EB" w:rsidP="003C62EB">
      <w:pPr>
        <w:rPr>
          <w:rStyle w:val="IntenseEmphasis"/>
        </w:rPr>
      </w:pPr>
      <w:r>
        <w:rPr>
          <w:rStyle w:val="IntenseEmphasis"/>
        </w:rPr>
        <w:t>In-</w:t>
      </w:r>
      <w:r w:rsidR="00335CA8">
        <w:rPr>
          <w:rStyle w:val="IntenseEmphasis"/>
          <w:rFonts w:hint="eastAsia"/>
        </w:rPr>
        <w:t>time</w:t>
      </w:r>
    </w:p>
    <w:p w14:paraId="6B62A8AF" w14:textId="543AB321" w:rsidR="003C62EB" w:rsidRDefault="00335CA8" w:rsidP="003C62EB">
      <w:r>
        <w:rPr>
          <w:rStyle w:val="SubtleEmphasis"/>
        </w:rPr>
        <w:t>Use this section for backtesting using the data from the same time period on which the model was estimated/trained.</w:t>
      </w:r>
    </w:p>
    <w:p w14:paraId="048679F6" w14:textId="77777777" w:rsidR="003C62EB" w:rsidRDefault="003C62EB" w:rsidP="003C62EB"/>
    <w:p w14:paraId="6D1712B4"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1495CFD9" w14:textId="2ACF6B92" w:rsidR="00137EEF" w:rsidRDefault="00137EEF" w:rsidP="009A13B1">
      <w:pPr>
        <w:shd w:val="clear" w:color="auto" w:fill="DAEEF3" w:themeFill="accent5" w:themeFillTint="33"/>
        <w:jc w:val="both"/>
        <w:rPr>
          <w:rFonts w:ascii="Aptos Narrow" w:hAnsi="Aptos Narrow"/>
        </w:rPr>
      </w:pPr>
      <w:r>
        <w:rPr>
          <w:rFonts w:ascii="Aptos Narrow" w:hAnsi="Aptos Narrow"/>
        </w:rPr>
        <w:t xml:space="preserve">The in-time test could not be </w:t>
      </w:r>
      <w:r w:rsidR="00827F2A">
        <w:rPr>
          <w:rFonts w:ascii="Aptos Narrow" w:hAnsi="Aptos Narrow"/>
        </w:rPr>
        <w:t>conducted</w:t>
      </w:r>
      <w:r>
        <w:rPr>
          <w:rFonts w:ascii="Aptos Narrow" w:hAnsi="Aptos Narrow"/>
        </w:rPr>
        <w:t xml:space="preserve"> as </w:t>
      </w:r>
      <w:r w:rsidR="009D0D7B">
        <w:rPr>
          <w:rFonts w:ascii="Aptos Narrow" w:hAnsi="Aptos Narrow"/>
        </w:rPr>
        <w:t xml:space="preserve">the dataset shared by </w:t>
      </w:r>
      <w:r w:rsidR="00827F2A">
        <w:rPr>
          <w:rFonts w:ascii="Aptos Narrow" w:hAnsi="Aptos Narrow"/>
        </w:rPr>
        <w:t>the vendor</w:t>
      </w:r>
      <w:r w:rsidR="009D0D7B">
        <w:rPr>
          <w:rFonts w:ascii="Aptos Narrow" w:hAnsi="Aptos Narrow"/>
        </w:rPr>
        <w:t xml:space="preserve"> is of the </w:t>
      </w:r>
      <w:r w:rsidR="00827F2A">
        <w:rPr>
          <w:rFonts w:ascii="Aptos Narrow" w:hAnsi="Aptos Narrow"/>
        </w:rPr>
        <w:t>different</w:t>
      </w:r>
      <w:r w:rsidR="009D0D7B">
        <w:rPr>
          <w:rFonts w:ascii="Aptos Narrow" w:hAnsi="Aptos Narrow"/>
        </w:rPr>
        <w:t xml:space="preserve"> vintage </w:t>
      </w:r>
      <w:r w:rsidR="00827F2A">
        <w:rPr>
          <w:rFonts w:ascii="Aptos Narrow" w:hAnsi="Aptos Narrow"/>
        </w:rPr>
        <w:t>than</w:t>
      </w:r>
      <w:r w:rsidR="009D0D7B">
        <w:rPr>
          <w:rFonts w:ascii="Aptos Narrow" w:hAnsi="Aptos Narrow"/>
        </w:rPr>
        <w:t xml:space="preserve"> of training sample</w:t>
      </w:r>
      <w:r w:rsidR="00827F2A">
        <w:rPr>
          <w:rFonts w:ascii="Aptos Narrow" w:hAnsi="Aptos Narrow"/>
        </w:rPr>
        <w:t>.</w:t>
      </w:r>
      <w:r>
        <w:rPr>
          <w:rFonts w:ascii="Aptos Narrow" w:hAnsi="Aptos Narrow"/>
        </w:rPr>
        <w:t xml:space="preserve"> In-time testing typically assesses the model’s performance on data aligned with the same period as its training</w:t>
      </w:r>
      <w:r w:rsidR="00827F2A">
        <w:rPr>
          <w:rFonts w:ascii="Aptos Narrow" w:hAnsi="Aptos Narrow"/>
        </w:rPr>
        <w:t xml:space="preserve"> sample</w:t>
      </w:r>
      <w:r>
        <w:rPr>
          <w:rFonts w:ascii="Aptos Narrow" w:hAnsi="Aptos Narrow"/>
        </w:rPr>
        <w:t xml:space="preserve">, providing insights into its immediate effectiveness. However, due to the </w:t>
      </w:r>
      <w:r w:rsidR="00827F2A">
        <w:rPr>
          <w:rFonts w:ascii="Aptos Narrow" w:hAnsi="Aptos Narrow"/>
        </w:rPr>
        <w:t>difference in vintages</w:t>
      </w:r>
      <w:r>
        <w:rPr>
          <w:rFonts w:ascii="Aptos Narrow" w:hAnsi="Aptos Narrow"/>
        </w:rPr>
        <w:t xml:space="preserve">, this assessment </w:t>
      </w:r>
      <w:r w:rsidR="00827F2A">
        <w:rPr>
          <w:rFonts w:ascii="Aptos Narrow" w:hAnsi="Aptos Narrow"/>
        </w:rPr>
        <w:t>i</w:t>
      </w:r>
      <w:r>
        <w:rPr>
          <w:rFonts w:ascii="Aptos Narrow" w:hAnsi="Aptos Narrow"/>
        </w:rPr>
        <w:t xml:space="preserve">s not feasible. </w:t>
      </w:r>
    </w:p>
    <w:p w14:paraId="403C7C43" w14:textId="77777777" w:rsidR="00137EEF" w:rsidRDefault="00137EEF" w:rsidP="009A13B1">
      <w:pPr>
        <w:shd w:val="clear" w:color="auto" w:fill="DAEEF3" w:themeFill="accent5" w:themeFillTint="33"/>
        <w:jc w:val="both"/>
        <w:rPr>
          <w:rFonts w:ascii="Aptos Narrow" w:hAnsi="Aptos Narrow"/>
        </w:rPr>
      </w:pPr>
    </w:p>
    <w:p w14:paraId="06B66006" w14:textId="77777777" w:rsidR="003C62EB" w:rsidRDefault="003C62EB" w:rsidP="003C62EB">
      <w:pPr>
        <w:shd w:val="clear" w:color="auto" w:fill="DAEEF3" w:themeFill="accent5" w:themeFillTint="33"/>
        <w:rPr>
          <w:rFonts w:ascii="Aptos Narrow" w:hAnsi="Aptos Narrow"/>
        </w:rPr>
      </w:pPr>
    </w:p>
    <w:p w14:paraId="3E7A0BCB" w14:textId="77777777" w:rsidR="003C62EB" w:rsidRDefault="003C62EB" w:rsidP="003C62EB"/>
    <w:p w14:paraId="6A05DB9B" w14:textId="5301E40A" w:rsidR="003C62EB" w:rsidRDefault="003C62EB" w:rsidP="003C62EB">
      <w:pPr>
        <w:rPr>
          <w:rStyle w:val="IntenseEmphasis"/>
        </w:rPr>
      </w:pPr>
      <w:r>
        <w:rPr>
          <w:rStyle w:val="IntenseEmphasis"/>
        </w:rPr>
        <w:t>Out-of-time</w:t>
      </w:r>
    </w:p>
    <w:p w14:paraId="7DC6AB03" w14:textId="77777777" w:rsidR="003C62EB" w:rsidRDefault="003C62EB" w:rsidP="003C62EB">
      <w:r>
        <w:rPr>
          <w:rStyle w:val="SubtleEmphasis"/>
        </w:rPr>
        <w:t>Use this section for backtesting using data from the time period different from the in-sample data.</w:t>
      </w:r>
    </w:p>
    <w:p w14:paraId="1B531AA9" w14:textId="77777777" w:rsidR="003C62EB" w:rsidRDefault="003C62EB" w:rsidP="000C258D"/>
    <w:p w14:paraId="21AFB748" w14:textId="77777777" w:rsidR="00737A94" w:rsidRDefault="00737A94" w:rsidP="00737A94">
      <w:pPr>
        <w:shd w:val="clear" w:color="auto" w:fill="DAEEF3" w:themeFill="accent5" w:themeFillTint="33"/>
        <w:jc w:val="both"/>
        <w:rPr>
          <w:rFonts w:ascii="Aptos Narrow" w:hAnsi="Aptos Narrow"/>
        </w:rPr>
      </w:pPr>
      <w:bookmarkStart w:id="906" w:name="OLE_LINK75"/>
      <w:r>
        <w:rPr>
          <w:rFonts w:ascii="Aptos Narrow" w:hAnsi="Aptos Narrow"/>
        </w:rPr>
        <w:t>Model Owner:</w:t>
      </w:r>
    </w:p>
    <w:p w14:paraId="660E4B9B" w14:textId="226BB0DF" w:rsidR="00681A54" w:rsidRDefault="00681A54" w:rsidP="009A13B1">
      <w:pPr>
        <w:shd w:val="clear" w:color="auto" w:fill="DAEEF3" w:themeFill="accent5" w:themeFillTint="33"/>
        <w:jc w:val="both"/>
        <w:rPr>
          <w:rFonts w:ascii="Aptos Narrow" w:hAnsi="Aptos Narrow"/>
        </w:rPr>
      </w:pPr>
      <w:r>
        <w:rPr>
          <w:rFonts w:ascii="Aptos Narrow" w:hAnsi="Aptos Narrow"/>
        </w:rPr>
        <w:t>Backtesting was conducted on a current (</w:t>
      </w:r>
      <w:r w:rsidR="00137EEF">
        <w:rPr>
          <w:rFonts w:ascii="Aptos Narrow" w:hAnsi="Aptos Narrow"/>
        </w:rPr>
        <w:t xml:space="preserve">which serves as </w:t>
      </w:r>
      <w:r>
        <w:rPr>
          <w:rFonts w:ascii="Aptos Narrow" w:hAnsi="Aptos Narrow"/>
        </w:rPr>
        <w:t xml:space="preserve">out-of-time) dataset covering the vintage period from January 2024 to November 2024. This evaluation provided an independent assessment of the LexisNexis Fraud Intelligence Model’s ability to </w:t>
      </w:r>
      <w:r w:rsidR="00123629">
        <w:rPr>
          <w:rFonts w:ascii="Aptos Narrow" w:hAnsi="Aptos Narrow"/>
        </w:rPr>
        <w:t>generalize</w:t>
      </w:r>
      <w:r>
        <w:rPr>
          <w:rFonts w:ascii="Aptos Narrow" w:hAnsi="Aptos Narrow"/>
        </w:rPr>
        <w:t xml:space="preserve"> new, unseen data. Key performance metrics, including AUC (area under curve) and FDR (fraud detection rate) were computed to validate the model’s effectiveness. </w:t>
      </w:r>
    </w:p>
    <w:p w14:paraId="0B115D24" w14:textId="77777777" w:rsidR="00681A54" w:rsidRDefault="00681A54" w:rsidP="009A13B1">
      <w:pPr>
        <w:shd w:val="clear" w:color="auto" w:fill="DAEEF3" w:themeFill="accent5" w:themeFillTint="33"/>
        <w:jc w:val="both"/>
        <w:rPr>
          <w:rFonts w:ascii="Aptos Narrow" w:hAnsi="Aptos Narrow"/>
        </w:rPr>
      </w:pPr>
    </w:p>
    <w:p w14:paraId="68487191" w14:textId="3475B023" w:rsidR="005864F2" w:rsidRDefault="005864F2" w:rsidP="009A13B1">
      <w:pPr>
        <w:shd w:val="clear" w:color="auto" w:fill="DAEEF3" w:themeFill="accent5" w:themeFillTint="33"/>
        <w:jc w:val="both"/>
        <w:rPr>
          <w:rFonts w:ascii="Aptos Narrow" w:hAnsi="Aptos Narrow"/>
        </w:rPr>
      </w:pPr>
      <w:r w:rsidRPr="00AF4D93">
        <w:rPr>
          <w:rFonts w:ascii="Aptos Narrow" w:hAnsi="Aptos Narrow"/>
        </w:rPr>
        <w:t>The following performance table</w:t>
      </w:r>
      <w:r>
        <w:rPr>
          <w:rFonts w:ascii="Aptos Narrow" w:hAnsi="Aptos Narrow"/>
        </w:rPr>
        <w:t xml:space="preserve"> </w:t>
      </w:r>
      <w:r w:rsidRPr="00AF4D93">
        <w:rPr>
          <w:rFonts w:ascii="Aptos Narrow" w:hAnsi="Aptos Narrow"/>
        </w:rPr>
        <w:t>measures the predictive nature of the Fraud Intelligence model</w:t>
      </w:r>
      <w:r>
        <w:rPr>
          <w:rFonts w:ascii="Aptos Narrow" w:hAnsi="Aptos Narrow"/>
        </w:rPr>
        <w:t>:</w:t>
      </w:r>
    </w:p>
    <w:p w14:paraId="3E39C089" w14:textId="77777777" w:rsidR="005864F2" w:rsidRDefault="005864F2" w:rsidP="005864F2">
      <w:pPr>
        <w:shd w:val="clear" w:color="auto" w:fill="DAEEF3" w:themeFill="accent5" w:themeFillTint="33"/>
        <w:rPr>
          <w:rFonts w:ascii="Aptos Narrow" w:hAnsi="Aptos Narrow"/>
        </w:rPr>
      </w:pPr>
    </w:p>
    <w:tbl>
      <w:tblPr>
        <w:tblStyle w:val="TableGrid"/>
        <w:tblW w:w="0" w:type="auto"/>
        <w:tblLook w:val="04A0" w:firstRow="1" w:lastRow="0" w:firstColumn="1" w:lastColumn="0" w:noHBand="0" w:noVBand="1"/>
      </w:tblPr>
      <w:tblGrid>
        <w:gridCol w:w="1438"/>
        <w:gridCol w:w="1438"/>
        <w:gridCol w:w="1438"/>
        <w:gridCol w:w="1439"/>
        <w:gridCol w:w="1439"/>
        <w:gridCol w:w="1439"/>
        <w:gridCol w:w="1439"/>
      </w:tblGrid>
      <w:tr w:rsidR="005864F2" w14:paraId="39B058BE" w14:textId="77777777">
        <w:tc>
          <w:tcPr>
            <w:tcW w:w="1438" w:type="dxa"/>
            <w:shd w:val="clear" w:color="auto" w:fill="17365D" w:themeFill="text2" w:themeFillShade="BF"/>
          </w:tcPr>
          <w:p w14:paraId="489C2115" w14:textId="77777777" w:rsidR="005864F2" w:rsidRPr="00130C7B" w:rsidRDefault="005864F2">
            <w:pPr>
              <w:jc w:val="center"/>
              <w:rPr>
                <w:rFonts w:ascii="Aptos Narrow" w:hAnsi="Aptos Narrow"/>
                <w:b/>
                <w:bCs/>
              </w:rPr>
            </w:pPr>
            <w:r w:rsidRPr="00130C7B">
              <w:rPr>
                <w:rFonts w:ascii="Aptos Narrow" w:hAnsi="Aptos Narrow"/>
                <w:b/>
                <w:bCs/>
              </w:rPr>
              <w:t>Sample Type</w:t>
            </w:r>
          </w:p>
        </w:tc>
        <w:tc>
          <w:tcPr>
            <w:tcW w:w="1438" w:type="dxa"/>
            <w:shd w:val="clear" w:color="auto" w:fill="17365D" w:themeFill="text2" w:themeFillShade="BF"/>
          </w:tcPr>
          <w:p w14:paraId="28AE1040" w14:textId="77777777" w:rsidR="005864F2" w:rsidRPr="00130C7B" w:rsidRDefault="005864F2">
            <w:pPr>
              <w:jc w:val="center"/>
              <w:rPr>
                <w:rFonts w:ascii="Aptos Narrow" w:hAnsi="Aptos Narrow"/>
                <w:b/>
                <w:bCs/>
              </w:rPr>
            </w:pPr>
            <w:r w:rsidRPr="00130C7B">
              <w:rPr>
                <w:rFonts w:ascii="Aptos Narrow" w:hAnsi="Aptos Narrow"/>
                <w:b/>
                <w:bCs/>
              </w:rPr>
              <w:t>Model</w:t>
            </w:r>
          </w:p>
        </w:tc>
        <w:tc>
          <w:tcPr>
            <w:tcW w:w="1438" w:type="dxa"/>
            <w:shd w:val="clear" w:color="auto" w:fill="17365D" w:themeFill="text2" w:themeFillShade="BF"/>
          </w:tcPr>
          <w:p w14:paraId="38B23720" w14:textId="77777777" w:rsidR="005864F2" w:rsidRPr="00130C7B" w:rsidRDefault="005864F2">
            <w:pPr>
              <w:jc w:val="center"/>
              <w:rPr>
                <w:rFonts w:ascii="Aptos Narrow" w:hAnsi="Aptos Narrow"/>
                <w:b/>
                <w:bCs/>
              </w:rPr>
            </w:pPr>
            <w:r w:rsidRPr="00130C7B">
              <w:rPr>
                <w:rFonts w:ascii="Aptos Narrow" w:hAnsi="Aptos Narrow"/>
                <w:b/>
                <w:bCs/>
              </w:rPr>
              <w:t>AUC</w:t>
            </w:r>
          </w:p>
        </w:tc>
        <w:tc>
          <w:tcPr>
            <w:tcW w:w="1439" w:type="dxa"/>
            <w:shd w:val="clear" w:color="auto" w:fill="17365D" w:themeFill="text2" w:themeFillShade="BF"/>
          </w:tcPr>
          <w:p w14:paraId="27F9923B" w14:textId="77777777" w:rsidR="005864F2" w:rsidRPr="00130C7B" w:rsidRDefault="005864F2">
            <w:pPr>
              <w:jc w:val="center"/>
              <w:rPr>
                <w:rFonts w:ascii="Aptos Narrow" w:hAnsi="Aptos Narrow"/>
                <w:b/>
                <w:bCs/>
              </w:rPr>
            </w:pPr>
            <w:r w:rsidRPr="00130C7B">
              <w:rPr>
                <w:rFonts w:ascii="Aptos Narrow" w:hAnsi="Aptos Narrow"/>
                <w:b/>
                <w:bCs/>
              </w:rPr>
              <w:t>FDR1</w:t>
            </w:r>
          </w:p>
        </w:tc>
        <w:tc>
          <w:tcPr>
            <w:tcW w:w="1439" w:type="dxa"/>
            <w:shd w:val="clear" w:color="auto" w:fill="17365D" w:themeFill="text2" w:themeFillShade="BF"/>
          </w:tcPr>
          <w:p w14:paraId="2C6B9F7A" w14:textId="77777777" w:rsidR="005864F2" w:rsidRPr="00130C7B" w:rsidRDefault="005864F2">
            <w:pPr>
              <w:jc w:val="center"/>
              <w:rPr>
                <w:rFonts w:ascii="Aptos Narrow" w:hAnsi="Aptos Narrow"/>
                <w:b/>
                <w:bCs/>
              </w:rPr>
            </w:pPr>
            <w:r w:rsidRPr="00130C7B">
              <w:rPr>
                <w:rFonts w:ascii="Aptos Narrow" w:hAnsi="Aptos Narrow"/>
                <w:b/>
                <w:bCs/>
              </w:rPr>
              <w:t>FDR3</w:t>
            </w:r>
          </w:p>
        </w:tc>
        <w:tc>
          <w:tcPr>
            <w:tcW w:w="1439" w:type="dxa"/>
            <w:shd w:val="clear" w:color="auto" w:fill="17365D" w:themeFill="text2" w:themeFillShade="BF"/>
          </w:tcPr>
          <w:p w14:paraId="37D1CE15" w14:textId="77777777" w:rsidR="005864F2" w:rsidRPr="00130C7B" w:rsidRDefault="005864F2">
            <w:pPr>
              <w:jc w:val="center"/>
              <w:rPr>
                <w:rFonts w:ascii="Aptos Narrow" w:hAnsi="Aptos Narrow"/>
                <w:b/>
                <w:bCs/>
              </w:rPr>
            </w:pPr>
            <w:r w:rsidRPr="00130C7B">
              <w:rPr>
                <w:rFonts w:ascii="Aptos Narrow" w:hAnsi="Aptos Narrow"/>
                <w:b/>
                <w:bCs/>
              </w:rPr>
              <w:t>FDR5</w:t>
            </w:r>
          </w:p>
        </w:tc>
        <w:tc>
          <w:tcPr>
            <w:tcW w:w="1439" w:type="dxa"/>
            <w:shd w:val="clear" w:color="auto" w:fill="17365D" w:themeFill="text2" w:themeFillShade="BF"/>
          </w:tcPr>
          <w:p w14:paraId="06DBCF67" w14:textId="77777777" w:rsidR="005864F2" w:rsidRPr="00130C7B" w:rsidRDefault="005864F2">
            <w:pPr>
              <w:jc w:val="center"/>
              <w:rPr>
                <w:rFonts w:ascii="Aptos Narrow" w:hAnsi="Aptos Narrow"/>
                <w:b/>
                <w:bCs/>
              </w:rPr>
            </w:pPr>
            <w:r w:rsidRPr="00130C7B">
              <w:rPr>
                <w:rFonts w:ascii="Aptos Narrow" w:hAnsi="Aptos Narrow"/>
                <w:b/>
                <w:bCs/>
              </w:rPr>
              <w:t>FDR10</w:t>
            </w:r>
          </w:p>
        </w:tc>
      </w:tr>
      <w:tr w:rsidR="005864F2" w14:paraId="48A2EEC7" w14:textId="77777777">
        <w:tc>
          <w:tcPr>
            <w:tcW w:w="1438" w:type="dxa"/>
          </w:tcPr>
          <w:p w14:paraId="07FCC57D" w14:textId="77777777" w:rsidR="005864F2" w:rsidRDefault="005864F2">
            <w:pPr>
              <w:rPr>
                <w:rFonts w:ascii="Aptos Narrow" w:hAnsi="Aptos Narrow"/>
              </w:rPr>
            </w:pPr>
            <w:r>
              <w:rPr>
                <w:rFonts w:ascii="Aptos Narrow" w:hAnsi="Aptos Narrow"/>
              </w:rPr>
              <w:t>Current</w:t>
            </w:r>
          </w:p>
          <w:p w14:paraId="3D493EF3" w14:textId="50B5EE34" w:rsidR="005864F2" w:rsidRDefault="005864F2">
            <w:pPr>
              <w:rPr>
                <w:rFonts w:ascii="Aptos Narrow" w:hAnsi="Aptos Narrow"/>
              </w:rPr>
            </w:pPr>
            <w:r>
              <w:rPr>
                <w:rFonts w:ascii="Aptos Narrow" w:hAnsi="Aptos Narrow"/>
              </w:rPr>
              <w:t>(Jan24-Nov24)</w:t>
            </w:r>
          </w:p>
        </w:tc>
        <w:tc>
          <w:tcPr>
            <w:tcW w:w="1438" w:type="dxa"/>
          </w:tcPr>
          <w:p w14:paraId="3E00C685" w14:textId="77777777" w:rsidR="005864F2" w:rsidRPr="00130C7B" w:rsidRDefault="005864F2">
            <w:pPr>
              <w:rPr>
                <w:rFonts w:ascii="Aptos Narrow" w:hAnsi="Aptos Narrow"/>
              </w:rPr>
            </w:pPr>
            <w:r w:rsidRPr="00130C7B">
              <w:rPr>
                <w:rFonts w:ascii="Aptos Narrow" w:hAnsi="Aptos Narrow"/>
              </w:rPr>
              <w:t>Fraud</w:t>
            </w:r>
          </w:p>
          <w:p w14:paraId="3ECCB8C7" w14:textId="77777777" w:rsidR="005864F2" w:rsidRPr="00130C7B" w:rsidRDefault="005864F2">
            <w:pPr>
              <w:rPr>
                <w:rFonts w:ascii="Aptos Narrow" w:hAnsi="Aptos Narrow"/>
              </w:rPr>
            </w:pPr>
            <w:r w:rsidRPr="00130C7B">
              <w:rPr>
                <w:rFonts w:ascii="Aptos Narrow" w:hAnsi="Aptos Narrow"/>
              </w:rPr>
              <w:t>Intelligence -</w:t>
            </w:r>
          </w:p>
          <w:p w14:paraId="4ED989AD" w14:textId="77777777" w:rsidR="005864F2" w:rsidRDefault="005864F2">
            <w:pPr>
              <w:rPr>
                <w:rFonts w:ascii="Aptos Narrow" w:hAnsi="Aptos Narrow"/>
              </w:rPr>
            </w:pPr>
            <w:r w:rsidRPr="00130C7B">
              <w:rPr>
                <w:rFonts w:ascii="Aptos Narrow" w:hAnsi="Aptos Narrow"/>
              </w:rPr>
              <w:t>Bankcard</w:t>
            </w:r>
          </w:p>
        </w:tc>
        <w:tc>
          <w:tcPr>
            <w:tcW w:w="1438" w:type="dxa"/>
          </w:tcPr>
          <w:p w14:paraId="0A839475" w14:textId="624C53F4" w:rsidR="005864F2" w:rsidRDefault="005864F2">
            <w:pPr>
              <w:jc w:val="center"/>
              <w:rPr>
                <w:rFonts w:ascii="Aptos Narrow" w:hAnsi="Aptos Narrow"/>
              </w:rPr>
            </w:pPr>
            <w:r w:rsidRPr="00130C7B">
              <w:rPr>
                <w:rFonts w:ascii="Aptos Narrow" w:hAnsi="Aptos Narrow"/>
              </w:rPr>
              <w:t>0.</w:t>
            </w:r>
            <w:r>
              <w:rPr>
                <w:rFonts w:ascii="Aptos Narrow" w:hAnsi="Aptos Narrow"/>
              </w:rPr>
              <w:t>7</w:t>
            </w:r>
            <w:r w:rsidR="00EA5405">
              <w:rPr>
                <w:rFonts w:ascii="Aptos Narrow" w:hAnsi="Aptos Narrow"/>
              </w:rPr>
              <w:t>66</w:t>
            </w:r>
          </w:p>
        </w:tc>
        <w:tc>
          <w:tcPr>
            <w:tcW w:w="1439" w:type="dxa"/>
          </w:tcPr>
          <w:p w14:paraId="74E3017A" w14:textId="41E2BA0B" w:rsidR="005864F2" w:rsidRDefault="005864F2">
            <w:pPr>
              <w:jc w:val="center"/>
              <w:rPr>
                <w:rFonts w:ascii="Aptos Narrow" w:hAnsi="Aptos Narrow"/>
              </w:rPr>
            </w:pPr>
            <w:r>
              <w:rPr>
                <w:rFonts w:ascii="Aptos Narrow" w:hAnsi="Aptos Narrow"/>
              </w:rPr>
              <w:t>56.7%</w:t>
            </w:r>
          </w:p>
        </w:tc>
        <w:tc>
          <w:tcPr>
            <w:tcW w:w="1439" w:type="dxa"/>
          </w:tcPr>
          <w:p w14:paraId="43BC8F45" w14:textId="44163FA6" w:rsidR="005864F2" w:rsidRDefault="005864F2">
            <w:pPr>
              <w:jc w:val="center"/>
              <w:rPr>
                <w:rFonts w:ascii="Aptos Narrow" w:hAnsi="Aptos Narrow"/>
              </w:rPr>
            </w:pPr>
            <w:r>
              <w:rPr>
                <w:rFonts w:ascii="Aptos Narrow" w:hAnsi="Aptos Narrow"/>
              </w:rPr>
              <w:t>66.3</w:t>
            </w:r>
            <w:r w:rsidRPr="00130C7B">
              <w:rPr>
                <w:rFonts w:ascii="Aptos Narrow" w:hAnsi="Aptos Narrow"/>
              </w:rPr>
              <w:t>%</w:t>
            </w:r>
          </w:p>
        </w:tc>
        <w:tc>
          <w:tcPr>
            <w:tcW w:w="1439" w:type="dxa"/>
          </w:tcPr>
          <w:p w14:paraId="33D11DEA" w14:textId="40C40B10" w:rsidR="005864F2" w:rsidRDefault="005864F2">
            <w:pPr>
              <w:jc w:val="center"/>
              <w:rPr>
                <w:rFonts w:ascii="Aptos Narrow" w:hAnsi="Aptos Narrow"/>
              </w:rPr>
            </w:pPr>
            <w:r>
              <w:rPr>
                <w:rFonts w:ascii="Aptos Narrow" w:hAnsi="Aptos Narrow"/>
              </w:rPr>
              <w:t>63.5</w:t>
            </w:r>
            <w:r w:rsidRPr="00130C7B">
              <w:rPr>
                <w:rFonts w:ascii="Aptos Narrow" w:hAnsi="Aptos Narrow"/>
              </w:rPr>
              <w:t>%</w:t>
            </w:r>
          </w:p>
        </w:tc>
        <w:tc>
          <w:tcPr>
            <w:tcW w:w="1439" w:type="dxa"/>
          </w:tcPr>
          <w:p w14:paraId="7875574C" w14:textId="48F41F1D" w:rsidR="005864F2" w:rsidRDefault="005864F2">
            <w:pPr>
              <w:jc w:val="center"/>
              <w:rPr>
                <w:rFonts w:ascii="Aptos Narrow" w:hAnsi="Aptos Narrow"/>
              </w:rPr>
            </w:pPr>
            <w:r>
              <w:rPr>
                <w:rFonts w:ascii="Aptos Narrow" w:hAnsi="Aptos Narrow"/>
              </w:rPr>
              <w:t>5</w:t>
            </w:r>
            <w:r w:rsidRPr="00130C7B">
              <w:rPr>
                <w:rFonts w:ascii="Aptos Narrow" w:hAnsi="Aptos Narrow"/>
              </w:rPr>
              <w:t>8.</w:t>
            </w:r>
            <w:r>
              <w:rPr>
                <w:rFonts w:ascii="Aptos Narrow" w:hAnsi="Aptos Narrow"/>
              </w:rPr>
              <w:t>6</w:t>
            </w:r>
            <w:r w:rsidRPr="00130C7B">
              <w:rPr>
                <w:rFonts w:ascii="Aptos Narrow" w:hAnsi="Aptos Narrow"/>
              </w:rPr>
              <w:t>%</w:t>
            </w:r>
          </w:p>
        </w:tc>
      </w:tr>
    </w:tbl>
    <w:p w14:paraId="2DAF1EFD" w14:textId="77777777" w:rsidR="005864F2" w:rsidRDefault="005864F2" w:rsidP="005864F2">
      <w:pPr>
        <w:shd w:val="clear" w:color="auto" w:fill="DAEEF3" w:themeFill="accent5" w:themeFillTint="33"/>
        <w:rPr>
          <w:rFonts w:ascii="Aptos Narrow" w:hAnsi="Aptos Narrow"/>
        </w:rPr>
      </w:pPr>
    </w:p>
    <w:p w14:paraId="61F61107" w14:textId="167F5F12" w:rsidR="00681A54" w:rsidRDefault="00681A54" w:rsidP="009A13B1">
      <w:pPr>
        <w:shd w:val="clear" w:color="auto" w:fill="DAEEF3" w:themeFill="accent5" w:themeFillTint="33"/>
        <w:jc w:val="both"/>
        <w:rPr>
          <w:rFonts w:ascii="Aptos Narrow" w:hAnsi="Aptos Narrow"/>
        </w:rPr>
      </w:pPr>
      <w:r>
        <w:rPr>
          <w:rFonts w:ascii="Aptos Narrow" w:hAnsi="Aptos Narrow"/>
        </w:rPr>
        <w:t xml:space="preserve">The AUC score demonstrates the model’s strong discriminatory power in distinguishing between high-risk and low-risk cases. Additionally, the FDR indicates that the model is capable of effectively identifying a significant proportion of fraud cases within the dataset. </w:t>
      </w:r>
    </w:p>
    <w:p w14:paraId="4C10BA15" w14:textId="777C980B" w:rsidR="00681A54" w:rsidRDefault="00681A54" w:rsidP="009A13B1">
      <w:pPr>
        <w:shd w:val="clear" w:color="auto" w:fill="DAEEF3" w:themeFill="accent5" w:themeFillTint="33"/>
        <w:jc w:val="both"/>
        <w:rPr>
          <w:rFonts w:ascii="Aptos Narrow" w:hAnsi="Aptos Narrow"/>
        </w:rPr>
      </w:pPr>
      <w:r>
        <w:rPr>
          <w:rFonts w:ascii="Aptos Narrow" w:hAnsi="Aptos Narrow"/>
        </w:rPr>
        <w:t xml:space="preserve">The backtesting process confirms the robustness of the model and above results reinforce the model’s predictive accuracy and operational reliability. </w:t>
      </w:r>
    </w:p>
    <w:p w14:paraId="157CE94A" w14:textId="77777777" w:rsidR="009D0D7B" w:rsidRDefault="009D0D7B" w:rsidP="009A13B1">
      <w:pPr>
        <w:shd w:val="clear" w:color="auto" w:fill="DAEEF3" w:themeFill="accent5" w:themeFillTint="33"/>
        <w:jc w:val="both"/>
        <w:rPr>
          <w:rFonts w:ascii="Aptos Narrow" w:hAnsi="Aptos Narrow"/>
        </w:rPr>
      </w:pPr>
    </w:p>
    <w:p w14:paraId="6B794F92" w14:textId="434E37C8" w:rsidR="009D0D7B" w:rsidRDefault="009D0D7B" w:rsidP="009A13B1">
      <w:pPr>
        <w:shd w:val="clear" w:color="auto" w:fill="DAEEF3" w:themeFill="accent5" w:themeFillTint="33"/>
        <w:jc w:val="both"/>
        <w:rPr>
          <w:rFonts w:ascii="Aptos Narrow" w:hAnsi="Aptos Narrow"/>
        </w:rPr>
      </w:pPr>
      <w:r>
        <w:rPr>
          <w:rFonts w:ascii="Aptos Narrow" w:hAnsi="Aptos Narrow"/>
        </w:rPr>
        <w:object w:dxaOrig="1538" w:dyaOrig="993" w14:anchorId="1A493B6F">
          <v:shape id="_x0000_i1058" type="#_x0000_t75" style="width:77.25pt;height:49.5pt" o:ole="">
            <v:imagedata r:id="rId56" o:title=""/>
          </v:shape>
          <o:OLEObject Type="Embed" ProgID="Excel.Sheet.12" ShapeID="_x0000_i1058" DrawAspect="Icon" ObjectID="_1795962265" r:id="rId57"/>
        </w:object>
      </w:r>
      <w:bookmarkStart w:id="907" w:name="_MON_1794763589"/>
      <w:bookmarkEnd w:id="907"/>
      <w:r>
        <w:rPr>
          <w:rFonts w:ascii="Aptos Narrow" w:hAnsi="Aptos Narrow"/>
        </w:rPr>
        <w:object w:dxaOrig="1538" w:dyaOrig="993" w14:anchorId="2ABEDE22">
          <v:shape id="_x0000_i1059" type="#_x0000_t75" style="width:77.25pt;height:49.5pt" o:ole="">
            <v:imagedata r:id="rId58" o:title=""/>
          </v:shape>
          <o:OLEObject Type="Embed" ProgID="Word.Document.12" ShapeID="_x0000_i1059" DrawAspect="Icon" ObjectID="_1795962266" r:id="rId59">
            <o:FieldCodes>\s</o:FieldCodes>
          </o:OLEObject>
        </w:object>
      </w:r>
    </w:p>
    <w:p w14:paraId="7A30783F" w14:textId="77777777" w:rsidR="004C726A" w:rsidRDefault="004C726A" w:rsidP="009A13B1">
      <w:pPr>
        <w:shd w:val="clear" w:color="auto" w:fill="DAEEF3" w:themeFill="accent5" w:themeFillTint="33"/>
        <w:jc w:val="both"/>
        <w:rPr>
          <w:rFonts w:ascii="Aptos Narrow" w:hAnsi="Aptos Narrow"/>
        </w:rPr>
      </w:pPr>
    </w:p>
    <w:bookmarkEnd w:id="906"/>
    <w:p w14:paraId="72218D44" w14:textId="77777777" w:rsidR="003C62EB" w:rsidRDefault="003C62EB" w:rsidP="000C258D"/>
    <w:p w14:paraId="5C40D0A5" w14:textId="77777777" w:rsidR="002C21A8" w:rsidRDefault="002C21A8" w:rsidP="000C258D"/>
    <w:p w14:paraId="523CAA35" w14:textId="2EF46E50" w:rsidR="003C62EB" w:rsidRDefault="002C21A8" w:rsidP="002C21A8">
      <w:pPr>
        <w:pStyle w:val="Heading3"/>
      </w:pPr>
      <w:bookmarkStart w:id="908" w:name="_Toc163230525"/>
      <w:r>
        <w:rPr>
          <w:rFonts w:hint="eastAsia"/>
        </w:rPr>
        <w:t>Model Explainability Testing</w:t>
      </w:r>
      <w:bookmarkEnd w:id="908"/>
    </w:p>
    <w:p w14:paraId="17D8B42D" w14:textId="77777777" w:rsidR="002C21A8" w:rsidRDefault="002C21A8" w:rsidP="002C21A8">
      <w:pPr>
        <w:rPr>
          <w:rStyle w:val="SubtleEmphasis"/>
        </w:rPr>
      </w:pPr>
      <w:r w:rsidRPr="007D1E68">
        <w:rPr>
          <w:rStyle w:val="SubtleEmphasis"/>
          <w:b/>
          <w:bCs/>
        </w:rPr>
        <w:t>For machine learning models</w:t>
      </w:r>
      <w:r>
        <w:rPr>
          <w:rStyle w:val="SubtleEmphasis"/>
        </w:rPr>
        <w:t>, provide sufficient information to understand the drivers of the model outputs and the directionality of their impacts. Use feature importance, Partial Dependency Plots, and a global interpretation method that explains the relationship between model inputs and outputs (e.g., SHAP feature importance, permutation-based feature importance, etc.)</w:t>
      </w:r>
    </w:p>
    <w:p w14:paraId="28618350" w14:textId="77777777" w:rsidR="007D1E68" w:rsidRDefault="007D1E68" w:rsidP="002C21A8">
      <w:pPr>
        <w:rPr>
          <w:rStyle w:val="SubtleEmphasis"/>
        </w:rPr>
      </w:pPr>
    </w:p>
    <w:p w14:paraId="6F84D3CC" w14:textId="52F8A868" w:rsidR="002C21A8" w:rsidRDefault="002C21A8" w:rsidP="002C21A8">
      <w:pPr>
        <w:rPr>
          <w:rStyle w:val="SubtleEmphasis"/>
        </w:rPr>
      </w:pPr>
      <w:r>
        <w:rPr>
          <w:rStyle w:val="SubtleEmphasis"/>
        </w:rPr>
        <w:t xml:space="preserve">For models that require generation of adverse action reason codes, testing of local interpretability using methods such as LIME is also required. </w:t>
      </w:r>
    </w:p>
    <w:p w14:paraId="0D3562A9" w14:textId="77777777" w:rsidR="007D1E68" w:rsidRDefault="007D1E68" w:rsidP="002C21A8">
      <w:pPr>
        <w:rPr>
          <w:rStyle w:val="SubtleEmphasis"/>
        </w:rPr>
      </w:pPr>
    </w:p>
    <w:p w14:paraId="55BE34D1" w14:textId="3FF74C42" w:rsidR="002C21A8" w:rsidRDefault="002C21A8" w:rsidP="002C21A8">
      <w:r>
        <w:rPr>
          <w:rStyle w:val="SubtleEmphasis"/>
        </w:rPr>
        <w:t>Advantages and disadvantages of the selected explainability testing methods should be discussed as well.</w:t>
      </w:r>
    </w:p>
    <w:p w14:paraId="037C20BF" w14:textId="77777777" w:rsidR="002C21A8" w:rsidRDefault="002C21A8" w:rsidP="002C21A8"/>
    <w:p w14:paraId="2856B6CE"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37A18D95" w14:textId="025666D9" w:rsidR="00EE7808" w:rsidRDefault="00EE7808" w:rsidP="009A13B1">
      <w:pPr>
        <w:shd w:val="clear" w:color="auto" w:fill="DAEEF3" w:themeFill="accent5" w:themeFillTint="33"/>
        <w:jc w:val="both"/>
        <w:rPr>
          <w:rFonts w:ascii="Aptos Narrow" w:hAnsi="Aptos Narrow"/>
        </w:rPr>
      </w:pPr>
      <w:r>
        <w:rPr>
          <w:rFonts w:ascii="Aptos Narrow" w:hAnsi="Aptos Narrow"/>
        </w:rPr>
        <w:t>Model Explainability Testing ensures the model’s predictions are interpretable, actionable, and aligned with business objectives. It provides insights into the rationale behind fraud risk classifications, enhancing trust and transparency.</w:t>
      </w:r>
    </w:p>
    <w:p w14:paraId="6A1F74B1" w14:textId="5CCAED2A" w:rsidR="00EE7808" w:rsidRDefault="00EE7808" w:rsidP="009A13B1">
      <w:pPr>
        <w:shd w:val="clear" w:color="auto" w:fill="DAEEF3" w:themeFill="accent5" w:themeFillTint="33"/>
        <w:jc w:val="both"/>
        <w:rPr>
          <w:rFonts w:ascii="Aptos Narrow" w:hAnsi="Aptos Narrow"/>
        </w:rPr>
      </w:pPr>
      <w:r>
        <w:rPr>
          <w:rFonts w:ascii="Aptos Narrow" w:hAnsi="Aptos Narrow"/>
        </w:rPr>
        <w:t xml:space="preserve">Techniques such as Recursive Feature Elimination (RFE) were employed during the model development process to identify and </w:t>
      </w:r>
      <w:r w:rsidR="00B34D9A">
        <w:rPr>
          <w:rFonts w:ascii="Aptos Narrow" w:hAnsi="Aptos Narrow"/>
        </w:rPr>
        <w:t>keep</w:t>
      </w:r>
      <w:r>
        <w:rPr>
          <w:rFonts w:ascii="Aptos Narrow" w:hAnsi="Aptos Narrow"/>
        </w:rPr>
        <w:t xml:space="preserve"> the most impactful features, reducing redundancy and improving interpretability.</w:t>
      </w:r>
    </w:p>
    <w:p w14:paraId="6DDD6974" w14:textId="44713F9F" w:rsidR="003C33FF" w:rsidRDefault="003C33FF" w:rsidP="009A13B1">
      <w:pPr>
        <w:shd w:val="clear" w:color="auto" w:fill="DAEEF3" w:themeFill="accent5" w:themeFillTint="33"/>
        <w:jc w:val="both"/>
        <w:rPr>
          <w:rFonts w:ascii="Aptos Narrow" w:hAnsi="Aptos Narrow"/>
        </w:rPr>
      </w:pPr>
      <w:r>
        <w:rPr>
          <w:rFonts w:ascii="Aptos Narrow" w:hAnsi="Aptos Narrow"/>
        </w:rPr>
        <w:t xml:space="preserve">XGBoost, the primary algorithm for the model, has built-in capabilities to rank features based on their importance during training. By leveraging these rankings, the testing highlights how individual features contribute </w:t>
      </w:r>
      <w:r w:rsidR="006665F5">
        <w:rPr>
          <w:rFonts w:ascii="Aptos Narrow" w:hAnsi="Aptos Narrow"/>
        </w:rPr>
        <w:t>to</w:t>
      </w:r>
      <w:r>
        <w:rPr>
          <w:rFonts w:ascii="Aptos Narrow" w:hAnsi="Aptos Narrow"/>
        </w:rPr>
        <w:t xml:space="preserve"> the overall fraud risk score. </w:t>
      </w:r>
    </w:p>
    <w:p w14:paraId="21E3F6D8" w14:textId="77777777" w:rsidR="00EB13CD" w:rsidRDefault="00EB13CD" w:rsidP="009A13B1">
      <w:pPr>
        <w:shd w:val="clear" w:color="auto" w:fill="DAEEF3" w:themeFill="accent5" w:themeFillTint="33"/>
        <w:jc w:val="both"/>
        <w:rPr>
          <w:rFonts w:ascii="Aptos Narrow" w:hAnsi="Aptos Narrow"/>
        </w:rPr>
      </w:pPr>
    </w:p>
    <w:p w14:paraId="062AF9F9" w14:textId="7C00C953" w:rsidR="004C726A" w:rsidRDefault="00EB13CD" w:rsidP="009A13B1">
      <w:pPr>
        <w:shd w:val="clear" w:color="auto" w:fill="DAEEF3" w:themeFill="accent5" w:themeFillTint="33"/>
        <w:jc w:val="both"/>
        <w:rPr>
          <w:rFonts w:ascii="Aptos Narrow" w:hAnsi="Aptos Narrow"/>
        </w:rPr>
      </w:pPr>
      <w:r w:rsidRPr="00C0713F">
        <w:rPr>
          <w:rFonts w:ascii="Aptos Narrow" w:hAnsi="Aptos Narrow"/>
          <w:b/>
          <w:bCs/>
        </w:rPr>
        <w:t>For more details kindly refer to “</w:t>
      </w:r>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
    <w:p w14:paraId="41B9567D" w14:textId="3CB9068E" w:rsidR="004C726A" w:rsidRDefault="004C726A" w:rsidP="009A13B1">
      <w:pPr>
        <w:shd w:val="clear" w:color="auto" w:fill="DAEEF3" w:themeFill="accent5" w:themeFillTint="33"/>
        <w:jc w:val="both"/>
        <w:rPr>
          <w:rFonts w:ascii="Aptos Narrow" w:hAnsi="Aptos Narrow"/>
        </w:rPr>
      </w:pPr>
      <w:r>
        <w:rPr>
          <w:rFonts w:ascii="Aptos Narrow" w:hAnsi="Aptos Narrow"/>
        </w:rPr>
        <w:object w:dxaOrig="1538" w:dyaOrig="993" w14:anchorId="7E37C622">
          <v:shape id="_x0000_i1060" type="#_x0000_t75" style="width:77.25pt;height:49.5pt" o:ole="">
            <v:imagedata r:id="rId13" o:title=""/>
          </v:shape>
          <o:OLEObject Type="Embed" ProgID="AcroExch.Document.DC" ShapeID="_x0000_i1060" DrawAspect="Icon" ObjectID="_1795962267" r:id="rId60"/>
        </w:object>
      </w:r>
    </w:p>
    <w:p w14:paraId="40BB4216" w14:textId="77777777" w:rsidR="0019499A" w:rsidRDefault="0019499A" w:rsidP="009A13B1">
      <w:pPr>
        <w:shd w:val="clear" w:color="auto" w:fill="DAEEF3" w:themeFill="accent5" w:themeFillTint="33"/>
        <w:jc w:val="both"/>
        <w:rPr>
          <w:rFonts w:ascii="Aptos Narrow" w:hAnsi="Aptos Narrow"/>
        </w:rPr>
      </w:pPr>
    </w:p>
    <w:p w14:paraId="3EAE6E5E" w14:textId="77777777" w:rsidR="002C21A8" w:rsidRPr="002C21A8" w:rsidRDefault="002C21A8" w:rsidP="002C21A8"/>
    <w:p w14:paraId="3A8A3061" w14:textId="44061106" w:rsidR="003C62EB" w:rsidRDefault="003147F3" w:rsidP="00836691">
      <w:pPr>
        <w:pStyle w:val="Heading3"/>
      </w:pPr>
      <w:bookmarkStart w:id="909" w:name="_Toc163230526"/>
      <w:r>
        <w:lastRenderedPageBreak/>
        <w:t>Benchmarking</w:t>
      </w:r>
      <w:bookmarkEnd w:id="909"/>
    </w:p>
    <w:p w14:paraId="630AA3A2" w14:textId="1723AF3E" w:rsidR="003147F3" w:rsidRDefault="003147F3" w:rsidP="003147F3">
      <w:pPr>
        <w:rPr>
          <w:rStyle w:val="SubtleEmphasis"/>
        </w:rPr>
      </w:pPr>
      <w:r>
        <w:rPr>
          <w:rStyle w:val="SubtleEmphasis"/>
        </w:rPr>
        <w:t xml:space="preserve">Compare model results with alternative results using other models and/or other data (if available). Describe the benchmark model or data in sufficient detail to enable an assessment of its value as a reference point. For example, a benchmark model that is also a formal Challenger model that has been independently validated (with a successful validation outcome) would be a stronger reference point than a benchmark model that may be available but that has not been extensively tested. Similarly, external </w:t>
      </w:r>
      <w:r>
        <w:rPr>
          <w:rStyle w:val="SubtleEmphasis"/>
          <w:u w:val="single"/>
        </w:rPr>
        <w:t>peer</w:t>
      </w:r>
      <w:r>
        <w:rPr>
          <w:rStyle w:val="SubtleEmphasis"/>
        </w:rPr>
        <w:t xml:space="preserve"> data may be more relevant in a benchmark comparison than broader industry data. Provide a detailed narrative explaining the outcome of the comparison and any notable differences between the model outputs and benchmarks.</w:t>
      </w:r>
    </w:p>
    <w:p w14:paraId="17CD6A4D" w14:textId="77777777" w:rsidR="003147F3" w:rsidRDefault="003147F3" w:rsidP="003147F3">
      <w:pPr>
        <w:rPr>
          <w:rStyle w:val="SubtleEmphasis"/>
        </w:rPr>
      </w:pPr>
    </w:p>
    <w:p w14:paraId="30BEF200" w14:textId="77777777" w:rsidR="00737A94" w:rsidRDefault="00737A94" w:rsidP="00737A94">
      <w:pPr>
        <w:shd w:val="clear" w:color="auto" w:fill="DAEEF3" w:themeFill="accent5" w:themeFillTint="33"/>
        <w:jc w:val="both"/>
        <w:rPr>
          <w:rFonts w:ascii="Aptos Narrow" w:hAnsi="Aptos Narrow"/>
        </w:rPr>
      </w:pPr>
      <w:bookmarkStart w:id="910" w:name="OLE_LINK79"/>
      <w:bookmarkStart w:id="911" w:name="OLE_LINK46"/>
      <w:bookmarkStart w:id="912" w:name="OLE_LINK77"/>
      <w:r>
        <w:rPr>
          <w:rFonts w:ascii="Aptos Narrow" w:hAnsi="Aptos Narrow"/>
        </w:rPr>
        <w:t>Model Owner:</w:t>
      </w:r>
    </w:p>
    <w:p w14:paraId="49B61341" w14:textId="77777777" w:rsidR="0019499A" w:rsidRDefault="0019499A" w:rsidP="009A13B1">
      <w:pPr>
        <w:shd w:val="clear" w:color="auto" w:fill="DAEEF3" w:themeFill="accent5" w:themeFillTint="33"/>
        <w:jc w:val="both"/>
        <w:rPr>
          <w:rFonts w:ascii="Aptos Narrow" w:hAnsi="Aptos Narrow"/>
        </w:rPr>
      </w:pPr>
      <w:r>
        <w:rPr>
          <w:rFonts w:ascii="Aptos Narrow" w:hAnsi="Aptos Narrow"/>
        </w:rPr>
        <w:t xml:space="preserve">For Benchmarking purpose, IDB9.5, the most recent flagship model for bankcard fraud detection, was utilized as a reference to evaluate LexisNexis Fraud Intelligence (LNFI). </w:t>
      </w:r>
    </w:p>
    <w:p w14:paraId="690D7097" w14:textId="77777777" w:rsidR="0019499A" w:rsidRDefault="0019499A" w:rsidP="009A13B1">
      <w:pPr>
        <w:shd w:val="clear" w:color="auto" w:fill="DAEEF3" w:themeFill="accent5" w:themeFillTint="33"/>
        <w:jc w:val="both"/>
        <w:rPr>
          <w:rFonts w:ascii="Aptos Narrow" w:hAnsi="Aptos Narrow"/>
        </w:rPr>
      </w:pPr>
    </w:p>
    <w:p w14:paraId="707D9422" w14:textId="73446998" w:rsidR="0019499A" w:rsidRDefault="0019499A" w:rsidP="009A13B1">
      <w:pPr>
        <w:shd w:val="clear" w:color="auto" w:fill="DAEEF3" w:themeFill="accent5" w:themeFillTint="33"/>
        <w:jc w:val="both"/>
        <w:rPr>
          <w:rFonts w:ascii="Aptos Narrow" w:hAnsi="Aptos Narrow"/>
        </w:rPr>
      </w:pPr>
      <w:r w:rsidRPr="006D7146">
        <w:rPr>
          <w:rFonts w:ascii="Aptos Narrow" w:hAnsi="Aptos Narrow"/>
        </w:rPr>
        <w:t>To measure the score’s ability to predict, the following common metrics are evaluated: the AUC (area</w:t>
      </w:r>
      <w:r w:rsidR="00741A2E">
        <w:rPr>
          <w:rFonts w:ascii="Aptos Narrow" w:hAnsi="Aptos Narrow"/>
        </w:rPr>
        <w:t xml:space="preserve"> </w:t>
      </w:r>
      <w:r w:rsidRPr="006D7146">
        <w:rPr>
          <w:rFonts w:ascii="Aptos Narrow" w:hAnsi="Aptos Narrow"/>
        </w:rPr>
        <w:t>under curve) and the FDR (fraud detection rate). The AUC score is the relationship between true</w:t>
      </w:r>
      <w:r w:rsidR="00741A2E">
        <w:rPr>
          <w:rFonts w:ascii="Aptos Narrow" w:hAnsi="Aptos Narrow"/>
        </w:rPr>
        <w:t xml:space="preserve"> </w:t>
      </w:r>
      <w:r w:rsidRPr="006D7146">
        <w:rPr>
          <w:rFonts w:ascii="Aptos Narrow" w:hAnsi="Aptos Narrow"/>
        </w:rPr>
        <w:t>positives and true negatives. The higher the AUC score, the higher the accuracy of the model. Similarly,</w:t>
      </w:r>
      <w:r w:rsidR="00741A2E">
        <w:rPr>
          <w:rFonts w:ascii="Aptos Narrow" w:hAnsi="Aptos Narrow"/>
        </w:rPr>
        <w:t xml:space="preserve"> </w:t>
      </w:r>
      <w:r w:rsidRPr="006D7146">
        <w:rPr>
          <w:rFonts w:ascii="Aptos Narrow" w:hAnsi="Aptos Narrow"/>
        </w:rPr>
        <w:t>The FDR measures the percentage of fraud that is identified in the bottom nth percent depth of file.</w:t>
      </w:r>
    </w:p>
    <w:p w14:paraId="1CA8DCB5" w14:textId="77777777" w:rsidR="0019499A" w:rsidRDefault="0019499A" w:rsidP="009A13B1">
      <w:pPr>
        <w:shd w:val="clear" w:color="auto" w:fill="DAEEF3" w:themeFill="accent5" w:themeFillTint="33"/>
        <w:jc w:val="both"/>
        <w:rPr>
          <w:rFonts w:ascii="Aptos Narrow" w:hAnsi="Aptos Narrow"/>
        </w:rPr>
      </w:pPr>
    </w:p>
    <w:p w14:paraId="37B184AC" w14:textId="0DB51EAA" w:rsidR="0019499A" w:rsidRDefault="0019499A" w:rsidP="009A13B1">
      <w:pPr>
        <w:shd w:val="clear" w:color="auto" w:fill="DAEEF3" w:themeFill="accent5" w:themeFillTint="33"/>
        <w:jc w:val="both"/>
        <w:rPr>
          <w:rFonts w:ascii="Aptos Narrow" w:hAnsi="Aptos Narrow"/>
        </w:rPr>
      </w:pPr>
      <w:r w:rsidRPr="004D2DB3">
        <w:rPr>
          <w:rFonts w:ascii="Aptos Narrow" w:hAnsi="Aptos Narrow"/>
        </w:rPr>
        <w:t xml:space="preserve">The following performance table </w:t>
      </w:r>
      <w:r>
        <w:rPr>
          <w:rFonts w:ascii="Aptos Narrow" w:hAnsi="Aptos Narrow"/>
        </w:rPr>
        <w:t>is</w:t>
      </w:r>
      <w:r w:rsidRPr="004D2DB3">
        <w:rPr>
          <w:rFonts w:ascii="Aptos Narrow" w:hAnsi="Aptos Narrow"/>
        </w:rPr>
        <w:t xml:space="preserve"> based on the samples that were used during model development.</w:t>
      </w:r>
      <w:r w:rsidR="00741A2E">
        <w:rPr>
          <w:rFonts w:ascii="Aptos Narrow" w:hAnsi="Aptos Narrow"/>
        </w:rPr>
        <w:t xml:space="preserve"> </w:t>
      </w:r>
      <w:r w:rsidRPr="004D2DB3">
        <w:rPr>
          <w:rFonts w:ascii="Aptos Narrow" w:hAnsi="Aptos Narrow"/>
        </w:rPr>
        <w:t>These samples include training, validation, and test (out-of-time validation). The performance tables</w:t>
      </w:r>
      <w:r w:rsidR="00741A2E">
        <w:rPr>
          <w:rFonts w:ascii="Aptos Narrow" w:hAnsi="Aptos Narrow"/>
        </w:rPr>
        <w:t xml:space="preserve"> </w:t>
      </w:r>
      <w:r w:rsidRPr="004D2DB3">
        <w:rPr>
          <w:rFonts w:ascii="Aptos Narrow" w:hAnsi="Aptos Narrow"/>
        </w:rPr>
        <w:t>measure the predictive nature of the Fraud Intelligence model.</w:t>
      </w:r>
    </w:p>
    <w:p w14:paraId="303B7F92" w14:textId="77777777" w:rsidR="0019499A" w:rsidRDefault="0019499A" w:rsidP="0019499A">
      <w:pPr>
        <w:shd w:val="clear" w:color="auto" w:fill="DAEEF3" w:themeFill="accent5" w:themeFillTint="33"/>
        <w:rPr>
          <w:rFonts w:ascii="Aptos Narrow" w:hAnsi="Aptos Narrow"/>
        </w:rPr>
      </w:pPr>
    </w:p>
    <w:tbl>
      <w:tblPr>
        <w:tblStyle w:val="TableGrid"/>
        <w:tblW w:w="0" w:type="auto"/>
        <w:tblLook w:val="04A0" w:firstRow="1" w:lastRow="0" w:firstColumn="1" w:lastColumn="0" w:noHBand="0" w:noVBand="1"/>
      </w:tblPr>
      <w:tblGrid>
        <w:gridCol w:w="1438"/>
        <w:gridCol w:w="1438"/>
        <w:gridCol w:w="1438"/>
        <w:gridCol w:w="1439"/>
        <w:gridCol w:w="1439"/>
        <w:gridCol w:w="1439"/>
        <w:gridCol w:w="1439"/>
      </w:tblGrid>
      <w:tr w:rsidR="0019499A" w14:paraId="49FF6EA0" w14:textId="77777777">
        <w:tc>
          <w:tcPr>
            <w:tcW w:w="1438" w:type="dxa"/>
            <w:shd w:val="clear" w:color="auto" w:fill="17365D" w:themeFill="text2" w:themeFillShade="BF"/>
          </w:tcPr>
          <w:p w14:paraId="7599C9A5" w14:textId="77777777" w:rsidR="0019499A" w:rsidRPr="006D7146" w:rsidRDefault="0019499A">
            <w:pPr>
              <w:jc w:val="center"/>
              <w:rPr>
                <w:rFonts w:ascii="Aptos Narrow" w:hAnsi="Aptos Narrow"/>
                <w:b/>
                <w:bCs/>
              </w:rPr>
            </w:pPr>
            <w:r w:rsidRPr="006D7146">
              <w:rPr>
                <w:rFonts w:ascii="Aptos Narrow" w:hAnsi="Aptos Narrow"/>
                <w:b/>
                <w:bCs/>
              </w:rPr>
              <w:t>Sample Type</w:t>
            </w:r>
          </w:p>
        </w:tc>
        <w:tc>
          <w:tcPr>
            <w:tcW w:w="1438" w:type="dxa"/>
            <w:shd w:val="clear" w:color="auto" w:fill="17365D" w:themeFill="text2" w:themeFillShade="BF"/>
          </w:tcPr>
          <w:p w14:paraId="27D9B554" w14:textId="77777777" w:rsidR="0019499A" w:rsidRPr="006D7146" w:rsidRDefault="0019499A">
            <w:pPr>
              <w:jc w:val="center"/>
              <w:rPr>
                <w:rFonts w:ascii="Aptos Narrow" w:hAnsi="Aptos Narrow"/>
                <w:b/>
                <w:bCs/>
              </w:rPr>
            </w:pPr>
            <w:r w:rsidRPr="006D7146">
              <w:rPr>
                <w:rFonts w:ascii="Aptos Narrow" w:hAnsi="Aptos Narrow"/>
                <w:b/>
                <w:bCs/>
              </w:rPr>
              <w:t>Model</w:t>
            </w:r>
          </w:p>
        </w:tc>
        <w:tc>
          <w:tcPr>
            <w:tcW w:w="1438" w:type="dxa"/>
            <w:shd w:val="clear" w:color="auto" w:fill="17365D" w:themeFill="text2" w:themeFillShade="BF"/>
          </w:tcPr>
          <w:p w14:paraId="660E310E" w14:textId="77777777" w:rsidR="0019499A" w:rsidRPr="006D7146" w:rsidRDefault="0019499A">
            <w:pPr>
              <w:jc w:val="center"/>
              <w:rPr>
                <w:rFonts w:ascii="Aptos Narrow" w:hAnsi="Aptos Narrow"/>
                <w:b/>
                <w:bCs/>
              </w:rPr>
            </w:pPr>
            <w:r w:rsidRPr="006D7146">
              <w:rPr>
                <w:rFonts w:ascii="Aptos Narrow" w:hAnsi="Aptos Narrow"/>
                <w:b/>
                <w:bCs/>
              </w:rPr>
              <w:t>AUC</w:t>
            </w:r>
          </w:p>
        </w:tc>
        <w:tc>
          <w:tcPr>
            <w:tcW w:w="1439" w:type="dxa"/>
            <w:shd w:val="clear" w:color="auto" w:fill="17365D" w:themeFill="text2" w:themeFillShade="BF"/>
          </w:tcPr>
          <w:p w14:paraId="497CC23F" w14:textId="77777777" w:rsidR="0019499A" w:rsidRPr="006D7146" w:rsidRDefault="0019499A">
            <w:pPr>
              <w:jc w:val="center"/>
              <w:rPr>
                <w:rFonts w:ascii="Aptos Narrow" w:hAnsi="Aptos Narrow"/>
                <w:b/>
                <w:bCs/>
              </w:rPr>
            </w:pPr>
            <w:r w:rsidRPr="006D7146">
              <w:rPr>
                <w:rFonts w:ascii="Aptos Narrow" w:hAnsi="Aptos Narrow"/>
                <w:b/>
                <w:bCs/>
              </w:rPr>
              <w:t>FDR1</w:t>
            </w:r>
          </w:p>
        </w:tc>
        <w:tc>
          <w:tcPr>
            <w:tcW w:w="1439" w:type="dxa"/>
            <w:shd w:val="clear" w:color="auto" w:fill="17365D" w:themeFill="text2" w:themeFillShade="BF"/>
          </w:tcPr>
          <w:p w14:paraId="5234D4C2" w14:textId="77777777" w:rsidR="0019499A" w:rsidRPr="006D7146" w:rsidRDefault="0019499A">
            <w:pPr>
              <w:jc w:val="center"/>
              <w:rPr>
                <w:rFonts w:ascii="Aptos Narrow" w:hAnsi="Aptos Narrow"/>
                <w:b/>
                <w:bCs/>
              </w:rPr>
            </w:pPr>
            <w:r w:rsidRPr="006D7146">
              <w:rPr>
                <w:rFonts w:ascii="Aptos Narrow" w:hAnsi="Aptos Narrow"/>
                <w:b/>
                <w:bCs/>
              </w:rPr>
              <w:t>FDR3</w:t>
            </w:r>
          </w:p>
        </w:tc>
        <w:tc>
          <w:tcPr>
            <w:tcW w:w="1439" w:type="dxa"/>
            <w:shd w:val="clear" w:color="auto" w:fill="17365D" w:themeFill="text2" w:themeFillShade="BF"/>
          </w:tcPr>
          <w:p w14:paraId="4FD30991" w14:textId="77777777" w:rsidR="0019499A" w:rsidRPr="006D7146" w:rsidRDefault="0019499A">
            <w:pPr>
              <w:jc w:val="center"/>
              <w:rPr>
                <w:rFonts w:ascii="Aptos Narrow" w:hAnsi="Aptos Narrow"/>
                <w:b/>
                <w:bCs/>
              </w:rPr>
            </w:pPr>
            <w:r w:rsidRPr="006D7146">
              <w:rPr>
                <w:rFonts w:ascii="Aptos Narrow" w:hAnsi="Aptos Narrow"/>
                <w:b/>
                <w:bCs/>
              </w:rPr>
              <w:t>FDR5</w:t>
            </w:r>
          </w:p>
        </w:tc>
        <w:tc>
          <w:tcPr>
            <w:tcW w:w="1439" w:type="dxa"/>
            <w:shd w:val="clear" w:color="auto" w:fill="17365D" w:themeFill="text2" w:themeFillShade="BF"/>
          </w:tcPr>
          <w:p w14:paraId="6E22D983" w14:textId="77777777" w:rsidR="0019499A" w:rsidRPr="006D7146" w:rsidRDefault="0019499A">
            <w:pPr>
              <w:jc w:val="center"/>
              <w:rPr>
                <w:rFonts w:ascii="Aptos Narrow" w:hAnsi="Aptos Narrow"/>
                <w:b/>
                <w:bCs/>
              </w:rPr>
            </w:pPr>
            <w:r w:rsidRPr="006D7146">
              <w:rPr>
                <w:rFonts w:ascii="Aptos Narrow" w:hAnsi="Aptos Narrow"/>
                <w:b/>
                <w:bCs/>
              </w:rPr>
              <w:t>FDR10</w:t>
            </w:r>
          </w:p>
        </w:tc>
      </w:tr>
      <w:tr w:rsidR="0019499A" w14:paraId="1C1A03B8" w14:textId="77777777">
        <w:trPr>
          <w:trHeight w:val="458"/>
        </w:trPr>
        <w:tc>
          <w:tcPr>
            <w:tcW w:w="1438" w:type="dxa"/>
          </w:tcPr>
          <w:p w14:paraId="6743C9AA" w14:textId="77777777" w:rsidR="0019499A" w:rsidRDefault="0019499A">
            <w:pPr>
              <w:rPr>
                <w:rFonts w:ascii="Aptos Narrow" w:hAnsi="Aptos Narrow"/>
              </w:rPr>
            </w:pPr>
            <w:r>
              <w:rPr>
                <w:rFonts w:ascii="Aptos Narrow" w:hAnsi="Aptos Narrow"/>
              </w:rPr>
              <w:t>Overall</w:t>
            </w:r>
          </w:p>
        </w:tc>
        <w:tc>
          <w:tcPr>
            <w:tcW w:w="1438" w:type="dxa"/>
          </w:tcPr>
          <w:p w14:paraId="2E9C5AEC" w14:textId="77777777" w:rsidR="0019499A" w:rsidRDefault="0019499A">
            <w:pPr>
              <w:rPr>
                <w:rFonts w:ascii="Aptos Narrow" w:hAnsi="Aptos Narrow"/>
              </w:rPr>
            </w:pPr>
            <w:r w:rsidRPr="006D7146">
              <w:rPr>
                <w:rFonts w:ascii="Aptos Narrow" w:hAnsi="Aptos Narrow"/>
              </w:rPr>
              <w:t>Benchmark</w:t>
            </w:r>
          </w:p>
        </w:tc>
        <w:tc>
          <w:tcPr>
            <w:tcW w:w="1438" w:type="dxa"/>
          </w:tcPr>
          <w:p w14:paraId="3F58D33F" w14:textId="77777777" w:rsidR="0019499A" w:rsidRDefault="0019499A">
            <w:pPr>
              <w:jc w:val="center"/>
              <w:rPr>
                <w:rFonts w:ascii="Aptos Narrow" w:hAnsi="Aptos Narrow"/>
              </w:rPr>
            </w:pPr>
            <w:r w:rsidRPr="006D7146">
              <w:rPr>
                <w:rFonts w:ascii="Aptos Narrow" w:hAnsi="Aptos Narrow"/>
              </w:rPr>
              <w:t>0.895</w:t>
            </w:r>
          </w:p>
        </w:tc>
        <w:tc>
          <w:tcPr>
            <w:tcW w:w="1439" w:type="dxa"/>
          </w:tcPr>
          <w:p w14:paraId="4DACE49D" w14:textId="77777777" w:rsidR="0019499A" w:rsidRDefault="0019499A">
            <w:pPr>
              <w:jc w:val="center"/>
              <w:rPr>
                <w:rFonts w:ascii="Aptos Narrow" w:hAnsi="Aptos Narrow"/>
              </w:rPr>
            </w:pPr>
            <w:r w:rsidRPr="006D7146">
              <w:rPr>
                <w:rFonts w:ascii="Aptos Narrow" w:hAnsi="Aptos Narrow"/>
              </w:rPr>
              <w:t>35.9%</w:t>
            </w:r>
          </w:p>
        </w:tc>
        <w:tc>
          <w:tcPr>
            <w:tcW w:w="1439" w:type="dxa"/>
          </w:tcPr>
          <w:p w14:paraId="7CCB34DF" w14:textId="77777777" w:rsidR="0019499A" w:rsidRDefault="0019499A">
            <w:pPr>
              <w:jc w:val="center"/>
              <w:rPr>
                <w:rFonts w:ascii="Aptos Narrow" w:hAnsi="Aptos Narrow"/>
              </w:rPr>
            </w:pPr>
            <w:r w:rsidRPr="006D7146">
              <w:rPr>
                <w:rFonts w:ascii="Aptos Narrow" w:hAnsi="Aptos Narrow"/>
              </w:rPr>
              <w:t>54.2%</w:t>
            </w:r>
          </w:p>
        </w:tc>
        <w:tc>
          <w:tcPr>
            <w:tcW w:w="1439" w:type="dxa"/>
          </w:tcPr>
          <w:p w14:paraId="1AB8470D" w14:textId="77777777" w:rsidR="0019499A" w:rsidRDefault="0019499A">
            <w:pPr>
              <w:jc w:val="center"/>
              <w:rPr>
                <w:rFonts w:ascii="Aptos Narrow" w:hAnsi="Aptos Narrow"/>
              </w:rPr>
            </w:pPr>
            <w:r w:rsidRPr="006D7146">
              <w:rPr>
                <w:rFonts w:ascii="Aptos Narrow" w:hAnsi="Aptos Narrow"/>
              </w:rPr>
              <w:t>62.1%</w:t>
            </w:r>
          </w:p>
        </w:tc>
        <w:tc>
          <w:tcPr>
            <w:tcW w:w="1439" w:type="dxa"/>
          </w:tcPr>
          <w:p w14:paraId="2A8A70E6" w14:textId="77777777" w:rsidR="0019499A" w:rsidRDefault="0019499A">
            <w:pPr>
              <w:jc w:val="center"/>
              <w:rPr>
                <w:rFonts w:ascii="Aptos Narrow" w:hAnsi="Aptos Narrow"/>
              </w:rPr>
            </w:pPr>
            <w:r w:rsidRPr="006D7146">
              <w:rPr>
                <w:rFonts w:ascii="Aptos Narrow" w:hAnsi="Aptos Narrow"/>
              </w:rPr>
              <w:t>71.9%</w:t>
            </w:r>
          </w:p>
        </w:tc>
      </w:tr>
      <w:tr w:rsidR="0019499A" w14:paraId="1C4B8684" w14:textId="77777777">
        <w:tc>
          <w:tcPr>
            <w:tcW w:w="1438" w:type="dxa"/>
          </w:tcPr>
          <w:p w14:paraId="2D0D6D5B" w14:textId="77777777" w:rsidR="0019499A" w:rsidRDefault="0019499A">
            <w:pPr>
              <w:rPr>
                <w:rFonts w:ascii="Aptos Narrow" w:hAnsi="Aptos Narrow"/>
              </w:rPr>
            </w:pPr>
            <w:r>
              <w:rPr>
                <w:rFonts w:ascii="Aptos Narrow" w:hAnsi="Aptos Narrow"/>
              </w:rPr>
              <w:t>Overall</w:t>
            </w:r>
          </w:p>
        </w:tc>
        <w:tc>
          <w:tcPr>
            <w:tcW w:w="1438" w:type="dxa"/>
          </w:tcPr>
          <w:p w14:paraId="772908C8" w14:textId="77777777" w:rsidR="0019499A" w:rsidRPr="006D7146" w:rsidRDefault="0019499A">
            <w:pPr>
              <w:rPr>
                <w:rFonts w:ascii="Aptos Narrow" w:hAnsi="Aptos Narrow"/>
              </w:rPr>
            </w:pPr>
            <w:r w:rsidRPr="006D7146">
              <w:rPr>
                <w:rFonts w:ascii="Aptos Narrow" w:hAnsi="Aptos Narrow"/>
              </w:rPr>
              <w:t>Fraud</w:t>
            </w:r>
          </w:p>
          <w:p w14:paraId="7C42E0DB" w14:textId="77777777" w:rsidR="0019499A" w:rsidRPr="006D7146" w:rsidRDefault="0019499A">
            <w:pPr>
              <w:rPr>
                <w:rFonts w:ascii="Aptos Narrow" w:hAnsi="Aptos Narrow"/>
              </w:rPr>
            </w:pPr>
            <w:r w:rsidRPr="006D7146">
              <w:rPr>
                <w:rFonts w:ascii="Aptos Narrow" w:hAnsi="Aptos Narrow"/>
              </w:rPr>
              <w:t>Intelligence -</w:t>
            </w:r>
          </w:p>
          <w:p w14:paraId="2CB929AC" w14:textId="77777777" w:rsidR="0019499A" w:rsidRDefault="0019499A">
            <w:pPr>
              <w:rPr>
                <w:rFonts w:ascii="Aptos Narrow" w:hAnsi="Aptos Narrow"/>
              </w:rPr>
            </w:pPr>
            <w:r w:rsidRPr="006D7146">
              <w:rPr>
                <w:rFonts w:ascii="Aptos Narrow" w:hAnsi="Aptos Narrow"/>
              </w:rPr>
              <w:t>Bankcard</w:t>
            </w:r>
          </w:p>
        </w:tc>
        <w:tc>
          <w:tcPr>
            <w:tcW w:w="1438" w:type="dxa"/>
          </w:tcPr>
          <w:p w14:paraId="5680658E" w14:textId="77777777" w:rsidR="0019499A" w:rsidRDefault="0019499A">
            <w:pPr>
              <w:jc w:val="center"/>
              <w:rPr>
                <w:rFonts w:ascii="Aptos Narrow" w:hAnsi="Aptos Narrow"/>
              </w:rPr>
            </w:pPr>
            <w:r w:rsidRPr="006D7146">
              <w:rPr>
                <w:rFonts w:ascii="Aptos Narrow" w:hAnsi="Aptos Narrow"/>
              </w:rPr>
              <w:t>0.952</w:t>
            </w:r>
          </w:p>
        </w:tc>
        <w:tc>
          <w:tcPr>
            <w:tcW w:w="1439" w:type="dxa"/>
          </w:tcPr>
          <w:p w14:paraId="16C4C9A9" w14:textId="77777777" w:rsidR="0019499A" w:rsidRDefault="0019499A">
            <w:pPr>
              <w:jc w:val="center"/>
              <w:rPr>
                <w:rFonts w:ascii="Aptos Narrow" w:hAnsi="Aptos Narrow"/>
              </w:rPr>
            </w:pPr>
            <w:r w:rsidRPr="006D7146">
              <w:rPr>
                <w:rFonts w:ascii="Aptos Narrow" w:hAnsi="Aptos Narrow"/>
              </w:rPr>
              <w:t>50.0%</w:t>
            </w:r>
          </w:p>
        </w:tc>
        <w:tc>
          <w:tcPr>
            <w:tcW w:w="1439" w:type="dxa"/>
          </w:tcPr>
          <w:p w14:paraId="16792067" w14:textId="77777777" w:rsidR="0019499A" w:rsidRDefault="0019499A">
            <w:pPr>
              <w:jc w:val="center"/>
              <w:rPr>
                <w:rFonts w:ascii="Aptos Narrow" w:hAnsi="Aptos Narrow"/>
              </w:rPr>
            </w:pPr>
            <w:r w:rsidRPr="006D7146">
              <w:rPr>
                <w:rFonts w:ascii="Aptos Narrow" w:hAnsi="Aptos Narrow"/>
              </w:rPr>
              <w:t>71.7%</w:t>
            </w:r>
          </w:p>
        </w:tc>
        <w:tc>
          <w:tcPr>
            <w:tcW w:w="1439" w:type="dxa"/>
          </w:tcPr>
          <w:p w14:paraId="3FDCD840" w14:textId="77777777" w:rsidR="0019499A" w:rsidRDefault="0019499A">
            <w:pPr>
              <w:jc w:val="center"/>
              <w:rPr>
                <w:rFonts w:ascii="Aptos Narrow" w:hAnsi="Aptos Narrow"/>
              </w:rPr>
            </w:pPr>
            <w:r w:rsidRPr="006D7146">
              <w:rPr>
                <w:rFonts w:ascii="Aptos Narrow" w:hAnsi="Aptos Narrow"/>
              </w:rPr>
              <w:t>78.2%</w:t>
            </w:r>
          </w:p>
        </w:tc>
        <w:tc>
          <w:tcPr>
            <w:tcW w:w="1439" w:type="dxa"/>
          </w:tcPr>
          <w:p w14:paraId="1660D802" w14:textId="77777777" w:rsidR="0019499A" w:rsidRDefault="0019499A">
            <w:pPr>
              <w:jc w:val="center"/>
              <w:rPr>
                <w:rFonts w:ascii="Aptos Narrow" w:hAnsi="Aptos Narrow"/>
              </w:rPr>
            </w:pPr>
            <w:r w:rsidRPr="006D7146">
              <w:rPr>
                <w:rFonts w:ascii="Aptos Narrow" w:hAnsi="Aptos Narrow"/>
              </w:rPr>
              <w:t>85.1%</w:t>
            </w:r>
          </w:p>
        </w:tc>
      </w:tr>
      <w:tr w:rsidR="0019499A" w14:paraId="2A50B097" w14:textId="77777777">
        <w:tc>
          <w:tcPr>
            <w:tcW w:w="1438" w:type="dxa"/>
          </w:tcPr>
          <w:p w14:paraId="18743BDD" w14:textId="77777777" w:rsidR="0019499A" w:rsidRDefault="0019499A">
            <w:pPr>
              <w:rPr>
                <w:rFonts w:ascii="Aptos Narrow" w:hAnsi="Aptos Narrow"/>
              </w:rPr>
            </w:pPr>
            <w:r>
              <w:rPr>
                <w:rFonts w:ascii="Aptos Narrow" w:hAnsi="Aptos Narrow"/>
              </w:rPr>
              <w:t>Training</w:t>
            </w:r>
          </w:p>
        </w:tc>
        <w:tc>
          <w:tcPr>
            <w:tcW w:w="1438" w:type="dxa"/>
          </w:tcPr>
          <w:p w14:paraId="3E2952D2" w14:textId="77777777" w:rsidR="0019499A" w:rsidRPr="006D7146" w:rsidRDefault="0019499A">
            <w:pPr>
              <w:rPr>
                <w:rFonts w:ascii="Aptos Narrow" w:hAnsi="Aptos Narrow"/>
              </w:rPr>
            </w:pPr>
            <w:r w:rsidRPr="006D7146">
              <w:rPr>
                <w:rFonts w:ascii="Aptos Narrow" w:hAnsi="Aptos Narrow"/>
              </w:rPr>
              <w:t>Benchmark</w:t>
            </w:r>
          </w:p>
        </w:tc>
        <w:tc>
          <w:tcPr>
            <w:tcW w:w="1438" w:type="dxa"/>
          </w:tcPr>
          <w:p w14:paraId="525B0B58" w14:textId="77777777" w:rsidR="0019499A" w:rsidRPr="006D7146" w:rsidRDefault="0019499A">
            <w:pPr>
              <w:jc w:val="center"/>
              <w:rPr>
                <w:rFonts w:ascii="Aptos Narrow" w:hAnsi="Aptos Narrow"/>
              </w:rPr>
            </w:pPr>
            <w:r w:rsidRPr="0025287C">
              <w:rPr>
                <w:rFonts w:ascii="Aptos Narrow" w:hAnsi="Aptos Narrow"/>
              </w:rPr>
              <w:t>0.896</w:t>
            </w:r>
          </w:p>
        </w:tc>
        <w:tc>
          <w:tcPr>
            <w:tcW w:w="1439" w:type="dxa"/>
          </w:tcPr>
          <w:p w14:paraId="09CF0CA2" w14:textId="77777777" w:rsidR="0019499A" w:rsidRPr="006D7146" w:rsidRDefault="0019499A">
            <w:pPr>
              <w:jc w:val="center"/>
              <w:rPr>
                <w:rFonts w:ascii="Aptos Narrow" w:hAnsi="Aptos Narrow"/>
              </w:rPr>
            </w:pPr>
            <w:r w:rsidRPr="0025287C">
              <w:rPr>
                <w:rFonts w:ascii="Aptos Narrow" w:hAnsi="Aptos Narrow"/>
              </w:rPr>
              <w:t>36.9%</w:t>
            </w:r>
          </w:p>
        </w:tc>
        <w:tc>
          <w:tcPr>
            <w:tcW w:w="1439" w:type="dxa"/>
          </w:tcPr>
          <w:p w14:paraId="67245846" w14:textId="77777777" w:rsidR="0019499A" w:rsidRPr="006D7146" w:rsidRDefault="0019499A">
            <w:pPr>
              <w:jc w:val="center"/>
              <w:rPr>
                <w:rFonts w:ascii="Aptos Narrow" w:hAnsi="Aptos Narrow"/>
              </w:rPr>
            </w:pPr>
            <w:r w:rsidRPr="0025287C">
              <w:rPr>
                <w:rFonts w:ascii="Aptos Narrow" w:hAnsi="Aptos Narrow"/>
              </w:rPr>
              <w:t>55.1%</w:t>
            </w:r>
          </w:p>
        </w:tc>
        <w:tc>
          <w:tcPr>
            <w:tcW w:w="1439" w:type="dxa"/>
          </w:tcPr>
          <w:p w14:paraId="785B62D2" w14:textId="77777777" w:rsidR="0019499A" w:rsidRPr="006D7146" w:rsidRDefault="0019499A">
            <w:pPr>
              <w:jc w:val="center"/>
              <w:rPr>
                <w:rFonts w:ascii="Aptos Narrow" w:hAnsi="Aptos Narrow"/>
              </w:rPr>
            </w:pPr>
            <w:r w:rsidRPr="0025287C">
              <w:rPr>
                <w:rFonts w:ascii="Aptos Narrow" w:hAnsi="Aptos Narrow"/>
              </w:rPr>
              <w:t>62.8%</w:t>
            </w:r>
          </w:p>
        </w:tc>
        <w:tc>
          <w:tcPr>
            <w:tcW w:w="1439" w:type="dxa"/>
          </w:tcPr>
          <w:p w14:paraId="64EB19FB" w14:textId="77777777" w:rsidR="0019499A" w:rsidRPr="006D7146" w:rsidRDefault="0019499A">
            <w:pPr>
              <w:jc w:val="center"/>
              <w:rPr>
                <w:rFonts w:ascii="Aptos Narrow" w:hAnsi="Aptos Narrow"/>
              </w:rPr>
            </w:pPr>
            <w:r w:rsidRPr="0025287C">
              <w:rPr>
                <w:rFonts w:ascii="Aptos Narrow" w:hAnsi="Aptos Narrow"/>
              </w:rPr>
              <w:t>72.6%</w:t>
            </w:r>
          </w:p>
        </w:tc>
      </w:tr>
      <w:tr w:rsidR="0019499A" w14:paraId="1F17C338" w14:textId="77777777">
        <w:tc>
          <w:tcPr>
            <w:tcW w:w="1438" w:type="dxa"/>
          </w:tcPr>
          <w:p w14:paraId="749354BD" w14:textId="77777777" w:rsidR="0019499A" w:rsidRDefault="0019499A">
            <w:pPr>
              <w:rPr>
                <w:rFonts w:ascii="Aptos Narrow" w:hAnsi="Aptos Narrow"/>
              </w:rPr>
            </w:pPr>
            <w:r>
              <w:rPr>
                <w:rFonts w:ascii="Aptos Narrow" w:hAnsi="Aptos Narrow"/>
              </w:rPr>
              <w:t>Training</w:t>
            </w:r>
          </w:p>
        </w:tc>
        <w:tc>
          <w:tcPr>
            <w:tcW w:w="1438" w:type="dxa"/>
          </w:tcPr>
          <w:p w14:paraId="5326C63A" w14:textId="77777777" w:rsidR="0019499A" w:rsidRPr="006D7146" w:rsidRDefault="0019499A">
            <w:pPr>
              <w:rPr>
                <w:rFonts w:ascii="Aptos Narrow" w:hAnsi="Aptos Narrow"/>
              </w:rPr>
            </w:pPr>
            <w:r w:rsidRPr="006D7146">
              <w:rPr>
                <w:rFonts w:ascii="Aptos Narrow" w:hAnsi="Aptos Narrow"/>
              </w:rPr>
              <w:t>Fraud</w:t>
            </w:r>
          </w:p>
          <w:p w14:paraId="118F8ABF" w14:textId="77777777" w:rsidR="0019499A" w:rsidRPr="006D7146" w:rsidRDefault="0019499A">
            <w:pPr>
              <w:rPr>
                <w:rFonts w:ascii="Aptos Narrow" w:hAnsi="Aptos Narrow"/>
              </w:rPr>
            </w:pPr>
            <w:r w:rsidRPr="006D7146">
              <w:rPr>
                <w:rFonts w:ascii="Aptos Narrow" w:hAnsi="Aptos Narrow"/>
              </w:rPr>
              <w:t>Intelligence -</w:t>
            </w:r>
          </w:p>
          <w:p w14:paraId="4ACA7589" w14:textId="77777777" w:rsidR="0019499A" w:rsidRPr="006D7146" w:rsidRDefault="0019499A">
            <w:pPr>
              <w:rPr>
                <w:rFonts w:ascii="Aptos Narrow" w:hAnsi="Aptos Narrow"/>
              </w:rPr>
            </w:pPr>
            <w:r w:rsidRPr="006D7146">
              <w:rPr>
                <w:rFonts w:ascii="Aptos Narrow" w:hAnsi="Aptos Narrow"/>
              </w:rPr>
              <w:t>Bankcard</w:t>
            </w:r>
          </w:p>
        </w:tc>
        <w:tc>
          <w:tcPr>
            <w:tcW w:w="1438" w:type="dxa"/>
          </w:tcPr>
          <w:p w14:paraId="540BF2CB" w14:textId="77777777" w:rsidR="0019499A" w:rsidRPr="006D7146" w:rsidRDefault="0019499A">
            <w:pPr>
              <w:jc w:val="center"/>
              <w:rPr>
                <w:rFonts w:ascii="Aptos Narrow" w:hAnsi="Aptos Narrow"/>
              </w:rPr>
            </w:pPr>
            <w:r w:rsidRPr="0025287C">
              <w:rPr>
                <w:rFonts w:ascii="Aptos Narrow" w:hAnsi="Aptos Narrow"/>
              </w:rPr>
              <w:t>0.960</w:t>
            </w:r>
          </w:p>
        </w:tc>
        <w:tc>
          <w:tcPr>
            <w:tcW w:w="1439" w:type="dxa"/>
          </w:tcPr>
          <w:p w14:paraId="696E3068" w14:textId="77777777" w:rsidR="0019499A" w:rsidRPr="006D7146" w:rsidRDefault="0019499A">
            <w:pPr>
              <w:jc w:val="center"/>
              <w:rPr>
                <w:rFonts w:ascii="Aptos Narrow" w:hAnsi="Aptos Narrow"/>
              </w:rPr>
            </w:pPr>
            <w:r w:rsidRPr="0025287C">
              <w:rPr>
                <w:rFonts w:ascii="Aptos Narrow" w:hAnsi="Aptos Narrow"/>
              </w:rPr>
              <w:t>52.5%</w:t>
            </w:r>
          </w:p>
        </w:tc>
        <w:tc>
          <w:tcPr>
            <w:tcW w:w="1439" w:type="dxa"/>
          </w:tcPr>
          <w:p w14:paraId="4343FDBE" w14:textId="77777777" w:rsidR="0019499A" w:rsidRPr="006D7146" w:rsidRDefault="0019499A">
            <w:pPr>
              <w:jc w:val="center"/>
              <w:rPr>
                <w:rFonts w:ascii="Aptos Narrow" w:hAnsi="Aptos Narrow"/>
              </w:rPr>
            </w:pPr>
            <w:r w:rsidRPr="0025287C">
              <w:rPr>
                <w:rFonts w:ascii="Aptos Narrow" w:hAnsi="Aptos Narrow"/>
              </w:rPr>
              <w:t>73.8%</w:t>
            </w:r>
          </w:p>
        </w:tc>
        <w:tc>
          <w:tcPr>
            <w:tcW w:w="1439" w:type="dxa"/>
          </w:tcPr>
          <w:p w14:paraId="226A3472" w14:textId="77777777" w:rsidR="0019499A" w:rsidRPr="006D7146" w:rsidRDefault="0019499A">
            <w:pPr>
              <w:jc w:val="center"/>
              <w:rPr>
                <w:rFonts w:ascii="Aptos Narrow" w:hAnsi="Aptos Narrow"/>
              </w:rPr>
            </w:pPr>
            <w:r w:rsidRPr="0025287C">
              <w:rPr>
                <w:rFonts w:ascii="Aptos Narrow" w:hAnsi="Aptos Narrow"/>
              </w:rPr>
              <w:t>80.0%</w:t>
            </w:r>
          </w:p>
        </w:tc>
        <w:tc>
          <w:tcPr>
            <w:tcW w:w="1439" w:type="dxa"/>
          </w:tcPr>
          <w:p w14:paraId="5F6ACBC2" w14:textId="77777777" w:rsidR="0019499A" w:rsidRPr="006D7146" w:rsidRDefault="0019499A">
            <w:pPr>
              <w:jc w:val="center"/>
              <w:rPr>
                <w:rFonts w:ascii="Aptos Narrow" w:hAnsi="Aptos Narrow"/>
              </w:rPr>
            </w:pPr>
            <w:r w:rsidRPr="0025287C">
              <w:rPr>
                <w:rFonts w:ascii="Aptos Narrow" w:hAnsi="Aptos Narrow"/>
              </w:rPr>
              <w:t>86.6%</w:t>
            </w:r>
          </w:p>
        </w:tc>
      </w:tr>
      <w:tr w:rsidR="0019499A" w14:paraId="1CAB9DC4" w14:textId="77777777">
        <w:tc>
          <w:tcPr>
            <w:tcW w:w="1438" w:type="dxa"/>
          </w:tcPr>
          <w:p w14:paraId="6DA90AD7" w14:textId="77777777" w:rsidR="0019499A" w:rsidRDefault="0019499A">
            <w:pPr>
              <w:rPr>
                <w:rFonts w:ascii="Aptos Narrow" w:hAnsi="Aptos Narrow"/>
              </w:rPr>
            </w:pPr>
            <w:r>
              <w:rPr>
                <w:rFonts w:ascii="Aptos Narrow" w:hAnsi="Aptos Narrow"/>
              </w:rPr>
              <w:t>Validation</w:t>
            </w:r>
          </w:p>
        </w:tc>
        <w:tc>
          <w:tcPr>
            <w:tcW w:w="1438" w:type="dxa"/>
          </w:tcPr>
          <w:p w14:paraId="0911CF99" w14:textId="77777777" w:rsidR="0019499A" w:rsidRPr="006D7146" w:rsidRDefault="0019499A">
            <w:pPr>
              <w:rPr>
                <w:rFonts w:ascii="Aptos Narrow" w:hAnsi="Aptos Narrow"/>
              </w:rPr>
            </w:pPr>
            <w:r w:rsidRPr="006D7146">
              <w:rPr>
                <w:rFonts w:ascii="Aptos Narrow" w:hAnsi="Aptos Narrow"/>
              </w:rPr>
              <w:t>Benchmark</w:t>
            </w:r>
          </w:p>
        </w:tc>
        <w:tc>
          <w:tcPr>
            <w:tcW w:w="1438" w:type="dxa"/>
          </w:tcPr>
          <w:p w14:paraId="0B55CCDE" w14:textId="77777777" w:rsidR="0019499A" w:rsidRPr="0025287C" w:rsidRDefault="0019499A">
            <w:pPr>
              <w:jc w:val="center"/>
              <w:rPr>
                <w:rFonts w:ascii="Aptos Narrow" w:hAnsi="Aptos Narrow"/>
              </w:rPr>
            </w:pPr>
            <w:r w:rsidRPr="0025287C">
              <w:rPr>
                <w:rFonts w:ascii="Aptos Narrow" w:hAnsi="Aptos Narrow"/>
              </w:rPr>
              <w:t>0.897</w:t>
            </w:r>
          </w:p>
        </w:tc>
        <w:tc>
          <w:tcPr>
            <w:tcW w:w="1439" w:type="dxa"/>
          </w:tcPr>
          <w:p w14:paraId="75A12189" w14:textId="77777777" w:rsidR="0019499A" w:rsidRPr="0025287C" w:rsidRDefault="0019499A">
            <w:pPr>
              <w:jc w:val="center"/>
              <w:rPr>
                <w:rFonts w:ascii="Aptos Narrow" w:hAnsi="Aptos Narrow"/>
              </w:rPr>
            </w:pPr>
            <w:r w:rsidRPr="0025287C">
              <w:rPr>
                <w:rFonts w:ascii="Aptos Narrow" w:hAnsi="Aptos Narrow"/>
              </w:rPr>
              <w:t>37.0%</w:t>
            </w:r>
          </w:p>
        </w:tc>
        <w:tc>
          <w:tcPr>
            <w:tcW w:w="1439" w:type="dxa"/>
          </w:tcPr>
          <w:p w14:paraId="41906A26" w14:textId="77777777" w:rsidR="0019499A" w:rsidRPr="0025287C" w:rsidRDefault="0019499A">
            <w:pPr>
              <w:jc w:val="center"/>
              <w:rPr>
                <w:rFonts w:ascii="Aptos Narrow" w:hAnsi="Aptos Narrow"/>
              </w:rPr>
            </w:pPr>
            <w:r w:rsidRPr="0025287C">
              <w:rPr>
                <w:rFonts w:ascii="Aptos Narrow" w:hAnsi="Aptos Narrow"/>
              </w:rPr>
              <w:t>55.1%</w:t>
            </w:r>
          </w:p>
        </w:tc>
        <w:tc>
          <w:tcPr>
            <w:tcW w:w="1439" w:type="dxa"/>
          </w:tcPr>
          <w:p w14:paraId="5C450480" w14:textId="77777777" w:rsidR="0019499A" w:rsidRPr="0025287C" w:rsidRDefault="0019499A">
            <w:pPr>
              <w:jc w:val="center"/>
              <w:rPr>
                <w:rFonts w:ascii="Aptos Narrow" w:hAnsi="Aptos Narrow"/>
              </w:rPr>
            </w:pPr>
            <w:r w:rsidRPr="0025287C">
              <w:rPr>
                <w:rFonts w:ascii="Aptos Narrow" w:hAnsi="Aptos Narrow"/>
              </w:rPr>
              <w:t>62.9%</w:t>
            </w:r>
          </w:p>
        </w:tc>
        <w:tc>
          <w:tcPr>
            <w:tcW w:w="1439" w:type="dxa"/>
          </w:tcPr>
          <w:p w14:paraId="5ECA9464" w14:textId="77777777" w:rsidR="0019499A" w:rsidRPr="0025287C" w:rsidRDefault="0019499A">
            <w:pPr>
              <w:jc w:val="center"/>
              <w:rPr>
                <w:rFonts w:ascii="Aptos Narrow" w:hAnsi="Aptos Narrow"/>
              </w:rPr>
            </w:pPr>
            <w:r w:rsidRPr="0025287C">
              <w:rPr>
                <w:rFonts w:ascii="Aptos Narrow" w:hAnsi="Aptos Narrow"/>
              </w:rPr>
              <w:t>72.7%</w:t>
            </w:r>
          </w:p>
        </w:tc>
      </w:tr>
      <w:tr w:rsidR="0019499A" w14:paraId="6D94B4B0" w14:textId="77777777">
        <w:tc>
          <w:tcPr>
            <w:tcW w:w="1438" w:type="dxa"/>
          </w:tcPr>
          <w:p w14:paraId="7ED02F15" w14:textId="77777777" w:rsidR="0019499A" w:rsidRDefault="0019499A">
            <w:pPr>
              <w:rPr>
                <w:rFonts w:ascii="Aptos Narrow" w:hAnsi="Aptos Narrow"/>
              </w:rPr>
            </w:pPr>
            <w:r>
              <w:rPr>
                <w:rFonts w:ascii="Aptos Narrow" w:hAnsi="Aptos Narrow"/>
              </w:rPr>
              <w:t>Validation</w:t>
            </w:r>
          </w:p>
        </w:tc>
        <w:tc>
          <w:tcPr>
            <w:tcW w:w="1438" w:type="dxa"/>
          </w:tcPr>
          <w:p w14:paraId="13AB3264" w14:textId="77777777" w:rsidR="0019499A" w:rsidRPr="006D7146" w:rsidRDefault="0019499A">
            <w:pPr>
              <w:rPr>
                <w:rFonts w:ascii="Aptos Narrow" w:hAnsi="Aptos Narrow"/>
              </w:rPr>
            </w:pPr>
            <w:r w:rsidRPr="006D7146">
              <w:rPr>
                <w:rFonts w:ascii="Aptos Narrow" w:hAnsi="Aptos Narrow"/>
              </w:rPr>
              <w:t>Fraud</w:t>
            </w:r>
          </w:p>
          <w:p w14:paraId="29B8E040" w14:textId="77777777" w:rsidR="0019499A" w:rsidRPr="006D7146" w:rsidRDefault="0019499A">
            <w:pPr>
              <w:rPr>
                <w:rFonts w:ascii="Aptos Narrow" w:hAnsi="Aptos Narrow"/>
              </w:rPr>
            </w:pPr>
            <w:r w:rsidRPr="006D7146">
              <w:rPr>
                <w:rFonts w:ascii="Aptos Narrow" w:hAnsi="Aptos Narrow"/>
              </w:rPr>
              <w:t>Intelligence -</w:t>
            </w:r>
          </w:p>
          <w:p w14:paraId="347FBA63" w14:textId="77777777" w:rsidR="0019499A" w:rsidRPr="006D7146" w:rsidRDefault="0019499A">
            <w:pPr>
              <w:rPr>
                <w:rFonts w:ascii="Aptos Narrow" w:hAnsi="Aptos Narrow"/>
              </w:rPr>
            </w:pPr>
            <w:r w:rsidRPr="006D7146">
              <w:rPr>
                <w:rFonts w:ascii="Aptos Narrow" w:hAnsi="Aptos Narrow"/>
              </w:rPr>
              <w:t>Bankcard</w:t>
            </w:r>
          </w:p>
        </w:tc>
        <w:tc>
          <w:tcPr>
            <w:tcW w:w="1438" w:type="dxa"/>
          </w:tcPr>
          <w:p w14:paraId="231E3837" w14:textId="77777777" w:rsidR="0019499A" w:rsidRPr="0025287C" w:rsidRDefault="0019499A">
            <w:pPr>
              <w:jc w:val="center"/>
              <w:rPr>
                <w:rFonts w:ascii="Aptos Narrow" w:hAnsi="Aptos Narrow"/>
              </w:rPr>
            </w:pPr>
            <w:r w:rsidRPr="0025287C">
              <w:rPr>
                <w:rFonts w:ascii="Aptos Narrow" w:hAnsi="Aptos Narrow"/>
              </w:rPr>
              <w:t>0.940</w:t>
            </w:r>
          </w:p>
        </w:tc>
        <w:tc>
          <w:tcPr>
            <w:tcW w:w="1439" w:type="dxa"/>
          </w:tcPr>
          <w:p w14:paraId="595F5E0F" w14:textId="77777777" w:rsidR="0019499A" w:rsidRPr="0025287C" w:rsidRDefault="0019499A">
            <w:pPr>
              <w:jc w:val="center"/>
              <w:rPr>
                <w:rFonts w:ascii="Aptos Narrow" w:hAnsi="Aptos Narrow"/>
              </w:rPr>
            </w:pPr>
            <w:r w:rsidRPr="0025287C">
              <w:rPr>
                <w:rFonts w:ascii="Aptos Narrow" w:hAnsi="Aptos Narrow"/>
              </w:rPr>
              <w:t>48.1%</w:t>
            </w:r>
          </w:p>
        </w:tc>
        <w:tc>
          <w:tcPr>
            <w:tcW w:w="1439" w:type="dxa"/>
          </w:tcPr>
          <w:p w14:paraId="3AA85B9D" w14:textId="77777777" w:rsidR="0019499A" w:rsidRPr="0025287C" w:rsidRDefault="0019499A">
            <w:pPr>
              <w:jc w:val="center"/>
              <w:rPr>
                <w:rFonts w:ascii="Aptos Narrow" w:hAnsi="Aptos Narrow"/>
              </w:rPr>
            </w:pPr>
            <w:r w:rsidRPr="0025287C">
              <w:rPr>
                <w:rFonts w:ascii="Aptos Narrow" w:hAnsi="Aptos Narrow"/>
              </w:rPr>
              <w:t>69.1%</w:t>
            </w:r>
          </w:p>
        </w:tc>
        <w:tc>
          <w:tcPr>
            <w:tcW w:w="1439" w:type="dxa"/>
          </w:tcPr>
          <w:p w14:paraId="67CF5AAB" w14:textId="77777777" w:rsidR="0019499A" w:rsidRPr="0025287C" w:rsidRDefault="0019499A">
            <w:pPr>
              <w:jc w:val="center"/>
              <w:rPr>
                <w:rFonts w:ascii="Aptos Narrow" w:hAnsi="Aptos Narrow"/>
              </w:rPr>
            </w:pPr>
            <w:r w:rsidRPr="0025287C">
              <w:rPr>
                <w:rFonts w:ascii="Aptos Narrow" w:hAnsi="Aptos Narrow"/>
              </w:rPr>
              <w:t>75.5%</w:t>
            </w:r>
          </w:p>
        </w:tc>
        <w:tc>
          <w:tcPr>
            <w:tcW w:w="1439" w:type="dxa"/>
          </w:tcPr>
          <w:p w14:paraId="18D63AA6" w14:textId="77777777" w:rsidR="0019499A" w:rsidRPr="0025287C" w:rsidRDefault="0019499A">
            <w:pPr>
              <w:jc w:val="center"/>
              <w:rPr>
                <w:rFonts w:ascii="Aptos Narrow" w:hAnsi="Aptos Narrow"/>
              </w:rPr>
            </w:pPr>
            <w:r w:rsidRPr="0025287C">
              <w:rPr>
                <w:rFonts w:ascii="Aptos Narrow" w:hAnsi="Aptos Narrow"/>
              </w:rPr>
              <w:t>82.5%</w:t>
            </w:r>
          </w:p>
        </w:tc>
      </w:tr>
      <w:tr w:rsidR="0019499A" w14:paraId="5E20A9EC" w14:textId="77777777">
        <w:tc>
          <w:tcPr>
            <w:tcW w:w="1438" w:type="dxa"/>
          </w:tcPr>
          <w:p w14:paraId="7CE4C197" w14:textId="77777777" w:rsidR="0019499A" w:rsidRPr="0025287C" w:rsidRDefault="0019499A">
            <w:pPr>
              <w:rPr>
                <w:rFonts w:ascii="Aptos Narrow" w:hAnsi="Aptos Narrow"/>
              </w:rPr>
            </w:pPr>
            <w:r w:rsidRPr="0025287C">
              <w:rPr>
                <w:rFonts w:ascii="Aptos Narrow" w:hAnsi="Aptos Narrow"/>
              </w:rPr>
              <w:t>Out-of-Time</w:t>
            </w:r>
          </w:p>
          <w:p w14:paraId="6EE3AF38" w14:textId="77777777" w:rsidR="0019499A" w:rsidRDefault="0019499A">
            <w:pPr>
              <w:rPr>
                <w:rFonts w:ascii="Aptos Narrow" w:hAnsi="Aptos Narrow"/>
              </w:rPr>
            </w:pPr>
            <w:r w:rsidRPr="0025287C">
              <w:rPr>
                <w:rFonts w:ascii="Aptos Narrow" w:hAnsi="Aptos Narrow"/>
              </w:rPr>
              <w:t>Test</w:t>
            </w:r>
          </w:p>
        </w:tc>
        <w:tc>
          <w:tcPr>
            <w:tcW w:w="1438" w:type="dxa"/>
          </w:tcPr>
          <w:p w14:paraId="2FC5F0CE" w14:textId="77777777" w:rsidR="0019499A" w:rsidRPr="006D7146" w:rsidRDefault="0019499A">
            <w:pPr>
              <w:rPr>
                <w:rFonts w:ascii="Aptos Narrow" w:hAnsi="Aptos Narrow"/>
              </w:rPr>
            </w:pPr>
            <w:r w:rsidRPr="006D7146">
              <w:rPr>
                <w:rFonts w:ascii="Aptos Narrow" w:hAnsi="Aptos Narrow"/>
              </w:rPr>
              <w:t>Benchmark</w:t>
            </w:r>
          </w:p>
        </w:tc>
        <w:tc>
          <w:tcPr>
            <w:tcW w:w="1438" w:type="dxa"/>
          </w:tcPr>
          <w:p w14:paraId="57B3D33F" w14:textId="77777777" w:rsidR="0019499A" w:rsidRPr="0025287C" w:rsidRDefault="0019499A">
            <w:pPr>
              <w:jc w:val="center"/>
              <w:rPr>
                <w:rFonts w:ascii="Aptos Narrow" w:hAnsi="Aptos Narrow"/>
              </w:rPr>
            </w:pPr>
            <w:r w:rsidRPr="0025287C">
              <w:rPr>
                <w:rFonts w:ascii="Aptos Narrow" w:hAnsi="Aptos Narrow"/>
              </w:rPr>
              <w:t>0.900</w:t>
            </w:r>
          </w:p>
        </w:tc>
        <w:tc>
          <w:tcPr>
            <w:tcW w:w="1439" w:type="dxa"/>
          </w:tcPr>
          <w:p w14:paraId="28BBEB82" w14:textId="77777777" w:rsidR="0019499A" w:rsidRPr="0025287C" w:rsidRDefault="0019499A">
            <w:pPr>
              <w:jc w:val="center"/>
              <w:rPr>
                <w:rFonts w:ascii="Aptos Narrow" w:hAnsi="Aptos Narrow"/>
              </w:rPr>
            </w:pPr>
            <w:r w:rsidRPr="0025287C">
              <w:rPr>
                <w:rFonts w:ascii="Aptos Narrow" w:hAnsi="Aptos Narrow"/>
              </w:rPr>
              <w:t>33.9%</w:t>
            </w:r>
          </w:p>
        </w:tc>
        <w:tc>
          <w:tcPr>
            <w:tcW w:w="1439" w:type="dxa"/>
          </w:tcPr>
          <w:p w14:paraId="4C46A8FA" w14:textId="77777777" w:rsidR="0019499A" w:rsidRPr="0025287C" w:rsidRDefault="0019499A">
            <w:pPr>
              <w:jc w:val="center"/>
              <w:rPr>
                <w:rFonts w:ascii="Aptos Narrow" w:hAnsi="Aptos Narrow"/>
              </w:rPr>
            </w:pPr>
            <w:r w:rsidRPr="0025287C">
              <w:rPr>
                <w:rFonts w:ascii="Aptos Narrow" w:hAnsi="Aptos Narrow"/>
              </w:rPr>
              <w:t>52.6%</w:t>
            </w:r>
          </w:p>
        </w:tc>
        <w:tc>
          <w:tcPr>
            <w:tcW w:w="1439" w:type="dxa"/>
          </w:tcPr>
          <w:p w14:paraId="4DCD54FD" w14:textId="77777777" w:rsidR="0019499A" w:rsidRPr="0025287C" w:rsidRDefault="0019499A">
            <w:pPr>
              <w:jc w:val="center"/>
              <w:rPr>
                <w:rFonts w:ascii="Aptos Narrow" w:hAnsi="Aptos Narrow"/>
              </w:rPr>
            </w:pPr>
            <w:r w:rsidRPr="0025287C">
              <w:rPr>
                <w:rFonts w:ascii="Aptos Narrow" w:hAnsi="Aptos Narrow"/>
              </w:rPr>
              <w:t>60.3%</w:t>
            </w:r>
          </w:p>
        </w:tc>
        <w:tc>
          <w:tcPr>
            <w:tcW w:w="1439" w:type="dxa"/>
          </w:tcPr>
          <w:p w14:paraId="59424367" w14:textId="77777777" w:rsidR="0019499A" w:rsidRPr="0025287C" w:rsidRDefault="0019499A">
            <w:pPr>
              <w:jc w:val="center"/>
              <w:rPr>
                <w:rFonts w:ascii="Aptos Narrow" w:hAnsi="Aptos Narrow"/>
              </w:rPr>
            </w:pPr>
            <w:r w:rsidRPr="0025287C">
              <w:rPr>
                <w:rFonts w:ascii="Aptos Narrow" w:hAnsi="Aptos Narrow"/>
              </w:rPr>
              <w:t>70.2%</w:t>
            </w:r>
          </w:p>
        </w:tc>
      </w:tr>
      <w:tr w:rsidR="0019499A" w14:paraId="543F3918" w14:textId="77777777">
        <w:tc>
          <w:tcPr>
            <w:tcW w:w="1438" w:type="dxa"/>
          </w:tcPr>
          <w:p w14:paraId="2623A4F8" w14:textId="77777777" w:rsidR="0019499A" w:rsidRPr="0025287C" w:rsidRDefault="0019499A">
            <w:pPr>
              <w:rPr>
                <w:rFonts w:ascii="Aptos Narrow" w:hAnsi="Aptos Narrow"/>
              </w:rPr>
            </w:pPr>
            <w:r w:rsidRPr="0025287C">
              <w:rPr>
                <w:rFonts w:ascii="Aptos Narrow" w:hAnsi="Aptos Narrow"/>
              </w:rPr>
              <w:t>Out-of-Time</w:t>
            </w:r>
          </w:p>
          <w:p w14:paraId="407C7697" w14:textId="77777777" w:rsidR="0019499A" w:rsidRDefault="0019499A">
            <w:pPr>
              <w:rPr>
                <w:rFonts w:ascii="Aptos Narrow" w:hAnsi="Aptos Narrow"/>
              </w:rPr>
            </w:pPr>
            <w:r w:rsidRPr="0025287C">
              <w:rPr>
                <w:rFonts w:ascii="Aptos Narrow" w:hAnsi="Aptos Narrow"/>
              </w:rPr>
              <w:t>Test</w:t>
            </w:r>
          </w:p>
        </w:tc>
        <w:tc>
          <w:tcPr>
            <w:tcW w:w="1438" w:type="dxa"/>
          </w:tcPr>
          <w:p w14:paraId="01DE570D" w14:textId="77777777" w:rsidR="0019499A" w:rsidRPr="006D7146" w:rsidRDefault="0019499A">
            <w:pPr>
              <w:rPr>
                <w:rFonts w:ascii="Aptos Narrow" w:hAnsi="Aptos Narrow"/>
              </w:rPr>
            </w:pPr>
            <w:r w:rsidRPr="006D7146">
              <w:rPr>
                <w:rFonts w:ascii="Aptos Narrow" w:hAnsi="Aptos Narrow"/>
              </w:rPr>
              <w:t>Fraud</w:t>
            </w:r>
          </w:p>
          <w:p w14:paraId="49BE392E" w14:textId="77777777" w:rsidR="0019499A" w:rsidRPr="006D7146" w:rsidRDefault="0019499A">
            <w:pPr>
              <w:rPr>
                <w:rFonts w:ascii="Aptos Narrow" w:hAnsi="Aptos Narrow"/>
              </w:rPr>
            </w:pPr>
            <w:r w:rsidRPr="006D7146">
              <w:rPr>
                <w:rFonts w:ascii="Aptos Narrow" w:hAnsi="Aptos Narrow"/>
              </w:rPr>
              <w:t>Intelligence -</w:t>
            </w:r>
          </w:p>
          <w:p w14:paraId="21A4810B" w14:textId="77777777" w:rsidR="0019499A" w:rsidRPr="006D7146" w:rsidRDefault="0019499A">
            <w:pPr>
              <w:rPr>
                <w:rFonts w:ascii="Aptos Narrow" w:hAnsi="Aptos Narrow"/>
              </w:rPr>
            </w:pPr>
            <w:r w:rsidRPr="006D7146">
              <w:rPr>
                <w:rFonts w:ascii="Aptos Narrow" w:hAnsi="Aptos Narrow"/>
              </w:rPr>
              <w:t>Bankcard</w:t>
            </w:r>
          </w:p>
        </w:tc>
        <w:tc>
          <w:tcPr>
            <w:tcW w:w="1438" w:type="dxa"/>
          </w:tcPr>
          <w:p w14:paraId="3EF7399F" w14:textId="77777777" w:rsidR="0019499A" w:rsidRPr="0025287C" w:rsidRDefault="0019499A">
            <w:pPr>
              <w:jc w:val="center"/>
              <w:rPr>
                <w:rFonts w:ascii="Aptos Narrow" w:hAnsi="Aptos Narrow"/>
              </w:rPr>
            </w:pPr>
            <w:r w:rsidRPr="0025287C">
              <w:rPr>
                <w:rFonts w:ascii="Aptos Narrow" w:hAnsi="Aptos Narrow"/>
              </w:rPr>
              <w:t>0.950</w:t>
            </w:r>
          </w:p>
        </w:tc>
        <w:tc>
          <w:tcPr>
            <w:tcW w:w="1439" w:type="dxa"/>
          </w:tcPr>
          <w:p w14:paraId="2D6A4C33" w14:textId="77777777" w:rsidR="0019499A" w:rsidRPr="0025287C" w:rsidRDefault="0019499A">
            <w:pPr>
              <w:jc w:val="center"/>
              <w:rPr>
                <w:rFonts w:ascii="Aptos Narrow" w:hAnsi="Aptos Narrow"/>
              </w:rPr>
            </w:pPr>
            <w:r w:rsidRPr="0025287C">
              <w:rPr>
                <w:rFonts w:ascii="Aptos Narrow" w:hAnsi="Aptos Narrow"/>
              </w:rPr>
              <w:t>48.6%</w:t>
            </w:r>
          </w:p>
        </w:tc>
        <w:tc>
          <w:tcPr>
            <w:tcW w:w="1439" w:type="dxa"/>
          </w:tcPr>
          <w:p w14:paraId="61FA0649" w14:textId="77777777" w:rsidR="0019499A" w:rsidRPr="0025287C" w:rsidRDefault="0019499A">
            <w:pPr>
              <w:jc w:val="center"/>
              <w:rPr>
                <w:rFonts w:ascii="Aptos Narrow" w:hAnsi="Aptos Narrow"/>
              </w:rPr>
            </w:pPr>
            <w:r w:rsidRPr="0025287C">
              <w:rPr>
                <w:rFonts w:ascii="Aptos Narrow" w:hAnsi="Aptos Narrow"/>
              </w:rPr>
              <w:t>71.9%</w:t>
            </w:r>
          </w:p>
        </w:tc>
        <w:tc>
          <w:tcPr>
            <w:tcW w:w="1439" w:type="dxa"/>
          </w:tcPr>
          <w:p w14:paraId="4FCFFC7B" w14:textId="77777777" w:rsidR="0019499A" w:rsidRPr="0025287C" w:rsidRDefault="0019499A">
            <w:pPr>
              <w:jc w:val="center"/>
              <w:rPr>
                <w:rFonts w:ascii="Aptos Narrow" w:hAnsi="Aptos Narrow"/>
              </w:rPr>
            </w:pPr>
            <w:r w:rsidRPr="0025287C">
              <w:rPr>
                <w:rFonts w:ascii="Aptos Narrow" w:hAnsi="Aptos Narrow"/>
              </w:rPr>
              <w:t>79.1%</w:t>
            </w:r>
          </w:p>
        </w:tc>
        <w:tc>
          <w:tcPr>
            <w:tcW w:w="1439" w:type="dxa"/>
          </w:tcPr>
          <w:p w14:paraId="7915CBFA" w14:textId="77777777" w:rsidR="0019499A" w:rsidRPr="0025287C" w:rsidRDefault="0019499A">
            <w:pPr>
              <w:jc w:val="center"/>
              <w:rPr>
                <w:rFonts w:ascii="Aptos Narrow" w:hAnsi="Aptos Narrow"/>
              </w:rPr>
            </w:pPr>
            <w:r w:rsidRPr="0025287C">
              <w:rPr>
                <w:rFonts w:ascii="Aptos Narrow" w:hAnsi="Aptos Narrow"/>
              </w:rPr>
              <w:t>86.0%</w:t>
            </w:r>
          </w:p>
        </w:tc>
      </w:tr>
    </w:tbl>
    <w:p w14:paraId="187E308D" w14:textId="77777777" w:rsidR="0019499A" w:rsidRDefault="0019499A" w:rsidP="0019499A">
      <w:pPr>
        <w:shd w:val="clear" w:color="auto" w:fill="DAEEF3" w:themeFill="accent5" w:themeFillTint="33"/>
        <w:rPr>
          <w:rFonts w:ascii="Aptos Narrow" w:hAnsi="Aptos Narrow"/>
        </w:rPr>
      </w:pPr>
      <w:r>
        <w:rPr>
          <w:rFonts w:ascii="Aptos Narrow" w:hAnsi="Aptos Narrow"/>
        </w:rPr>
        <w:t xml:space="preserve"> </w:t>
      </w:r>
    </w:p>
    <w:p w14:paraId="3C195B1A" w14:textId="5D5D1FB6" w:rsidR="0019499A" w:rsidRDefault="0019499A" w:rsidP="009A13B1">
      <w:pPr>
        <w:shd w:val="clear" w:color="auto" w:fill="DAEEF3" w:themeFill="accent5" w:themeFillTint="33"/>
        <w:jc w:val="both"/>
        <w:rPr>
          <w:rFonts w:ascii="Aptos Narrow" w:hAnsi="Aptos Narrow"/>
        </w:rPr>
      </w:pPr>
      <w:r w:rsidRPr="0025287C">
        <w:rPr>
          <w:rFonts w:ascii="Aptos Narrow" w:hAnsi="Aptos Narrow"/>
        </w:rPr>
        <w:lastRenderedPageBreak/>
        <w:t>The above</w:t>
      </w:r>
      <w:r w:rsidR="00AF6E75">
        <w:rPr>
          <w:rFonts w:ascii="Aptos Narrow" w:hAnsi="Aptos Narrow"/>
        </w:rPr>
        <w:t xml:space="preserve"> </w:t>
      </w:r>
      <w:r w:rsidR="00AF6E75" w:rsidRPr="0025287C">
        <w:rPr>
          <w:rFonts w:ascii="Aptos Narrow" w:hAnsi="Aptos Narrow"/>
        </w:rPr>
        <w:t>table</w:t>
      </w:r>
      <w:r w:rsidRPr="0025287C">
        <w:rPr>
          <w:rFonts w:ascii="Aptos Narrow" w:hAnsi="Aptos Narrow"/>
        </w:rPr>
        <w:t xml:space="preserve"> summarizes the AUC and FDR metrics for both the </w:t>
      </w:r>
      <w:r>
        <w:rPr>
          <w:rFonts w:ascii="Aptos Narrow" w:hAnsi="Aptos Narrow"/>
        </w:rPr>
        <w:t xml:space="preserve">LexisNexis Fraud Intelligence (LNFI) </w:t>
      </w:r>
      <w:r w:rsidRPr="0025287C">
        <w:rPr>
          <w:rFonts w:ascii="Aptos Narrow" w:hAnsi="Aptos Narrow"/>
        </w:rPr>
        <w:t>and benchmark model</w:t>
      </w:r>
      <w:r>
        <w:rPr>
          <w:rFonts w:ascii="Aptos Narrow" w:hAnsi="Aptos Narrow"/>
        </w:rPr>
        <w:t xml:space="preserve"> (IDB9.5)</w:t>
      </w:r>
      <w:r w:rsidRPr="0025287C">
        <w:rPr>
          <w:rFonts w:ascii="Aptos Narrow" w:hAnsi="Aptos Narrow"/>
        </w:rPr>
        <w:t>. Notably, LNFI outperforms the benchmark mode</w:t>
      </w:r>
      <w:r>
        <w:rPr>
          <w:rFonts w:ascii="Aptos Narrow" w:hAnsi="Aptos Narrow"/>
        </w:rPr>
        <w:t>l</w:t>
      </w:r>
      <w:r w:rsidRPr="0025287C">
        <w:rPr>
          <w:rFonts w:ascii="Aptos Narrow" w:hAnsi="Aptos Narrow"/>
        </w:rPr>
        <w:t xml:space="preserve"> in both metrics when evaluated across all samples, including training, validation, and test (out-of-time validation).</w:t>
      </w:r>
    </w:p>
    <w:p w14:paraId="33C8D208" w14:textId="77777777" w:rsidR="0019499A" w:rsidRDefault="0019499A" w:rsidP="009A13B1">
      <w:pPr>
        <w:shd w:val="clear" w:color="auto" w:fill="DAEEF3" w:themeFill="accent5" w:themeFillTint="33"/>
        <w:jc w:val="both"/>
        <w:rPr>
          <w:rFonts w:ascii="Aptos Narrow" w:hAnsi="Aptos Narrow"/>
        </w:rPr>
      </w:pPr>
    </w:p>
    <w:p w14:paraId="1DDB86A6" w14:textId="0B182E5F" w:rsidR="00EB13CD" w:rsidRDefault="00EB13CD" w:rsidP="009A13B1">
      <w:pPr>
        <w:shd w:val="clear" w:color="auto" w:fill="DAEEF3" w:themeFill="accent5" w:themeFillTint="33"/>
        <w:jc w:val="both"/>
        <w:rPr>
          <w:rFonts w:ascii="Aptos Narrow" w:hAnsi="Aptos Narrow"/>
        </w:rPr>
      </w:pPr>
      <w:r w:rsidRPr="00C0713F">
        <w:rPr>
          <w:rFonts w:ascii="Aptos Narrow" w:hAnsi="Aptos Narrow"/>
          <w:b/>
          <w:bCs/>
        </w:rPr>
        <w:t>For more details kindly refer to “</w:t>
      </w:r>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
    <w:p w14:paraId="46E6683D" w14:textId="11121AD5" w:rsidR="004C726A" w:rsidRDefault="004C726A" w:rsidP="009A13B1">
      <w:pPr>
        <w:shd w:val="clear" w:color="auto" w:fill="DAEEF3" w:themeFill="accent5" w:themeFillTint="33"/>
        <w:jc w:val="both"/>
        <w:rPr>
          <w:rFonts w:ascii="Aptos Narrow" w:hAnsi="Aptos Narrow"/>
        </w:rPr>
      </w:pPr>
      <w:r>
        <w:rPr>
          <w:rFonts w:ascii="Aptos Narrow" w:hAnsi="Aptos Narrow"/>
        </w:rPr>
        <w:object w:dxaOrig="1538" w:dyaOrig="993" w14:anchorId="1039B644">
          <v:shape id="_x0000_i1061" type="#_x0000_t75" style="width:77.25pt;height:49.5pt" o:ole="">
            <v:imagedata r:id="rId13" o:title=""/>
          </v:shape>
          <o:OLEObject Type="Embed" ProgID="AcroExch.Document.DC" ShapeID="_x0000_i1061" DrawAspect="Icon" ObjectID="_1795962268" r:id="rId61"/>
        </w:object>
      </w:r>
    </w:p>
    <w:bookmarkEnd w:id="910"/>
    <w:p w14:paraId="5828D3D6" w14:textId="77777777" w:rsidR="00A0677F" w:rsidRDefault="00A0677F" w:rsidP="003147F3">
      <w:pPr>
        <w:shd w:val="clear" w:color="auto" w:fill="DAEEF3" w:themeFill="accent5" w:themeFillTint="33"/>
        <w:rPr>
          <w:rFonts w:ascii="Aptos Narrow" w:hAnsi="Aptos Narrow"/>
        </w:rPr>
      </w:pPr>
    </w:p>
    <w:bookmarkEnd w:id="911"/>
    <w:p w14:paraId="3AB89622" w14:textId="77777777" w:rsidR="003147F3" w:rsidRDefault="003147F3" w:rsidP="003147F3">
      <w:pPr>
        <w:rPr>
          <w:rFonts w:ascii="Aptos Narrow" w:hAnsi="Aptos Narrow"/>
        </w:rPr>
      </w:pPr>
    </w:p>
    <w:p w14:paraId="4D11997D" w14:textId="36CC2889" w:rsidR="00A0677F" w:rsidRDefault="00A0677F" w:rsidP="00836691">
      <w:pPr>
        <w:pStyle w:val="Heading3"/>
      </w:pPr>
      <w:bookmarkStart w:id="913" w:name="_Toc163230527"/>
      <w:bookmarkEnd w:id="912"/>
      <w:r>
        <w:t>Sensitivity Analysis</w:t>
      </w:r>
      <w:bookmarkEnd w:id="913"/>
    </w:p>
    <w:p w14:paraId="7E0C0E0E" w14:textId="35F487D3" w:rsidR="00A0677F" w:rsidRPr="00A0677F" w:rsidRDefault="00A0677F" w:rsidP="00A0677F">
      <w:r>
        <w:rPr>
          <w:rStyle w:val="SubtleEmphasis"/>
        </w:rPr>
        <w:t>Quantify the impact on model outputs of changes in the value of model inputs and assumptions (e.g., economic inputs, tuning parameters, calculation rules, and scenarios). If the model design is such that the sensitivity of the model output to changes in an individual input would depend significantly on the value of one or more of the other inputs, the impact of simultaneous changes in inputs should also be evaluated.</w:t>
      </w:r>
    </w:p>
    <w:p w14:paraId="51C9AABF" w14:textId="77777777" w:rsidR="003C62EB" w:rsidRDefault="003C62EB" w:rsidP="000C258D"/>
    <w:p w14:paraId="1BAF5790"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573B4C43" w14:textId="16561534" w:rsidR="00DB78A2" w:rsidRDefault="00DB78A2" w:rsidP="009A13B1">
      <w:pPr>
        <w:shd w:val="clear" w:color="auto" w:fill="DAEEF3" w:themeFill="accent5" w:themeFillTint="33"/>
        <w:jc w:val="both"/>
        <w:rPr>
          <w:rFonts w:ascii="Aptos Narrow" w:hAnsi="Aptos Narrow"/>
        </w:rPr>
      </w:pPr>
      <w:r>
        <w:rPr>
          <w:rFonts w:ascii="Aptos Narrow" w:hAnsi="Aptos Narrow"/>
        </w:rPr>
        <w:t xml:space="preserve">Sensitivity analysis evaluates how changes in the model inputs and assumptions (e.g., economic inputs, tuning parameters, calculation rules, and scenarios) impact the output. This process identifies the robustness of the model and pinpoints variables with the most influence on the predictions. It is critical for understanding the degree to which model’s predictions depend on specific inputs. </w:t>
      </w:r>
    </w:p>
    <w:p w14:paraId="5361702B" w14:textId="62E5B8C6" w:rsidR="00DB78A2" w:rsidRDefault="00DB78A2" w:rsidP="009A13B1">
      <w:pPr>
        <w:shd w:val="clear" w:color="auto" w:fill="DAEEF3" w:themeFill="accent5" w:themeFillTint="33"/>
        <w:jc w:val="both"/>
        <w:rPr>
          <w:rFonts w:ascii="Aptos Narrow" w:hAnsi="Aptos Narrow"/>
        </w:rPr>
      </w:pPr>
      <w:r>
        <w:rPr>
          <w:rFonts w:ascii="Aptos Narrow" w:hAnsi="Aptos Narrow"/>
        </w:rPr>
        <w:t>For the LNFI Model, no sensitivity analysis was performed</w:t>
      </w:r>
      <w:r w:rsidR="00C83F1C">
        <w:rPr>
          <w:rFonts w:ascii="Aptos Narrow" w:hAnsi="Aptos Narrow"/>
        </w:rPr>
        <w:t>, because the model’s hyperparameters were not manually tuned but were inherently optimized through the XGBoost algorithm.</w:t>
      </w:r>
      <w:r>
        <w:rPr>
          <w:rFonts w:ascii="Aptos Narrow" w:hAnsi="Aptos Narrow"/>
        </w:rPr>
        <w:t xml:space="preserve"> Therefore, no insights are available regarding how variations in individual features or inputs could potentially affect the fraud risk scoring. </w:t>
      </w:r>
    </w:p>
    <w:p w14:paraId="3E582AD2" w14:textId="2F6F1410" w:rsidR="00DB78A2" w:rsidRDefault="00DB78A2" w:rsidP="009A13B1">
      <w:pPr>
        <w:shd w:val="clear" w:color="auto" w:fill="DAEEF3" w:themeFill="accent5" w:themeFillTint="33"/>
        <w:jc w:val="both"/>
        <w:rPr>
          <w:rFonts w:ascii="Aptos Narrow" w:hAnsi="Aptos Narrow"/>
        </w:rPr>
      </w:pPr>
      <w:r>
        <w:rPr>
          <w:rFonts w:ascii="Aptos Narrow" w:hAnsi="Aptos Narrow"/>
        </w:rPr>
        <w:t xml:space="preserve"> </w:t>
      </w:r>
    </w:p>
    <w:p w14:paraId="344F15EF" w14:textId="77777777" w:rsidR="00283B99" w:rsidRDefault="00283B99" w:rsidP="00A0677F">
      <w:pPr>
        <w:shd w:val="clear" w:color="auto" w:fill="DAEEF3" w:themeFill="accent5" w:themeFillTint="33"/>
        <w:rPr>
          <w:rFonts w:ascii="Aptos Narrow" w:hAnsi="Aptos Narrow"/>
        </w:rPr>
      </w:pPr>
    </w:p>
    <w:p w14:paraId="1FCB35F5" w14:textId="77777777" w:rsidR="00A0677F" w:rsidRDefault="00A0677F" w:rsidP="00A0677F">
      <w:pPr>
        <w:rPr>
          <w:rFonts w:ascii="Aptos Narrow" w:hAnsi="Aptos Narrow"/>
        </w:rPr>
      </w:pPr>
    </w:p>
    <w:p w14:paraId="79A14B54" w14:textId="1151CAE2" w:rsidR="007D1E68" w:rsidRDefault="007D1E68" w:rsidP="007D1E68">
      <w:pPr>
        <w:pStyle w:val="Heading3"/>
      </w:pPr>
      <w:bookmarkStart w:id="914" w:name="_Toc163230528"/>
      <w:r>
        <w:rPr>
          <w:rFonts w:hint="eastAsia"/>
        </w:rPr>
        <w:t>Stress Testing / Scenario Analysis</w:t>
      </w:r>
      <w:bookmarkEnd w:id="914"/>
    </w:p>
    <w:p w14:paraId="1CAA517D" w14:textId="77777777" w:rsidR="007D1E68" w:rsidRDefault="007D1E68" w:rsidP="007D1E68">
      <w:pPr>
        <w:rPr>
          <w:rStyle w:val="SubtleEmphasis"/>
        </w:rPr>
      </w:pPr>
      <w:r>
        <w:rPr>
          <w:rStyle w:val="SubtleEmphasis"/>
        </w:rPr>
        <w:t xml:space="preserve">Quantify the impact on model outputs of stressed changes in the values of inputs, including scenarios that are outside the range of ordinary expectations. </w:t>
      </w:r>
    </w:p>
    <w:p w14:paraId="0DCB28DE" w14:textId="77777777" w:rsidR="007D1E68" w:rsidRDefault="007D1E68" w:rsidP="007D1E68">
      <w:pPr>
        <w:rPr>
          <w:rStyle w:val="SubtleEmphasis"/>
        </w:rPr>
      </w:pPr>
    </w:p>
    <w:p w14:paraId="4D04EA32" w14:textId="6558F08F" w:rsidR="007D1E68" w:rsidRDefault="007D1E68" w:rsidP="007D1E68">
      <w:pPr>
        <w:rPr>
          <w:rStyle w:val="SubtleEmphasis"/>
        </w:rPr>
      </w:pPr>
      <w:r>
        <w:rPr>
          <w:rStyle w:val="SubtleEmphasis"/>
        </w:rPr>
        <w:t xml:space="preserve">For stress testing/CECL/IFRS 9 and other models dependent on economic scenarios, assess the model forecast across benign and stressful scenarios. When evaluating model forecasts under different economic scenarios, the forecasts should be compared to historical values during similar economic conditions (to the extent that such comparison is meaningful). Any notable differences should be explained and justified. For example, if a model produces drastically lower forecasts of losses under a severe stress scenario compared to the historical losses during the Great Recession, an explanation (e.g., notable improvements in the portfolio quality) should be provided and supported with quantitative analysis, where possible. </w:t>
      </w:r>
    </w:p>
    <w:p w14:paraId="79E67788" w14:textId="77777777" w:rsidR="007D1E68" w:rsidRDefault="007D1E68" w:rsidP="007D1E68">
      <w:pPr>
        <w:rPr>
          <w:rStyle w:val="SubtleEmphasis"/>
        </w:rPr>
      </w:pPr>
    </w:p>
    <w:p w14:paraId="50996C6F" w14:textId="20118953" w:rsidR="007D1E68" w:rsidRDefault="007D1E68" w:rsidP="007D1E68">
      <w:pPr>
        <w:rPr>
          <w:rStyle w:val="SubtleEmphasis"/>
        </w:rPr>
      </w:pPr>
      <w:r>
        <w:rPr>
          <w:rStyle w:val="SubtleEmphasis"/>
        </w:rPr>
        <w:lastRenderedPageBreak/>
        <w:t>The forecasts should also be assessed for internal consistency. For example, do the base, adverse, and severely adverse forecasts reflect incremental macroeconomic stress, or, if not, are they consistent with the unique characteristics of the scenarios and business intuition?</w:t>
      </w:r>
    </w:p>
    <w:p w14:paraId="0D4B3783" w14:textId="77777777" w:rsidR="007D1E68" w:rsidRDefault="007D1E68" w:rsidP="007D1E68">
      <w:pPr>
        <w:rPr>
          <w:rStyle w:val="SubtleEmphasis"/>
          <w:u w:val="single"/>
        </w:rPr>
      </w:pPr>
    </w:p>
    <w:p w14:paraId="1440F9B6" w14:textId="19848E13" w:rsidR="007D1E68" w:rsidRDefault="007D1E68" w:rsidP="007D1E68">
      <w:pPr>
        <w:rPr>
          <w:rStyle w:val="SubtleEmphasis"/>
        </w:rPr>
      </w:pPr>
      <w:r>
        <w:rPr>
          <w:rStyle w:val="SubtleEmphasis"/>
          <w:u w:val="single"/>
        </w:rPr>
        <w:t>For vendor models</w:t>
      </w:r>
      <w:r>
        <w:rPr>
          <w:rStyle w:val="SubtleEmphasis"/>
        </w:rPr>
        <w:t>, stress testing/scenario analysis should be performed on the Company’s internal data. If not feasible, include the model owner’s assessment of the stress testing and scenario analysis provided by vendor (based on vendor’s data) and any associated risks.</w:t>
      </w:r>
    </w:p>
    <w:p w14:paraId="3493BA0D" w14:textId="77777777" w:rsidR="007D1E68" w:rsidRDefault="007D1E68" w:rsidP="007D1E68">
      <w:pPr>
        <w:rPr>
          <w:rStyle w:val="SubtleEmphasis"/>
        </w:rPr>
      </w:pPr>
    </w:p>
    <w:p w14:paraId="63DFCC59" w14:textId="77777777" w:rsidR="00737A94" w:rsidRDefault="00737A94" w:rsidP="00737A94">
      <w:pPr>
        <w:shd w:val="clear" w:color="auto" w:fill="DAEEF3" w:themeFill="accent5" w:themeFillTint="33"/>
        <w:jc w:val="both"/>
        <w:rPr>
          <w:rFonts w:ascii="Aptos Narrow" w:hAnsi="Aptos Narrow"/>
        </w:rPr>
      </w:pPr>
      <w:bookmarkStart w:id="915" w:name="OLE_LINK54"/>
      <w:r>
        <w:rPr>
          <w:rFonts w:ascii="Aptos Narrow" w:hAnsi="Aptos Narrow"/>
        </w:rPr>
        <w:t>Model Owner:</w:t>
      </w:r>
    </w:p>
    <w:p w14:paraId="48ACAA6C" w14:textId="578233D8" w:rsidR="00DB78A2" w:rsidRDefault="00DB78A2" w:rsidP="009A13B1">
      <w:pPr>
        <w:shd w:val="clear" w:color="auto" w:fill="DAEEF3" w:themeFill="accent5" w:themeFillTint="33"/>
        <w:jc w:val="both"/>
        <w:rPr>
          <w:rFonts w:ascii="Aptos Narrow" w:hAnsi="Aptos Narrow"/>
        </w:rPr>
      </w:pPr>
      <w:r>
        <w:rPr>
          <w:rFonts w:ascii="Aptos Narrow" w:hAnsi="Aptos Narrow"/>
        </w:rPr>
        <w:t xml:space="preserve">Stress testing/Scenario analysis examines the model’s performance under extreme conditions or hypothetical scenarios. This helps assess the stability and reliability of the model’s predictions in unusual or challenging circumstances, such as dramatic shifts in data distribution or unexpected trends in fraud behavior. </w:t>
      </w:r>
    </w:p>
    <w:p w14:paraId="14EA7207" w14:textId="48E036EC" w:rsidR="00DB78A2" w:rsidRDefault="00DB78A2" w:rsidP="009A13B1">
      <w:pPr>
        <w:shd w:val="clear" w:color="auto" w:fill="DAEEF3" w:themeFill="accent5" w:themeFillTint="33"/>
        <w:jc w:val="both"/>
        <w:rPr>
          <w:rFonts w:ascii="Aptos Narrow" w:hAnsi="Aptos Narrow"/>
        </w:rPr>
      </w:pPr>
      <w:r>
        <w:rPr>
          <w:rFonts w:ascii="Aptos Narrow" w:hAnsi="Aptos Narrow"/>
        </w:rPr>
        <w:t xml:space="preserve">For LNFI Model, no stress testing or scenario analysis was conducted. As a result, the model’s response to extreme hypothetical scenarios or atypical data patterns has not been evaluated. </w:t>
      </w:r>
    </w:p>
    <w:p w14:paraId="23EE3F1A" w14:textId="77777777" w:rsidR="00DB78A2" w:rsidRDefault="00DB78A2" w:rsidP="009A13B1">
      <w:pPr>
        <w:shd w:val="clear" w:color="auto" w:fill="DAEEF3" w:themeFill="accent5" w:themeFillTint="33"/>
        <w:jc w:val="both"/>
        <w:rPr>
          <w:rFonts w:ascii="Aptos Narrow" w:hAnsi="Aptos Narrow"/>
        </w:rPr>
      </w:pPr>
    </w:p>
    <w:p w14:paraId="4B7F6A92" w14:textId="77777777" w:rsidR="007D1E68" w:rsidRDefault="007D1E68" w:rsidP="007D1E68"/>
    <w:p w14:paraId="4323CD33" w14:textId="7741A947" w:rsidR="007D1E68" w:rsidRDefault="007D1E68" w:rsidP="007D1E68">
      <w:pPr>
        <w:pStyle w:val="Heading3"/>
      </w:pPr>
      <w:bookmarkStart w:id="916" w:name="_Toc163230529"/>
      <w:bookmarkEnd w:id="915"/>
      <w:r>
        <w:rPr>
          <w:rFonts w:hint="eastAsia"/>
        </w:rPr>
        <w:t>Other Testing</w:t>
      </w:r>
      <w:bookmarkEnd w:id="916"/>
    </w:p>
    <w:p w14:paraId="59D20CB2" w14:textId="77777777" w:rsidR="007D1E68" w:rsidRDefault="007D1E68" w:rsidP="007D1E68">
      <w:pPr>
        <w:rPr>
          <w:rStyle w:val="SubtleEmphasis"/>
        </w:rPr>
      </w:pPr>
      <w:r>
        <w:rPr>
          <w:rStyle w:val="SubtleEmphasis"/>
        </w:rPr>
        <w:t xml:space="preserve">Describe other testing performed applicable to the selected modeling approach, </w:t>
      </w:r>
      <w:r w:rsidRPr="007D1E68">
        <w:rPr>
          <w:rStyle w:val="SubtleEmphasis"/>
          <w:b/>
          <w:bCs/>
        </w:rPr>
        <w:t>if any</w:t>
      </w:r>
      <w:r>
        <w:rPr>
          <w:rStyle w:val="SubtleEmphasis"/>
        </w:rPr>
        <w:t>.</w:t>
      </w:r>
    </w:p>
    <w:p w14:paraId="269BE3D7" w14:textId="77777777" w:rsidR="007D1E68" w:rsidRDefault="007D1E68" w:rsidP="007D1E68"/>
    <w:p w14:paraId="7140F40F"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105C67E5" w14:textId="2C77E26B" w:rsidR="0019499A" w:rsidRDefault="00B34ED8" w:rsidP="009A13B1">
      <w:pPr>
        <w:shd w:val="clear" w:color="auto" w:fill="DAEEF3" w:themeFill="accent5" w:themeFillTint="33"/>
        <w:jc w:val="both"/>
        <w:rPr>
          <w:rFonts w:ascii="Aptos Narrow" w:hAnsi="Aptos Narrow"/>
        </w:rPr>
      </w:pPr>
      <w:r>
        <w:rPr>
          <w:rFonts w:ascii="Aptos Narrow" w:hAnsi="Aptos Narrow"/>
        </w:rPr>
        <w:t xml:space="preserve">The primary performance evaluations were conducted using AUC (area under curve) and FDR (fraud detection rate) metrics. These metrics were employed to validate the model’s effectiveness in identifying fraudulent activities and ensure operational utilities. </w:t>
      </w:r>
    </w:p>
    <w:p w14:paraId="44E269AE" w14:textId="323C5C3E" w:rsidR="00B34ED8" w:rsidRDefault="00B34ED8" w:rsidP="009A13B1">
      <w:pPr>
        <w:shd w:val="clear" w:color="auto" w:fill="DAEEF3" w:themeFill="accent5" w:themeFillTint="33"/>
        <w:jc w:val="both"/>
        <w:rPr>
          <w:rFonts w:ascii="Aptos Narrow" w:hAnsi="Aptos Narrow"/>
        </w:rPr>
      </w:pPr>
      <w:r>
        <w:rPr>
          <w:rFonts w:ascii="Aptos Narrow" w:hAnsi="Aptos Narrow"/>
        </w:rPr>
        <w:t xml:space="preserve">No additional testing methodologies or analyses were conducted beyond the scope of these metrics. These evaluations confirm the model’s performance for the intended use case without necessitating further testing approaches. </w:t>
      </w:r>
    </w:p>
    <w:p w14:paraId="607D9514" w14:textId="77777777" w:rsidR="00B34ED8" w:rsidRDefault="00B34ED8" w:rsidP="009A13B1">
      <w:pPr>
        <w:shd w:val="clear" w:color="auto" w:fill="DAEEF3" w:themeFill="accent5" w:themeFillTint="33"/>
        <w:jc w:val="both"/>
        <w:rPr>
          <w:rFonts w:ascii="Aptos Narrow" w:hAnsi="Aptos Narrow"/>
        </w:rPr>
      </w:pPr>
    </w:p>
    <w:p w14:paraId="52A321B5" w14:textId="77777777" w:rsidR="00283B99" w:rsidRDefault="00283B99" w:rsidP="0019499A">
      <w:pPr>
        <w:shd w:val="clear" w:color="auto" w:fill="DAEEF3" w:themeFill="accent5" w:themeFillTint="33"/>
        <w:rPr>
          <w:rFonts w:ascii="Aptos Narrow" w:hAnsi="Aptos Narrow"/>
        </w:rPr>
      </w:pPr>
    </w:p>
    <w:p w14:paraId="055EEE0B" w14:textId="77777777" w:rsidR="007D1E68" w:rsidRPr="007D1E68" w:rsidRDefault="007D1E68" w:rsidP="007D1E68"/>
    <w:p w14:paraId="1122EFAD" w14:textId="64589236" w:rsidR="003C62EB" w:rsidRDefault="00A0677F" w:rsidP="00836691">
      <w:pPr>
        <w:pStyle w:val="Heading3"/>
      </w:pPr>
      <w:bookmarkStart w:id="917" w:name="_Toc163230530"/>
      <w:r>
        <w:t>Overall Performance Assessment</w:t>
      </w:r>
      <w:bookmarkEnd w:id="917"/>
    </w:p>
    <w:p w14:paraId="3397ABDE" w14:textId="1165950D" w:rsidR="00A0677F" w:rsidRDefault="00A0677F" w:rsidP="00A0677F">
      <w:pPr>
        <w:rPr>
          <w:rStyle w:val="SubtleEmphasis"/>
        </w:rPr>
      </w:pPr>
      <w:r>
        <w:rPr>
          <w:rStyle w:val="SubtleEmphasis"/>
        </w:rPr>
        <w:t>Discuss overall conclusions on model performance based on the results of the testing described above.</w:t>
      </w:r>
    </w:p>
    <w:p w14:paraId="231A86A4" w14:textId="77777777" w:rsidR="00A0677F" w:rsidRDefault="00A0677F" w:rsidP="00A0677F">
      <w:pPr>
        <w:rPr>
          <w:rStyle w:val="SubtleEmphasis"/>
        </w:rPr>
      </w:pPr>
      <w:bookmarkStart w:id="918" w:name="OLE_LINK56"/>
    </w:p>
    <w:p w14:paraId="428130FB" w14:textId="77777777" w:rsidR="00737A94" w:rsidRDefault="00737A94" w:rsidP="00737A94">
      <w:pPr>
        <w:shd w:val="clear" w:color="auto" w:fill="DAEEF3" w:themeFill="accent5" w:themeFillTint="33"/>
        <w:jc w:val="both"/>
        <w:rPr>
          <w:rFonts w:ascii="Aptos Narrow" w:hAnsi="Aptos Narrow"/>
        </w:rPr>
      </w:pPr>
      <w:bookmarkStart w:id="919" w:name="OLE_LINK14"/>
      <w:r>
        <w:rPr>
          <w:rFonts w:ascii="Aptos Narrow" w:hAnsi="Aptos Narrow"/>
        </w:rPr>
        <w:t>Model Owner:</w:t>
      </w:r>
    </w:p>
    <w:p w14:paraId="67BF6AF2" w14:textId="4C9B7A55" w:rsidR="00A03032" w:rsidRDefault="004778FC" w:rsidP="009A13B1">
      <w:pPr>
        <w:shd w:val="clear" w:color="auto" w:fill="DAEEF3" w:themeFill="accent5" w:themeFillTint="33"/>
        <w:jc w:val="both"/>
        <w:rPr>
          <w:rFonts w:ascii="Aptos Narrow" w:hAnsi="Aptos Narrow"/>
        </w:rPr>
      </w:pPr>
      <w:r>
        <w:rPr>
          <w:rFonts w:ascii="Aptos Narrow" w:hAnsi="Aptos Narrow"/>
        </w:rPr>
        <w:t xml:space="preserve">The performance of LNFI Model was evaluated on the combined (overall) population by computing the key metrics: AUC (area under curve) and FDR (fraud detection rate). The results demonstrated strong model performance, with high value of AUC indicating excellent discriminatory power in distinguishing between high-risk and low-risk cases. </w:t>
      </w:r>
      <w:r w:rsidR="00950655">
        <w:rPr>
          <w:rFonts w:ascii="Aptos Narrow" w:hAnsi="Aptos Narrow"/>
        </w:rPr>
        <w:t xml:space="preserve">The FDR was also found to be satisfactory, confirming the model’s ability to effectively detect a significant proportion of fraud cases. </w:t>
      </w:r>
    </w:p>
    <w:p w14:paraId="3355BE1B" w14:textId="77777777" w:rsidR="00950655" w:rsidRDefault="00950655" w:rsidP="009A13B1">
      <w:pPr>
        <w:shd w:val="clear" w:color="auto" w:fill="DAEEF3" w:themeFill="accent5" w:themeFillTint="33"/>
        <w:jc w:val="both"/>
        <w:rPr>
          <w:rFonts w:ascii="Aptos Narrow" w:hAnsi="Aptos Narrow"/>
        </w:rPr>
      </w:pPr>
    </w:p>
    <w:p w14:paraId="6197CD6C" w14:textId="0796C700" w:rsidR="00A03032" w:rsidRDefault="00A03032" w:rsidP="009A13B1">
      <w:pPr>
        <w:shd w:val="clear" w:color="auto" w:fill="DAEEF3" w:themeFill="accent5" w:themeFillTint="33"/>
        <w:jc w:val="both"/>
        <w:rPr>
          <w:rFonts w:ascii="Aptos Narrow" w:hAnsi="Aptos Narrow"/>
        </w:rPr>
      </w:pPr>
      <w:r w:rsidRPr="00AF4D93">
        <w:rPr>
          <w:rFonts w:ascii="Aptos Narrow" w:hAnsi="Aptos Narrow"/>
        </w:rPr>
        <w:lastRenderedPageBreak/>
        <w:t>The following performance table</w:t>
      </w:r>
      <w:r>
        <w:rPr>
          <w:rFonts w:ascii="Aptos Narrow" w:hAnsi="Aptos Narrow"/>
        </w:rPr>
        <w:t xml:space="preserve"> is</w:t>
      </w:r>
      <w:r w:rsidRPr="00AF4D93">
        <w:rPr>
          <w:rFonts w:ascii="Aptos Narrow" w:hAnsi="Aptos Narrow"/>
        </w:rPr>
        <w:t xml:space="preserve"> based on the samples that were used during model development.</w:t>
      </w:r>
      <w:r>
        <w:rPr>
          <w:rFonts w:ascii="Aptos Narrow" w:hAnsi="Aptos Narrow"/>
        </w:rPr>
        <w:t xml:space="preserve"> </w:t>
      </w:r>
      <w:r w:rsidRPr="00AF4D93">
        <w:rPr>
          <w:rFonts w:ascii="Aptos Narrow" w:hAnsi="Aptos Narrow"/>
        </w:rPr>
        <w:t>These samples include</w:t>
      </w:r>
      <w:r>
        <w:rPr>
          <w:rFonts w:ascii="Aptos Narrow" w:hAnsi="Aptos Narrow"/>
        </w:rPr>
        <w:t xml:space="preserve"> the overall population</w:t>
      </w:r>
      <w:r w:rsidRPr="00AF4D93">
        <w:rPr>
          <w:rFonts w:ascii="Aptos Narrow" w:hAnsi="Aptos Narrow"/>
        </w:rPr>
        <w:t>. The performance table</w:t>
      </w:r>
      <w:r>
        <w:rPr>
          <w:rFonts w:ascii="Aptos Narrow" w:hAnsi="Aptos Narrow"/>
        </w:rPr>
        <w:t xml:space="preserve"> </w:t>
      </w:r>
      <w:r w:rsidRPr="00AF4D93">
        <w:rPr>
          <w:rFonts w:ascii="Aptos Narrow" w:hAnsi="Aptos Narrow"/>
        </w:rPr>
        <w:t>measures the predictive nature of the Fraud Intelligence model</w:t>
      </w:r>
      <w:r>
        <w:rPr>
          <w:rFonts w:ascii="Aptos Narrow" w:hAnsi="Aptos Narrow"/>
        </w:rPr>
        <w:t>.</w:t>
      </w:r>
    </w:p>
    <w:p w14:paraId="17B08320" w14:textId="77777777" w:rsidR="00A03032" w:rsidRDefault="00A03032" w:rsidP="00A03032">
      <w:pPr>
        <w:shd w:val="clear" w:color="auto" w:fill="DAEEF3" w:themeFill="accent5" w:themeFillTint="33"/>
        <w:rPr>
          <w:rFonts w:ascii="Aptos Narrow" w:hAnsi="Aptos Narrow"/>
        </w:rPr>
      </w:pPr>
    </w:p>
    <w:tbl>
      <w:tblPr>
        <w:tblStyle w:val="TableGrid"/>
        <w:tblW w:w="0" w:type="auto"/>
        <w:tblLook w:val="04A0" w:firstRow="1" w:lastRow="0" w:firstColumn="1" w:lastColumn="0" w:noHBand="0" w:noVBand="1"/>
      </w:tblPr>
      <w:tblGrid>
        <w:gridCol w:w="1438"/>
        <w:gridCol w:w="1438"/>
        <w:gridCol w:w="1438"/>
        <w:gridCol w:w="1439"/>
        <w:gridCol w:w="1439"/>
        <w:gridCol w:w="1439"/>
        <w:gridCol w:w="1439"/>
      </w:tblGrid>
      <w:tr w:rsidR="00A03032" w14:paraId="0E0EE5A4" w14:textId="77777777">
        <w:tc>
          <w:tcPr>
            <w:tcW w:w="1438" w:type="dxa"/>
            <w:shd w:val="clear" w:color="auto" w:fill="17365D" w:themeFill="text2" w:themeFillShade="BF"/>
          </w:tcPr>
          <w:p w14:paraId="69A322C3" w14:textId="77777777" w:rsidR="00A03032" w:rsidRPr="00130C7B" w:rsidRDefault="00A03032">
            <w:pPr>
              <w:jc w:val="center"/>
              <w:rPr>
                <w:rFonts w:ascii="Aptos Narrow" w:hAnsi="Aptos Narrow"/>
                <w:b/>
                <w:bCs/>
              </w:rPr>
            </w:pPr>
            <w:r w:rsidRPr="00130C7B">
              <w:rPr>
                <w:rFonts w:ascii="Aptos Narrow" w:hAnsi="Aptos Narrow"/>
                <w:b/>
                <w:bCs/>
              </w:rPr>
              <w:t>Sample Type</w:t>
            </w:r>
          </w:p>
        </w:tc>
        <w:tc>
          <w:tcPr>
            <w:tcW w:w="1438" w:type="dxa"/>
            <w:shd w:val="clear" w:color="auto" w:fill="17365D" w:themeFill="text2" w:themeFillShade="BF"/>
          </w:tcPr>
          <w:p w14:paraId="32797F43" w14:textId="77777777" w:rsidR="00A03032" w:rsidRPr="00130C7B" w:rsidRDefault="00A03032">
            <w:pPr>
              <w:jc w:val="center"/>
              <w:rPr>
                <w:rFonts w:ascii="Aptos Narrow" w:hAnsi="Aptos Narrow"/>
                <w:b/>
                <w:bCs/>
              </w:rPr>
            </w:pPr>
            <w:r w:rsidRPr="00130C7B">
              <w:rPr>
                <w:rFonts w:ascii="Aptos Narrow" w:hAnsi="Aptos Narrow"/>
                <w:b/>
                <w:bCs/>
              </w:rPr>
              <w:t>Model</w:t>
            </w:r>
          </w:p>
        </w:tc>
        <w:tc>
          <w:tcPr>
            <w:tcW w:w="1438" w:type="dxa"/>
            <w:shd w:val="clear" w:color="auto" w:fill="17365D" w:themeFill="text2" w:themeFillShade="BF"/>
          </w:tcPr>
          <w:p w14:paraId="7A1400CF" w14:textId="77777777" w:rsidR="00A03032" w:rsidRPr="00130C7B" w:rsidRDefault="00A03032">
            <w:pPr>
              <w:jc w:val="center"/>
              <w:rPr>
                <w:rFonts w:ascii="Aptos Narrow" w:hAnsi="Aptos Narrow"/>
                <w:b/>
                <w:bCs/>
              </w:rPr>
            </w:pPr>
            <w:r w:rsidRPr="00130C7B">
              <w:rPr>
                <w:rFonts w:ascii="Aptos Narrow" w:hAnsi="Aptos Narrow"/>
                <w:b/>
                <w:bCs/>
              </w:rPr>
              <w:t>AUC</w:t>
            </w:r>
          </w:p>
        </w:tc>
        <w:tc>
          <w:tcPr>
            <w:tcW w:w="1439" w:type="dxa"/>
            <w:shd w:val="clear" w:color="auto" w:fill="17365D" w:themeFill="text2" w:themeFillShade="BF"/>
          </w:tcPr>
          <w:p w14:paraId="6C6FEC60" w14:textId="77777777" w:rsidR="00A03032" w:rsidRPr="00130C7B" w:rsidRDefault="00A03032">
            <w:pPr>
              <w:jc w:val="center"/>
              <w:rPr>
                <w:rFonts w:ascii="Aptos Narrow" w:hAnsi="Aptos Narrow"/>
                <w:b/>
                <w:bCs/>
              </w:rPr>
            </w:pPr>
            <w:r w:rsidRPr="00130C7B">
              <w:rPr>
                <w:rFonts w:ascii="Aptos Narrow" w:hAnsi="Aptos Narrow"/>
                <w:b/>
                <w:bCs/>
              </w:rPr>
              <w:t>FDR1</w:t>
            </w:r>
          </w:p>
        </w:tc>
        <w:tc>
          <w:tcPr>
            <w:tcW w:w="1439" w:type="dxa"/>
            <w:shd w:val="clear" w:color="auto" w:fill="17365D" w:themeFill="text2" w:themeFillShade="BF"/>
          </w:tcPr>
          <w:p w14:paraId="1CCBFD5D" w14:textId="77777777" w:rsidR="00A03032" w:rsidRPr="00130C7B" w:rsidRDefault="00A03032">
            <w:pPr>
              <w:jc w:val="center"/>
              <w:rPr>
                <w:rFonts w:ascii="Aptos Narrow" w:hAnsi="Aptos Narrow"/>
                <w:b/>
                <w:bCs/>
              </w:rPr>
            </w:pPr>
            <w:r w:rsidRPr="00130C7B">
              <w:rPr>
                <w:rFonts w:ascii="Aptos Narrow" w:hAnsi="Aptos Narrow"/>
                <w:b/>
                <w:bCs/>
              </w:rPr>
              <w:t>FDR3</w:t>
            </w:r>
          </w:p>
        </w:tc>
        <w:tc>
          <w:tcPr>
            <w:tcW w:w="1439" w:type="dxa"/>
            <w:shd w:val="clear" w:color="auto" w:fill="17365D" w:themeFill="text2" w:themeFillShade="BF"/>
          </w:tcPr>
          <w:p w14:paraId="58C38E35" w14:textId="77777777" w:rsidR="00A03032" w:rsidRPr="00130C7B" w:rsidRDefault="00A03032">
            <w:pPr>
              <w:jc w:val="center"/>
              <w:rPr>
                <w:rFonts w:ascii="Aptos Narrow" w:hAnsi="Aptos Narrow"/>
                <w:b/>
                <w:bCs/>
              </w:rPr>
            </w:pPr>
            <w:r w:rsidRPr="00130C7B">
              <w:rPr>
                <w:rFonts w:ascii="Aptos Narrow" w:hAnsi="Aptos Narrow"/>
                <w:b/>
                <w:bCs/>
              </w:rPr>
              <w:t>FDR5</w:t>
            </w:r>
          </w:p>
        </w:tc>
        <w:tc>
          <w:tcPr>
            <w:tcW w:w="1439" w:type="dxa"/>
            <w:shd w:val="clear" w:color="auto" w:fill="17365D" w:themeFill="text2" w:themeFillShade="BF"/>
          </w:tcPr>
          <w:p w14:paraId="613374A6" w14:textId="77777777" w:rsidR="00A03032" w:rsidRPr="00130C7B" w:rsidRDefault="00A03032">
            <w:pPr>
              <w:jc w:val="center"/>
              <w:rPr>
                <w:rFonts w:ascii="Aptos Narrow" w:hAnsi="Aptos Narrow"/>
                <w:b/>
                <w:bCs/>
              </w:rPr>
            </w:pPr>
            <w:r w:rsidRPr="00130C7B">
              <w:rPr>
                <w:rFonts w:ascii="Aptos Narrow" w:hAnsi="Aptos Narrow"/>
                <w:b/>
                <w:bCs/>
              </w:rPr>
              <w:t>FDR10</w:t>
            </w:r>
          </w:p>
        </w:tc>
      </w:tr>
      <w:tr w:rsidR="00A03032" w14:paraId="3853AFCA" w14:textId="77777777">
        <w:tc>
          <w:tcPr>
            <w:tcW w:w="1438" w:type="dxa"/>
          </w:tcPr>
          <w:p w14:paraId="6C8C762E" w14:textId="77777777" w:rsidR="00A03032" w:rsidRDefault="00A03032">
            <w:pPr>
              <w:rPr>
                <w:rFonts w:ascii="Aptos Narrow" w:hAnsi="Aptos Narrow"/>
              </w:rPr>
            </w:pPr>
            <w:r w:rsidRPr="00130C7B">
              <w:rPr>
                <w:rFonts w:ascii="Aptos Narrow" w:hAnsi="Aptos Narrow"/>
              </w:rPr>
              <w:t>Overall</w:t>
            </w:r>
          </w:p>
        </w:tc>
        <w:tc>
          <w:tcPr>
            <w:tcW w:w="1438" w:type="dxa"/>
          </w:tcPr>
          <w:p w14:paraId="639EA5FD" w14:textId="77777777" w:rsidR="00A03032" w:rsidRPr="00130C7B" w:rsidRDefault="00A03032">
            <w:pPr>
              <w:rPr>
                <w:rFonts w:ascii="Aptos Narrow" w:hAnsi="Aptos Narrow"/>
              </w:rPr>
            </w:pPr>
            <w:r w:rsidRPr="00130C7B">
              <w:rPr>
                <w:rFonts w:ascii="Aptos Narrow" w:hAnsi="Aptos Narrow"/>
              </w:rPr>
              <w:t>Fraud</w:t>
            </w:r>
          </w:p>
          <w:p w14:paraId="5852CEAC" w14:textId="77777777" w:rsidR="00A03032" w:rsidRPr="00130C7B" w:rsidRDefault="00A03032">
            <w:pPr>
              <w:rPr>
                <w:rFonts w:ascii="Aptos Narrow" w:hAnsi="Aptos Narrow"/>
              </w:rPr>
            </w:pPr>
            <w:r w:rsidRPr="00130C7B">
              <w:rPr>
                <w:rFonts w:ascii="Aptos Narrow" w:hAnsi="Aptos Narrow"/>
              </w:rPr>
              <w:t>Intelligence -</w:t>
            </w:r>
          </w:p>
          <w:p w14:paraId="7BCF8EAC" w14:textId="77777777" w:rsidR="00A03032" w:rsidRDefault="00A03032">
            <w:pPr>
              <w:rPr>
                <w:rFonts w:ascii="Aptos Narrow" w:hAnsi="Aptos Narrow"/>
              </w:rPr>
            </w:pPr>
            <w:r w:rsidRPr="00130C7B">
              <w:rPr>
                <w:rFonts w:ascii="Aptos Narrow" w:hAnsi="Aptos Narrow"/>
              </w:rPr>
              <w:t>Bankcard</w:t>
            </w:r>
          </w:p>
        </w:tc>
        <w:tc>
          <w:tcPr>
            <w:tcW w:w="1438" w:type="dxa"/>
          </w:tcPr>
          <w:p w14:paraId="64A155CB" w14:textId="77777777" w:rsidR="00A03032" w:rsidRDefault="00A03032">
            <w:pPr>
              <w:jc w:val="center"/>
              <w:rPr>
                <w:rFonts w:ascii="Aptos Narrow" w:hAnsi="Aptos Narrow"/>
              </w:rPr>
            </w:pPr>
            <w:r w:rsidRPr="00130C7B">
              <w:rPr>
                <w:rFonts w:ascii="Aptos Narrow" w:hAnsi="Aptos Narrow"/>
              </w:rPr>
              <w:t>0.952</w:t>
            </w:r>
          </w:p>
        </w:tc>
        <w:tc>
          <w:tcPr>
            <w:tcW w:w="1439" w:type="dxa"/>
          </w:tcPr>
          <w:p w14:paraId="1C652996" w14:textId="77777777" w:rsidR="00A03032" w:rsidRDefault="00A03032">
            <w:pPr>
              <w:jc w:val="center"/>
              <w:rPr>
                <w:rFonts w:ascii="Aptos Narrow" w:hAnsi="Aptos Narrow"/>
              </w:rPr>
            </w:pPr>
            <w:r>
              <w:rPr>
                <w:rFonts w:ascii="Aptos Narrow" w:hAnsi="Aptos Narrow"/>
              </w:rPr>
              <w:t>50.0%</w:t>
            </w:r>
          </w:p>
        </w:tc>
        <w:tc>
          <w:tcPr>
            <w:tcW w:w="1439" w:type="dxa"/>
          </w:tcPr>
          <w:p w14:paraId="6FF914FD" w14:textId="77777777" w:rsidR="00A03032" w:rsidRDefault="00A03032">
            <w:pPr>
              <w:jc w:val="center"/>
              <w:rPr>
                <w:rFonts w:ascii="Aptos Narrow" w:hAnsi="Aptos Narrow"/>
              </w:rPr>
            </w:pPr>
            <w:r w:rsidRPr="00130C7B">
              <w:rPr>
                <w:rFonts w:ascii="Aptos Narrow" w:hAnsi="Aptos Narrow"/>
              </w:rPr>
              <w:t>71.7%</w:t>
            </w:r>
          </w:p>
        </w:tc>
        <w:tc>
          <w:tcPr>
            <w:tcW w:w="1439" w:type="dxa"/>
          </w:tcPr>
          <w:p w14:paraId="41A72246" w14:textId="77777777" w:rsidR="00A03032" w:rsidRDefault="00A03032">
            <w:pPr>
              <w:jc w:val="center"/>
              <w:rPr>
                <w:rFonts w:ascii="Aptos Narrow" w:hAnsi="Aptos Narrow"/>
              </w:rPr>
            </w:pPr>
            <w:r w:rsidRPr="00130C7B">
              <w:rPr>
                <w:rFonts w:ascii="Aptos Narrow" w:hAnsi="Aptos Narrow"/>
              </w:rPr>
              <w:t>78.2%</w:t>
            </w:r>
          </w:p>
        </w:tc>
        <w:tc>
          <w:tcPr>
            <w:tcW w:w="1439" w:type="dxa"/>
          </w:tcPr>
          <w:p w14:paraId="43DAB4B7" w14:textId="77777777" w:rsidR="00A03032" w:rsidRDefault="00A03032">
            <w:pPr>
              <w:jc w:val="center"/>
              <w:rPr>
                <w:rFonts w:ascii="Aptos Narrow" w:hAnsi="Aptos Narrow"/>
              </w:rPr>
            </w:pPr>
            <w:r w:rsidRPr="00130C7B">
              <w:rPr>
                <w:rFonts w:ascii="Aptos Narrow" w:hAnsi="Aptos Narrow"/>
              </w:rPr>
              <w:t>85.1%</w:t>
            </w:r>
          </w:p>
        </w:tc>
      </w:tr>
    </w:tbl>
    <w:p w14:paraId="7D8BB404" w14:textId="77777777" w:rsidR="00A03032" w:rsidRDefault="00A03032" w:rsidP="00A03032">
      <w:pPr>
        <w:shd w:val="clear" w:color="auto" w:fill="DAEEF3" w:themeFill="accent5" w:themeFillTint="33"/>
        <w:rPr>
          <w:rFonts w:ascii="Aptos Narrow" w:hAnsi="Aptos Narrow"/>
        </w:rPr>
      </w:pPr>
    </w:p>
    <w:p w14:paraId="73860346" w14:textId="77777777" w:rsidR="00A03032" w:rsidRDefault="00A03032" w:rsidP="00A03032">
      <w:pPr>
        <w:shd w:val="clear" w:color="auto" w:fill="DAEEF3" w:themeFill="accent5" w:themeFillTint="33"/>
        <w:rPr>
          <w:rFonts w:ascii="Aptos Narrow" w:hAnsi="Aptos Narrow"/>
        </w:rPr>
      </w:pPr>
      <w:r w:rsidRPr="000200BE">
        <w:rPr>
          <w:rFonts w:ascii="Aptos Narrow" w:hAnsi="Aptos Narrow"/>
        </w:rPr>
        <w:t xml:space="preserve">The following tables display the performance of the </w:t>
      </w:r>
      <w:r>
        <w:rPr>
          <w:rFonts w:ascii="Aptos Narrow" w:hAnsi="Aptos Narrow"/>
        </w:rPr>
        <w:t>combined (overall) population.</w:t>
      </w:r>
    </w:p>
    <w:p w14:paraId="77387E27" w14:textId="77777777" w:rsidR="00A03032" w:rsidRPr="000200BE" w:rsidRDefault="00A03032" w:rsidP="00A03032">
      <w:pPr>
        <w:shd w:val="clear" w:color="auto" w:fill="DAEEF3" w:themeFill="accent5" w:themeFillTint="33"/>
        <w:rPr>
          <w:rFonts w:ascii="Aptos Narrow" w:hAnsi="Aptos Narrow"/>
          <w:b/>
          <w:bCs/>
        </w:rPr>
      </w:pPr>
      <w:r w:rsidRPr="000200BE">
        <w:rPr>
          <w:rFonts w:ascii="Aptos Narrow" w:hAnsi="Aptos Narrow"/>
          <w:b/>
          <w:bCs/>
        </w:rPr>
        <w:t>Overall Performance</w:t>
      </w:r>
    </w:p>
    <w:p w14:paraId="4D4C8365" w14:textId="77777777" w:rsidR="00A03032" w:rsidRPr="000200BE" w:rsidRDefault="00A03032" w:rsidP="00A03032">
      <w:pPr>
        <w:shd w:val="clear" w:color="auto" w:fill="DAEEF3" w:themeFill="accent5" w:themeFillTint="33"/>
        <w:rPr>
          <w:rFonts w:ascii="Aptos Narrow" w:hAnsi="Aptos Narrow"/>
        </w:rPr>
      </w:pPr>
      <w:r w:rsidRPr="000200BE">
        <w:rPr>
          <w:rFonts w:ascii="Aptos Narrow" w:hAnsi="Aptos Narrow"/>
        </w:rPr>
        <w:t>Number of records: 4,016,920</w:t>
      </w:r>
    </w:p>
    <w:p w14:paraId="0B59A2D2" w14:textId="77777777" w:rsidR="00A03032" w:rsidRPr="000200BE" w:rsidRDefault="00A03032" w:rsidP="00A03032">
      <w:pPr>
        <w:shd w:val="clear" w:color="auto" w:fill="DAEEF3" w:themeFill="accent5" w:themeFillTint="33"/>
        <w:rPr>
          <w:rFonts w:ascii="Aptos Narrow" w:hAnsi="Aptos Narrow"/>
        </w:rPr>
      </w:pPr>
      <w:r w:rsidRPr="000200BE">
        <w:rPr>
          <w:rFonts w:ascii="Aptos Narrow" w:hAnsi="Aptos Narrow"/>
        </w:rPr>
        <w:t>AUC score: 0.952</w:t>
      </w:r>
    </w:p>
    <w:p w14:paraId="08C7FFB3" w14:textId="77777777" w:rsidR="00A03032" w:rsidRDefault="00A03032" w:rsidP="00A03032">
      <w:pPr>
        <w:shd w:val="clear" w:color="auto" w:fill="DAEEF3" w:themeFill="accent5" w:themeFillTint="33"/>
        <w:rPr>
          <w:rFonts w:ascii="Aptos Narrow" w:hAnsi="Aptos Narrow"/>
        </w:rPr>
      </w:pPr>
      <w:r w:rsidRPr="000200BE">
        <w:rPr>
          <w:rFonts w:ascii="Aptos Narrow" w:hAnsi="Aptos Narrow"/>
        </w:rPr>
        <w:t>The following table displays the overall performance of the</w:t>
      </w:r>
      <w:r>
        <w:rPr>
          <w:rFonts w:ascii="Aptos Narrow" w:hAnsi="Aptos Narrow"/>
        </w:rPr>
        <w:t xml:space="preserve"> overall</w:t>
      </w:r>
      <w:r w:rsidRPr="000200BE">
        <w:rPr>
          <w:rFonts w:ascii="Aptos Narrow" w:hAnsi="Aptos Narrow"/>
        </w:rPr>
        <w:t xml:space="preserve"> sample</w:t>
      </w:r>
      <w:r>
        <w:rPr>
          <w:rFonts w:ascii="Aptos Narrow" w:hAnsi="Aptos Narrow"/>
        </w:rPr>
        <w:t>.</w:t>
      </w:r>
    </w:p>
    <w:p w14:paraId="7BA92C59" w14:textId="77777777" w:rsidR="00A03032" w:rsidRDefault="00A03032" w:rsidP="00A03032">
      <w:pPr>
        <w:shd w:val="clear" w:color="auto" w:fill="DAEEF3" w:themeFill="accent5" w:themeFillTint="33"/>
        <w:rPr>
          <w:rFonts w:ascii="Aptos Narrow" w:hAnsi="Aptos Narrow"/>
        </w:rPr>
      </w:pPr>
      <w:r w:rsidRPr="0065079C">
        <w:rPr>
          <w:rFonts w:ascii="Aptos Narrow" w:hAnsi="Aptos Narrow"/>
          <w:b/>
          <w:bCs/>
          <w:i/>
          <w:iCs/>
        </w:rPr>
        <w:t>Overall</w:t>
      </w:r>
      <w:r>
        <w:rPr>
          <w:rFonts w:ascii="Aptos Narrow" w:hAnsi="Aptos Narrow"/>
          <w:b/>
          <w:bCs/>
          <w:i/>
          <w:iCs/>
        </w:rPr>
        <w:t xml:space="preserve"> Performance</w:t>
      </w:r>
    </w:p>
    <w:tbl>
      <w:tblPr>
        <w:tblStyle w:val="TableGrid0"/>
        <w:tblW w:w="10087" w:type="dxa"/>
        <w:tblInd w:w="3" w:type="dxa"/>
        <w:tblCellMar>
          <w:top w:w="23" w:type="dxa"/>
          <w:left w:w="102" w:type="dxa"/>
          <w:right w:w="100" w:type="dxa"/>
        </w:tblCellMar>
        <w:tblLook w:val="04A0" w:firstRow="1" w:lastRow="0" w:firstColumn="1" w:lastColumn="0" w:noHBand="0" w:noVBand="1"/>
      </w:tblPr>
      <w:tblGrid>
        <w:gridCol w:w="1679"/>
        <w:gridCol w:w="1682"/>
        <w:gridCol w:w="1682"/>
        <w:gridCol w:w="1682"/>
        <w:gridCol w:w="1682"/>
        <w:gridCol w:w="1680"/>
      </w:tblGrid>
      <w:tr w:rsidR="00A03032" w14:paraId="40730F11" w14:textId="77777777" w:rsidTr="008E3C85">
        <w:trPr>
          <w:trHeight w:val="575"/>
        </w:trPr>
        <w:tc>
          <w:tcPr>
            <w:tcW w:w="1679" w:type="dxa"/>
            <w:tcBorders>
              <w:top w:val="nil"/>
              <w:left w:val="single" w:sz="8" w:space="0" w:color="002F6C"/>
              <w:bottom w:val="single" w:sz="8" w:space="0" w:color="002F6C"/>
              <w:right w:val="single" w:sz="8" w:space="0" w:color="002F6C"/>
            </w:tcBorders>
            <w:shd w:val="clear" w:color="auto" w:fill="002F6C"/>
            <w:vAlign w:val="center"/>
          </w:tcPr>
          <w:p w14:paraId="2417469F" w14:textId="77777777" w:rsidR="00A03032" w:rsidRDefault="00A03032">
            <w:pPr>
              <w:spacing w:line="259" w:lineRule="auto"/>
              <w:ind w:right="5"/>
              <w:jc w:val="center"/>
            </w:pPr>
            <w:r>
              <w:rPr>
                <w:rFonts w:ascii="Calibri" w:eastAsia="Calibri" w:hAnsi="Calibri" w:cs="Calibri"/>
                <w:b/>
                <w:color w:val="FFFFFF"/>
                <w:sz w:val="20"/>
              </w:rPr>
              <w:t>Score Cutoff</w:t>
            </w:r>
          </w:p>
        </w:tc>
        <w:tc>
          <w:tcPr>
            <w:tcW w:w="1682" w:type="dxa"/>
            <w:tcBorders>
              <w:top w:val="nil"/>
              <w:left w:val="single" w:sz="8" w:space="0" w:color="002F6C"/>
              <w:bottom w:val="single" w:sz="8" w:space="0" w:color="002F6C"/>
              <w:right w:val="single" w:sz="8" w:space="0" w:color="002F6C"/>
            </w:tcBorders>
            <w:shd w:val="clear" w:color="auto" w:fill="002F6C"/>
            <w:vAlign w:val="center"/>
          </w:tcPr>
          <w:p w14:paraId="2BFD1801" w14:textId="77777777" w:rsidR="00A03032" w:rsidRDefault="00A03032">
            <w:pPr>
              <w:spacing w:line="259" w:lineRule="auto"/>
              <w:ind w:right="2"/>
              <w:jc w:val="center"/>
            </w:pPr>
            <w:r>
              <w:rPr>
                <w:rFonts w:ascii="Calibri" w:eastAsia="Calibri" w:hAnsi="Calibri" w:cs="Calibri"/>
                <w:b/>
                <w:color w:val="FFFFFF"/>
                <w:sz w:val="20"/>
              </w:rPr>
              <w:t>% of Records</w:t>
            </w:r>
          </w:p>
        </w:tc>
        <w:tc>
          <w:tcPr>
            <w:tcW w:w="1682" w:type="dxa"/>
            <w:tcBorders>
              <w:top w:val="nil"/>
              <w:left w:val="single" w:sz="8" w:space="0" w:color="002F6C"/>
              <w:bottom w:val="single" w:sz="8" w:space="0" w:color="002F6C"/>
              <w:right w:val="single" w:sz="8" w:space="0" w:color="002F6C"/>
            </w:tcBorders>
            <w:shd w:val="clear" w:color="auto" w:fill="002F6C"/>
          </w:tcPr>
          <w:p w14:paraId="278EBAD4" w14:textId="77777777" w:rsidR="00A03032" w:rsidRDefault="00A03032">
            <w:pPr>
              <w:spacing w:line="259" w:lineRule="auto"/>
              <w:jc w:val="center"/>
            </w:pPr>
            <w:proofErr w:type="spellStart"/>
            <w:r>
              <w:rPr>
                <w:rFonts w:ascii="Calibri" w:eastAsia="Calibri" w:hAnsi="Calibri" w:cs="Calibri"/>
                <w:b/>
                <w:color w:val="FFFFFF"/>
                <w:sz w:val="20"/>
              </w:rPr>
              <w:t>Cuml</w:t>
            </w:r>
            <w:proofErr w:type="spellEnd"/>
            <w:r>
              <w:rPr>
                <w:rFonts w:ascii="Calibri" w:eastAsia="Calibri" w:hAnsi="Calibri" w:cs="Calibri"/>
                <w:b/>
                <w:color w:val="FFFFFF"/>
                <w:sz w:val="20"/>
              </w:rPr>
              <w:t xml:space="preserve"> % of Records</w:t>
            </w:r>
          </w:p>
        </w:tc>
        <w:tc>
          <w:tcPr>
            <w:tcW w:w="1682" w:type="dxa"/>
            <w:tcBorders>
              <w:top w:val="nil"/>
              <w:left w:val="single" w:sz="8" w:space="0" w:color="002F6C"/>
              <w:bottom w:val="single" w:sz="8" w:space="0" w:color="002F6C"/>
              <w:right w:val="single" w:sz="8" w:space="0" w:color="002F6C"/>
            </w:tcBorders>
            <w:shd w:val="clear" w:color="auto" w:fill="002F6C"/>
            <w:vAlign w:val="center"/>
          </w:tcPr>
          <w:p w14:paraId="29A2100A" w14:textId="77777777" w:rsidR="00A03032" w:rsidRDefault="00A03032">
            <w:pPr>
              <w:spacing w:line="259" w:lineRule="auto"/>
              <w:ind w:right="2"/>
              <w:jc w:val="center"/>
            </w:pPr>
            <w:r>
              <w:rPr>
                <w:rFonts w:ascii="Calibri" w:eastAsia="Calibri" w:hAnsi="Calibri" w:cs="Calibri"/>
                <w:b/>
                <w:color w:val="FFFFFF"/>
                <w:sz w:val="20"/>
              </w:rPr>
              <w:t>Bad Rate</w:t>
            </w:r>
          </w:p>
        </w:tc>
        <w:tc>
          <w:tcPr>
            <w:tcW w:w="1682" w:type="dxa"/>
            <w:tcBorders>
              <w:top w:val="nil"/>
              <w:left w:val="single" w:sz="8" w:space="0" w:color="002F6C"/>
              <w:bottom w:val="single" w:sz="8" w:space="0" w:color="002F6C"/>
              <w:right w:val="single" w:sz="8" w:space="0" w:color="002F6C"/>
            </w:tcBorders>
            <w:shd w:val="clear" w:color="auto" w:fill="002F6C"/>
            <w:vAlign w:val="center"/>
          </w:tcPr>
          <w:p w14:paraId="494E0BE0" w14:textId="77777777" w:rsidR="00A03032" w:rsidRDefault="00A03032">
            <w:pPr>
              <w:spacing w:line="259" w:lineRule="auto"/>
              <w:ind w:right="2"/>
              <w:jc w:val="center"/>
            </w:pPr>
            <w:r>
              <w:rPr>
                <w:rFonts w:ascii="Calibri" w:eastAsia="Calibri" w:hAnsi="Calibri" w:cs="Calibri"/>
                <w:b/>
                <w:color w:val="FFFFFF"/>
                <w:sz w:val="20"/>
              </w:rPr>
              <w:t>% of Bads</w:t>
            </w:r>
          </w:p>
        </w:tc>
        <w:tc>
          <w:tcPr>
            <w:tcW w:w="1680" w:type="dxa"/>
            <w:tcBorders>
              <w:top w:val="nil"/>
              <w:left w:val="single" w:sz="8" w:space="0" w:color="002F6C"/>
              <w:bottom w:val="single" w:sz="8" w:space="0" w:color="002F6C"/>
              <w:right w:val="single" w:sz="8" w:space="0" w:color="002F6C"/>
            </w:tcBorders>
            <w:shd w:val="clear" w:color="auto" w:fill="002F6C"/>
            <w:vAlign w:val="center"/>
          </w:tcPr>
          <w:p w14:paraId="522A6BB6" w14:textId="77777777" w:rsidR="00A03032" w:rsidRDefault="00A03032">
            <w:pPr>
              <w:spacing w:line="259" w:lineRule="auto"/>
            </w:pPr>
            <w:proofErr w:type="spellStart"/>
            <w:r>
              <w:rPr>
                <w:rFonts w:ascii="Calibri" w:eastAsia="Calibri" w:hAnsi="Calibri" w:cs="Calibri"/>
                <w:b/>
                <w:color w:val="FFFFFF"/>
                <w:sz w:val="20"/>
              </w:rPr>
              <w:t>Cuml</w:t>
            </w:r>
            <w:proofErr w:type="spellEnd"/>
            <w:r>
              <w:rPr>
                <w:rFonts w:ascii="Calibri" w:eastAsia="Calibri" w:hAnsi="Calibri" w:cs="Calibri"/>
                <w:b/>
                <w:color w:val="FFFFFF"/>
                <w:sz w:val="20"/>
              </w:rPr>
              <w:t xml:space="preserve"> % of Bads</w:t>
            </w:r>
          </w:p>
        </w:tc>
      </w:tr>
      <w:tr w:rsidR="00A03032" w14:paraId="65033D2C" w14:textId="77777777" w:rsidTr="008E3C85">
        <w:trPr>
          <w:trHeight w:val="286"/>
        </w:trPr>
        <w:tc>
          <w:tcPr>
            <w:tcW w:w="1679" w:type="dxa"/>
            <w:tcBorders>
              <w:top w:val="single" w:sz="8" w:space="0" w:color="002F6C"/>
              <w:left w:val="single" w:sz="8" w:space="0" w:color="002F6C"/>
              <w:bottom w:val="single" w:sz="8" w:space="0" w:color="002F6C"/>
              <w:right w:val="single" w:sz="8" w:space="0" w:color="002F6C"/>
            </w:tcBorders>
          </w:tcPr>
          <w:p w14:paraId="1915D2E0"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950</w:t>
            </w:r>
          </w:p>
        </w:tc>
        <w:tc>
          <w:tcPr>
            <w:tcW w:w="1682" w:type="dxa"/>
            <w:tcBorders>
              <w:top w:val="single" w:sz="8" w:space="0" w:color="002F6C"/>
              <w:left w:val="single" w:sz="8" w:space="0" w:color="002F6C"/>
              <w:bottom w:val="single" w:sz="8" w:space="0" w:color="002F6C"/>
              <w:right w:val="single" w:sz="8" w:space="0" w:color="002F6C"/>
            </w:tcBorders>
          </w:tcPr>
          <w:p w14:paraId="75478ABA"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0.4%</w:t>
            </w:r>
          </w:p>
        </w:tc>
        <w:tc>
          <w:tcPr>
            <w:tcW w:w="1682" w:type="dxa"/>
            <w:tcBorders>
              <w:top w:val="single" w:sz="8" w:space="0" w:color="002F6C"/>
              <w:left w:val="single" w:sz="8" w:space="0" w:color="002F6C"/>
              <w:bottom w:val="single" w:sz="8" w:space="0" w:color="002F6C"/>
              <w:right w:val="single" w:sz="8" w:space="0" w:color="002F6C"/>
            </w:tcBorders>
          </w:tcPr>
          <w:p w14:paraId="54A1F9FB"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0.4%</w:t>
            </w:r>
          </w:p>
        </w:tc>
        <w:tc>
          <w:tcPr>
            <w:tcW w:w="1682" w:type="dxa"/>
            <w:tcBorders>
              <w:top w:val="single" w:sz="8" w:space="0" w:color="002F6C"/>
              <w:left w:val="single" w:sz="8" w:space="0" w:color="002F6C"/>
              <w:bottom w:val="single" w:sz="8" w:space="0" w:color="002F6C"/>
              <w:right w:val="single" w:sz="8" w:space="0" w:color="002F6C"/>
            </w:tcBorders>
          </w:tcPr>
          <w:p w14:paraId="64FFE820"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11.6%</w:t>
            </w:r>
          </w:p>
        </w:tc>
        <w:tc>
          <w:tcPr>
            <w:tcW w:w="1682" w:type="dxa"/>
            <w:tcBorders>
              <w:top w:val="single" w:sz="8" w:space="0" w:color="002F6C"/>
              <w:left w:val="single" w:sz="8" w:space="0" w:color="002F6C"/>
              <w:bottom w:val="single" w:sz="8" w:space="0" w:color="002F6C"/>
              <w:right w:val="single" w:sz="8" w:space="0" w:color="002F6C"/>
            </w:tcBorders>
          </w:tcPr>
          <w:p w14:paraId="4878FA94"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24.2%</w:t>
            </w:r>
          </w:p>
        </w:tc>
        <w:tc>
          <w:tcPr>
            <w:tcW w:w="1680" w:type="dxa"/>
            <w:tcBorders>
              <w:top w:val="single" w:sz="8" w:space="0" w:color="002F6C"/>
              <w:left w:val="single" w:sz="8" w:space="0" w:color="002F6C"/>
              <w:bottom w:val="single" w:sz="8" w:space="0" w:color="002F6C"/>
              <w:right w:val="single" w:sz="8" w:space="0" w:color="002F6C"/>
            </w:tcBorders>
          </w:tcPr>
          <w:p w14:paraId="6431C945"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24.2%</w:t>
            </w:r>
          </w:p>
        </w:tc>
      </w:tr>
      <w:tr w:rsidR="00A03032" w14:paraId="2DC6B6FB" w14:textId="77777777" w:rsidTr="008E3C85">
        <w:trPr>
          <w:trHeight w:val="283"/>
        </w:trPr>
        <w:tc>
          <w:tcPr>
            <w:tcW w:w="1679" w:type="dxa"/>
            <w:tcBorders>
              <w:top w:val="single" w:sz="8" w:space="0" w:color="002F6C"/>
              <w:left w:val="single" w:sz="8" w:space="0" w:color="002F6C"/>
              <w:bottom w:val="single" w:sz="8" w:space="0" w:color="002F6C"/>
              <w:right w:val="single" w:sz="8" w:space="0" w:color="002F6C"/>
            </w:tcBorders>
          </w:tcPr>
          <w:p w14:paraId="484EAA69"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900</w:t>
            </w:r>
          </w:p>
        </w:tc>
        <w:tc>
          <w:tcPr>
            <w:tcW w:w="1682" w:type="dxa"/>
            <w:tcBorders>
              <w:top w:val="single" w:sz="8" w:space="0" w:color="002F6C"/>
              <w:left w:val="single" w:sz="8" w:space="0" w:color="002F6C"/>
              <w:bottom w:val="single" w:sz="8" w:space="0" w:color="002F6C"/>
              <w:right w:val="single" w:sz="8" w:space="0" w:color="002F6C"/>
            </w:tcBorders>
          </w:tcPr>
          <w:p w14:paraId="0CEC476E"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0.2%</w:t>
            </w:r>
          </w:p>
        </w:tc>
        <w:tc>
          <w:tcPr>
            <w:tcW w:w="1682" w:type="dxa"/>
            <w:tcBorders>
              <w:top w:val="single" w:sz="8" w:space="0" w:color="002F6C"/>
              <w:left w:val="single" w:sz="8" w:space="0" w:color="002F6C"/>
              <w:bottom w:val="single" w:sz="8" w:space="0" w:color="002F6C"/>
              <w:right w:val="single" w:sz="8" w:space="0" w:color="002F6C"/>
            </w:tcBorders>
          </w:tcPr>
          <w:p w14:paraId="5F7CECCC"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0.6%</w:t>
            </w:r>
          </w:p>
        </w:tc>
        <w:tc>
          <w:tcPr>
            <w:tcW w:w="1682" w:type="dxa"/>
            <w:tcBorders>
              <w:top w:val="single" w:sz="8" w:space="0" w:color="002F6C"/>
              <w:left w:val="single" w:sz="8" w:space="0" w:color="002F6C"/>
              <w:bottom w:val="single" w:sz="8" w:space="0" w:color="002F6C"/>
              <w:right w:val="single" w:sz="8" w:space="0" w:color="002F6C"/>
            </w:tcBorders>
          </w:tcPr>
          <w:p w14:paraId="569543E5"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11.9%</w:t>
            </w:r>
          </w:p>
        </w:tc>
        <w:tc>
          <w:tcPr>
            <w:tcW w:w="1682" w:type="dxa"/>
            <w:tcBorders>
              <w:top w:val="single" w:sz="8" w:space="0" w:color="002F6C"/>
              <w:left w:val="single" w:sz="8" w:space="0" w:color="002F6C"/>
              <w:bottom w:val="single" w:sz="8" w:space="0" w:color="002F6C"/>
              <w:right w:val="single" w:sz="8" w:space="0" w:color="002F6C"/>
            </w:tcBorders>
          </w:tcPr>
          <w:p w14:paraId="375A96B6"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11.4%</w:t>
            </w:r>
          </w:p>
        </w:tc>
        <w:tc>
          <w:tcPr>
            <w:tcW w:w="1680" w:type="dxa"/>
            <w:tcBorders>
              <w:top w:val="single" w:sz="8" w:space="0" w:color="002F6C"/>
              <w:left w:val="single" w:sz="8" w:space="0" w:color="002F6C"/>
              <w:bottom w:val="single" w:sz="8" w:space="0" w:color="002F6C"/>
              <w:right w:val="single" w:sz="8" w:space="0" w:color="002F6C"/>
            </w:tcBorders>
          </w:tcPr>
          <w:p w14:paraId="29549AE3"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35.6%</w:t>
            </w:r>
          </w:p>
        </w:tc>
      </w:tr>
      <w:tr w:rsidR="00A03032" w14:paraId="7FD505CB" w14:textId="77777777" w:rsidTr="008E3C85">
        <w:trPr>
          <w:trHeight w:val="283"/>
        </w:trPr>
        <w:tc>
          <w:tcPr>
            <w:tcW w:w="1679" w:type="dxa"/>
            <w:tcBorders>
              <w:top w:val="single" w:sz="8" w:space="0" w:color="002F6C"/>
              <w:left w:val="single" w:sz="8" w:space="0" w:color="002F6C"/>
              <w:bottom w:val="single" w:sz="8" w:space="0" w:color="002F6C"/>
              <w:right w:val="single" w:sz="8" w:space="0" w:color="002F6C"/>
            </w:tcBorders>
          </w:tcPr>
          <w:p w14:paraId="3B667DB8"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850</w:t>
            </w:r>
          </w:p>
        </w:tc>
        <w:tc>
          <w:tcPr>
            <w:tcW w:w="1682" w:type="dxa"/>
            <w:tcBorders>
              <w:top w:val="single" w:sz="8" w:space="0" w:color="002F6C"/>
              <w:left w:val="single" w:sz="8" w:space="0" w:color="002F6C"/>
              <w:bottom w:val="single" w:sz="8" w:space="0" w:color="002F6C"/>
              <w:right w:val="single" w:sz="8" w:space="0" w:color="002F6C"/>
            </w:tcBorders>
          </w:tcPr>
          <w:p w14:paraId="65F1E112"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0.3%</w:t>
            </w:r>
          </w:p>
        </w:tc>
        <w:tc>
          <w:tcPr>
            <w:tcW w:w="1682" w:type="dxa"/>
            <w:tcBorders>
              <w:top w:val="single" w:sz="8" w:space="0" w:color="002F6C"/>
              <w:left w:val="single" w:sz="8" w:space="0" w:color="002F6C"/>
              <w:bottom w:val="single" w:sz="8" w:space="0" w:color="002F6C"/>
              <w:right w:val="single" w:sz="8" w:space="0" w:color="002F6C"/>
            </w:tcBorders>
          </w:tcPr>
          <w:p w14:paraId="0B545898"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0.9%</w:t>
            </w:r>
          </w:p>
        </w:tc>
        <w:tc>
          <w:tcPr>
            <w:tcW w:w="1682" w:type="dxa"/>
            <w:tcBorders>
              <w:top w:val="single" w:sz="8" w:space="0" w:color="002F6C"/>
              <w:left w:val="single" w:sz="8" w:space="0" w:color="002F6C"/>
              <w:bottom w:val="single" w:sz="8" w:space="0" w:color="002F6C"/>
              <w:right w:val="single" w:sz="8" w:space="0" w:color="002F6C"/>
            </w:tcBorders>
          </w:tcPr>
          <w:p w14:paraId="3DD765A8"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11.6%</w:t>
            </w:r>
          </w:p>
        </w:tc>
        <w:tc>
          <w:tcPr>
            <w:tcW w:w="1682" w:type="dxa"/>
            <w:tcBorders>
              <w:top w:val="single" w:sz="8" w:space="0" w:color="002F6C"/>
              <w:left w:val="single" w:sz="8" w:space="0" w:color="002F6C"/>
              <w:bottom w:val="single" w:sz="8" w:space="0" w:color="002F6C"/>
              <w:right w:val="single" w:sz="8" w:space="0" w:color="002F6C"/>
            </w:tcBorders>
          </w:tcPr>
          <w:p w14:paraId="0B63BED8"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10.8%</w:t>
            </w:r>
          </w:p>
        </w:tc>
        <w:tc>
          <w:tcPr>
            <w:tcW w:w="1680" w:type="dxa"/>
            <w:tcBorders>
              <w:top w:val="single" w:sz="8" w:space="0" w:color="002F6C"/>
              <w:left w:val="single" w:sz="8" w:space="0" w:color="002F6C"/>
              <w:bottom w:val="single" w:sz="8" w:space="0" w:color="002F6C"/>
              <w:right w:val="single" w:sz="8" w:space="0" w:color="002F6C"/>
            </w:tcBorders>
          </w:tcPr>
          <w:p w14:paraId="0C9D0BA9"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46.5%</w:t>
            </w:r>
          </w:p>
        </w:tc>
      </w:tr>
      <w:tr w:rsidR="00A03032" w14:paraId="37100FC2" w14:textId="77777777" w:rsidTr="008E3C85">
        <w:trPr>
          <w:trHeight w:val="283"/>
        </w:trPr>
        <w:tc>
          <w:tcPr>
            <w:tcW w:w="1679" w:type="dxa"/>
            <w:tcBorders>
              <w:top w:val="single" w:sz="8" w:space="0" w:color="002F6C"/>
              <w:left w:val="single" w:sz="8" w:space="0" w:color="002F6C"/>
              <w:bottom w:val="single" w:sz="8" w:space="0" w:color="002F6C"/>
              <w:right w:val="single" w:sz="8" w:space="0" w:color="002F6C"/>
            </w:tcBorders>
          </w:tcPr>
          <w:p w14:paraId="2A4C2DD1"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800</w:t>
            </w:r>
          </w:p>
        </w:tc>
        <w:tc>
          <w:tcPr>
            <w:tcW w:w="1682" w:type="dxa"/>
            <w:tcBorders>
              <w:top w:val="single" w:sz="8" w:space="0" w:color="002F6C"/>
              <w:left w:val="single" w:sz="8" w:space="0" w:color="002F6C"/>
              <w:bottom w:val="single" w:sz="8" w:space="0" w:color="002F6C"/>
              <w:right w:val="single" w:sz="8" w:space="0" w:color="002F6C"/>
            </w:tcBorders>
          </w:tcPr>
          <w:p w14:paraId="47866226"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0.4%</w:t>
            </w:r>
          </w:p>
        </w:tc>
        <w:tc>
          <w:tcPr>
            <w:tcW w:w="1682" w:type="dxa"/>
            <w:tcBorders>
              <w:top w:val="single" w:sz="8" w:space="0" w:color="002F6C"/>
              <w:left w:val="single" w:sz="8" w:space="0" w:color="002F6C"/>
              <w:bottom w:val="single" w:sz="8" w:space="0" w:color="002F6C"/>
              <w:right w:val="single" w:sz="8" w:space="0" w:color="002F6C"/>
            </w:tcBorders>
          </w:tcPr>
          <w:p w14:paraId="097020A1"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1.3%</w:t>
            </w:r>
          </w:p>
        </w:tc>
        <w:tc>
          <w:tcPr>
            <w:tcW w:w="1682" w:type="dxa"/>
            <w:tcBorders>
              <w:top w:val="single" w:sz="8" w:space="0" w:color="002F6C"/>
              <w:left w:val="single" w:sz="8" w:space="0" w:color="002F6C"/>
              <w:bottom w:val="single" w:sz="8" w:space="0" w:color="002F6C"/>
              <w:right w:val="single" w:sz="8" w:space="0" w:color="002F6C"/>
            </w:tcBorders>
          </w:tcPr>
          <w:p w14:paraId="2DA06548"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10.6%</w:t>
            </w:r>
          </w:p>
        </w:tc>
        <w:tc>
          <w:tcPr>
            <w:tcW w:w="1682" w:type="dxa"/>
            <w:tcBorders>
              <w:top w:val="single" w:sz="8" w:space="0" w:color="002F6C"/>
              <w:left w:val="single" w:sz="8" w:space="0" w:color="002F6C"/>
              <w:bottom w:val="single" w:sz="8" w:space="0" w:color="002F6C"/>
              <w:right w:val="single" w:sz="8" w:space="0" w:color="002F6C"/>
            </w:tcBorders>
          </w:tcPr>
          <w:p w14:paraId="7D5A35BF"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9.8%</w:t>
            </w:r>
          </w:p>
        </w:tc>
        <w:tc>
          <w:tcPr>
            <w:tcW w:w="1680" w:type="dxa"/>
            <w:tcBorders>
              <w:top w:val="single" w:sz="8" w:space="0" w:color="002F6C"/>
              <w:left w:val="single" w:sz="8" w:space="0" w:color="002F6C"/>
              <w:bottom w:val="single" w:sz="8" w:space="0" w:color="002F6C"/>
              <w:right w:val="single" w:sz="8" w:space="0" w:color="002F6C"/>
            </w:tcBorders>
          </w:tcPr>
          <w:p w14:paraId="08CCE23E"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56.2%</w:t>
            </w:r>
          </w:p>
        </w:tc>
      </w:tr>
      <w:tr w:rsidR="00A03032" w14:paraId="1EDAFF70" w14:textId="77777777" w:rsidTr="008E3C85">
        <w:trPr>
          <w:trHeight w:val="283"/>
        </w:trPr>
        <w:tc>
          <w:tcPr>
            <w:tcW w:w="1679" w:type="dxa"/>
            <w:tcBorders>
              <w:top w:val="single" w:sz="8" w:space="0" w:color="002F6C"/>
              <w:left w:val="single" w:sz="8" w:space="0" w:color="002F6C"/>
              <w:bottom w:val="single" w:sz="8" w:space="0" w:color="002F6C"/>
              <w:right w:val="single" w:sz="8" w:space="0" w:color="002F6C"/>
            </w:tcBorders>
          </w:tcPr>
          <w:p w14:paraId="7E3957E5"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750</w:t>
            </w:r>
          </w:p>
        </w:tc>
        <w:tc>
          <w:tcPr>
            <w:tcW w:w="1682" w:type="dxa"/>
            <w:tcBorders>
              <w:top w:val="single" w:sz="8" w:space="0" w:color="002F6C"/>
              <w:left w:val="single" w:sz="8" w:space="0" w:color="002F6C"/>
              <w:bottom w:val="single" w:sz="8" w:space="0" w:color="002F6C"/>
              <w:right w:val="single" w:sz="8" w:space="0" w:color="002F6C"/>
            </w:tcBorders>
          </w:tcPr>
          <w:p w14:paraId="78EDE4E6"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0.7%</w:t>
            </w:r>
          </w:p>
        </w:tc>
        <w:tc>
          <w:tcPr>
            <w:tcW w:w="1682" w:type="dxa"/>
            <w:tcBorders>
              <w:top w:val="single" w:sz="8" w:space="0" w:color="002F6C"/>
              <w:left w:val="single" w:sz="8" w:space="0" w:color="002F6C"/>
              <w:bottom w:val="single" w:sz="8" w:space="0" w:color="002F6C"/>
              <w:right w:val="single" w:sz="8" w:space="0" w:color="002F6C"/>
            </w:tcBorders>
          </w:tcPr>
          <w:p w14:paraId="59733D5F"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2.0%</w:t>
            </w:r>
          </w:p>
        </w:tc>
        <w:tc>
          <w:tcPr>
            <w:tcW w:w="1682" w:type="dxa"/>
            <w:tcBorders>
              <w:top w:val="single" w:sz="8" w:space="0" w:color="002F6C"/>
              <w:left w:val="single" w:sz="8" w:space="0" w:color="002F6C"/>
              <w:bottom w:val="single" w:sz="8" w:space="0" w:color="002F6C"/>
              <w:right w:val="single" w:sz="8" w:space="0" w:color="002F6C"/>
            </w:tcBorders>
          </w:tcPr>
          <w:p w14:paraId="35063C0E"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8.3%</w:t>
            </w:r>
          </w:p>
        </w:tc>
        <w:tc>
          <w:tcPr>
            <w:tcW w:w="1682" w:type="dxa"/>
            <w:tcBorders>
              <w:top w:val="single" w:sz="8" w:space="0" w:color="002F6C"/>
              <w:left w:val="single" w:sz="8" w:space="0" w:color="002F6C"/>
              <w:bottom w:val="single" w:sz="8" w:space="0" w:color="002F6C"/>
              <w:right w:val="single" w:sz="8" w:space="0" w:color="002F6C"/>
            </w:tcBorders>
          </w:tcPr>
          <w:p w14:paraId="4B3AB70F"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9.0%</w:t>
            </w:r>
          </w:p>
        </w:tc>
        <w:tc>
          <w:tcPr>
            <w:tcW w:w="1680" w:type="dxa"/>
            <w:tcBorders>
              <w:top w:val="single" w:sz="8" w:space="0" w:color="002F6C"/>
              <w:left w:val="single" w:sz="8" w:space="0" w:color="002F6C"/>
              <w:bottom w:val="single" w:sz="8" w:space="0" w:color="002F6C"/>
              <w:right w:val="single" w:sz="8" w:space="0" w:color="002F6C"/>
            </w:tcBorders>
          </w:tcPr>
          <w:p w14:paraId="268D895A"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65.2%</w:t>
            </w:r>
          </w:p>
        </w:tc>
      </w:tr>
      <w:tr w:rsidR="00A03032" w14:paraId="7F6364E9" w14:textId="77777777" w:rsidTr="008E3C85">
        <w:trPr>
          <w:trHeight w:val="283"/>
        </w:trPr>
        <w:tc>
          <w:tcPr>
            <w:tcW w:w="1679" w:type="dxa"/>
            <w:tcBorders>
              <w:top w:val="single" w:sz="8" w:space="0" w:color="002F6C"/>
              <w:left w:val="single" w:sz="8" w:space="0" w:color="002F6C"/>
              <w:bottom w:val="single" w:sz="8" w:space="0" w:color="002F6C"/>
              <w:right w:val="single" w:sz="8" w:space="0" w:color="002F6C"/>
            </w:tcBorders>
          </w:tcPr>
          <w:p w14:paraId="528638F0"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700</w:t>
            </w:r>
          </w:p>
        </w:tc>
        <w:tc>
          <w:tcPr>
            <w:tcW w:w="1682" w:type="dxa"/>
            <w:tcBorders>
              <w:top w:val="single" w:sz="8" w:space="0" w:color="002F6C"/>
              <w:left w:val="single" w:sz="8" w:space="0" w:color="002F6C"/>
              <w:bottom w:val="single" w:sz="8" w:space="0" w:color="002F6C"/>
              <w:right w:val="single" w:sz="8" w:space="0" w:color="002F6C"/>
            </w:tcBorders>
          </w:tcPr>
          <w:p w14:paraId="02433372"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1.4%</w:t>
            </w:r>
          </w:p>
        </w:tc>
        <w:tc>
          <w:tcPr>
            <w:tcW w:w="1682" w:type="dxa"/>
            <w:tcBorders>
              <w:top w:val="single" w:sz="8" w:space="0" w:color="002F6C"/>
              <w:left w:val="single" w:sz="8" w:space="0" w:color="002F6C"/>
              <w:bottom w:val="single" w:sz="8" w:space="0" w:color="002F6C"/>
              <w:right w:val="single" w:sz="8" w:space="0" w:color="002F6C"/>
            </w:tcBorders>
          </w:tcPr>
          <w:p w14:paraId="6719513D"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3.4%</w:t>
            </w:r>
          </w:p>
        </w:tc>
        <w:tc>
          <w:tcPr>
            <w:tcW w:w="1682" w:type="dxa"/>
            <w:tcBorders>
              <w:top w:val="single" w:sz="8" w:space="0" w:color="002F6C"/>
              <w:left w:val="single" w:sz="8" w:space="0" w:color="002F6C"/>
              <w:bottom w:val="single" w:sz="8" w:space="0" w:color="002F6C"/>
              <w:right w:val="single" w:sz="8" w:space="0" w:color="002F6C"/>
            </w:tcBorders>
          </w:tcPr>
          <w:p w14:paraId="514E6D2C"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5.2%</w:t>
            </w:r>
          </w:p>
        </w:tc>
        <w:tc>
          <w:tcPr>
            <w:tcW w:w="1682" w:type="dxa"/>
            <w:tcBorders>
              <w:top w:val="single" w:sz="8" w:space="0" w:color="002F6C"/>
              <w:left w:val="single" w:sz="8" w:space="0" w:color="002F6C"/>
              <w:bottom w:val="single" w:sz="8" w:space="0" w:color="002F6C"/>
              <w:right w:val="single" w:sz="8" w:space="0" w:color="002F6C"/>
            </w:tcBorders>
          </w:tcPr>
          <w:p w14:paraId="48BF23ED"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8.2%</w:t>
            </w:r>
          </w:p>
        </w:tc>
        <w:tc>
          <w:tcPr>
            <w:tcW w:w="1680" w:type="dxa"/>
            <w:tcBorders>
              <w:top w:val="single" w:sz="8" w:space="0" w:color="002F6C"/>
              <w:left w:val="single" w:sz="8" w:space="0" w:color="002F6C"/>
              <w:bottom w:val="single" w:sz="8" w:space="0" w:color="002F6C"/>
              <w:right w:val="single" w:sz="8" w:space="0" w:color="002F6C"/>
            </w:tcBorders>
          </w:tcPr>
          <w:p w14:paraId="67D206FF"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73.4%</w:t>
            </w:r>
          </w:p>
        </w:tc>
      </w:tr>
      <w:tr w:rsidR="00A03032" w14:paraId="672BBBDF" w14:textId="77777777" w:rsidTr="008E3C85">
        <w:trPr>
          <w:trHeight w:val="283"/>
        </w:trPr>
        <w:tc>
          <w:tcPr>
            <w:tcW w:w="1679" w:type="dxa"/>
            <w:tcBorders>
              <w:top w:val="single" w:sz="8" w:space="0" w:color="002F6C"/>
              <w:left w:val="single" w:sz="8" w:space="0" w:color="002F6C"/>
              <w:bottom w:val="single" w:sz="8" w:space="0" w:color="002F6C"/>
              <w:right w:val="single" w:sz="8" w:space="0" w:color="002F6C"/>
            </w:tcBorders>
          </w:tcPr>
          <w:p w14:paraId="23233DA6"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650</w:t>
            </w:r>
          </w:p>
        </w:tc>
        <w:tc>
          <w:tcPr>
            <w:tcW w:w="1682" w:type="dxa"/>
            <w:tcBorders>
              <w:top w:val="single" w:sz="8" w:space="0" w:color="002F6C"/>
              <w:left w:val="single" w:sz="8" w:space="0" w:color="002F6C"/>
              <w:bottom w:val="single" w:sz="8" w:space="0" w:color="002F6C"/>
              <w:right w:val="single" w:sz="8" w:space="0" w:color="002F6C"/>
            </w:tcBorders>
          </w:tcPr>
          <w:p w14:paraId="1A00DEA7"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3.0%</w:t>
            </w:r>
          </w:p>
        </w:tc>
        <w:tc>
          <w:tcPr>
            <w:tcW w:w="1682" w:type="dxa"/>
            <w:tcBorders>
              <w:top w:val="single" w:sz="8" w:space="0" w:color="002F6C"/>
              <w:left w:val="single" w:sz="8" w:space="0" w:color="002F6C"/>
              <w:bottom w:val="single" w:sz="8" w:space="0" w:color="002F6C"/>
              <w:right w:val="single" w:sz="8" w:space="0" w:color="002F6C"/>
            </w:tcBorders>
          </w:tcPr>
          <w:p w14:paraId="2E6A5BE0"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6.4%</w:t>
            </w:r>
          </w:p>
        </w:tc>
        <w:tc>
          <w:tcPr>
            <w:tcW w:w="1682" w:type="dxa"/>
            <w:tcBorders>
              <w:top w:val="single" w:sz="8" w:space="0" w:color="002F6C"/>
              <w:left w:val="single" w:sz="8" w:space="0" w:color="002F6C"/>
              <w:bottom w:val="single" w:sz="8" w:space="0" w:color="002F6C"/>
              <w:right w:val="single" w:sz="8" w:space="0" w:color="002F6C"/>
            </w:tcBorders>
          </w:tcPr>
          <w:p w14:paraId="4153647C"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2.7%</w:t>
            </w:r>
          </w:p>
        </w:tc>
        <w:tc>
          <w:tcPr>
            <w:tcW w:w="1682" w:type="dxa"/>
            <w:tcBorders>
              <w:top w:val="single" w:sz="8" w:space="0" w:color="002F6C"/>
              <w:left w:val="single" w:sz="8" w:space="0" w:color="002F6C"/>
              <w:bottom w:val="single" w:sz="8" w:space="0" w:color="002F6C"/>
              <w:right w:val="single" w:sz="8" w:space="0" w:color="002F6C"/>
            </w:tcBorders>
          </w:tcPr>
          <w:p w14:paraId="3742C728"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7.5%</w:t>
            </w:r>
          </w:p>
        </w:tc>
        <w:tc>
          <w:tcPr>
            <w:tcW w:w="1680" w:type="dxa"/>
            <w:tcBorders>
              <w:top w:val="single" w:sz="8" w:space="0" w:color="002F6C"/>
              <w:left w:val="single" w:sz="8" w:space="0" w:color="002F6C"/>
              <w:bottom w:val="single" w:sz="8" w:space="0" w:color="002F6C"/>
              <w:right w:val="single" w:sz="8" w:space="0" w:color="002F6C"/>
            </w:tcBorders>
          </w:tcPr>
          <w:p w14:paraId="17DF28C5"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81.0%</w:t>
            </w:r>
          </w:p>
        </w:tc>
      </w:tr>
      <w:tr w:rsidR="00A03032" w14:paraId="5E5FCC9D" w14:textId="77777777" w:rsidTr="008E3C85">
        <w:trPr>
          <w:trHeight w:val="283"/>
        </w:trPr>
        <w:tc>
          <w:tcPr>
            <w:tcW w:w="1679" w:type="dxa"/>
            <w:tcBorders>
              <w:top w:val="single" w:sz="8" w:space="0" w:color="002F6C"/>
              <w:left w:val="single" w:sz="8" w:space="0" w:color="002F6C"/>
              <w:bottom w:val="single" w:sz="8" w:space="0" w:color="002F6C"/>
              <w:right w:val="single" w:sz="8" w:space="0" w:color="002F6C"/>
            </w:tcBorders>
          </w:tcPr>
          <w:p w14:paraId="13D33D98"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600</w:t>
            </w:r>
          </w:p>
        </w:tc>
        <w:tc>
          <w:tcPr>
            <w:tcW w:w="1682" w:type="dxa"/>
            <w:tcBorders>
              <w:top w:val="single" w:sz="8" w:space="0" w:color="002F6C"/>
              <w:left w:val="single" w:sz="8" w:space="0" w:color="002F6C"/>
              <w:bottom w:val="single" w:sz="8" w:space="0" w:color="002F6C"/>
              <w:right w:val="single" w:sz="8" w:space="0" w:color="002F6C"/>
            </w:tcBorders>
          </w:tcPr>
          <w:p w14:paraId="29EEB30E"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6.6%</w:t>
            </w:r>
          </w:p>
        </w:tc>
        <w:tc>
          <w:tcPr>
            <w:tcW w:w="1682" w:type="dxa"/>
            <w:tcBorders>
              <w:top w:val="single" w:sz="8" w:space="0" w:color="002F6C"/>
              <w:left w:val="single" w:sz="8" w:space="0" w:color="002F6C"/>
              <w:bottom w:val="single" w:sz="8" w:space="0" w:color="002F6C"/>
              <w:right w:val="single" w:sz="8" w:space="0" w:color="002F6C"/>
            </w:tcBorders>
          </w:tcPr>
          <w:p w14:paraId="4557FAD3"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12.9%</w:t>
            </w:r>
          </w:p>
        </w:tc>
        <w:tc>
          <w:tcPr>
            <w:tcW w:w="1682" w:type="dxa"/>
            <w:tcBorders>
              <w:top w:val="single" w:sz="8" w:space="0" w:color="002F6C"/>
              <w:left w:val="single" w:sz="8" w:space="0" w:color="002F6C"/>
              <w:bottom w:val="single" w:sz="8" w:space="0" w:color="002F6C"/>
              <w:right w:val="single" w:sz="8" w:space="0" w:color="002F6C"/>
            </w:tcBorders>
          </w:tcPr>
          <w:p w14:paraId="5B3E4937"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1.2%</w:t>
            </w:r>
          </w:p>
        </w:tc>
        <w:tc>
          <w:tcPr>
            <w:tcW w:w="1682" w:type="dxa"/>
            <w:tcBorders>
              <w:top w:val="single" w:sz="8" w:space="0" w:color="002F6C"/>
              <w:left w:val="single" w:sz="8" w:space="0" w:color="002F6C"/>
              <w:bottom w:val="single" w:sz="8" w:space="0" w:color="002F6C"/>
              <w:right w:val="single" w:sz="8" w:space="0" w:color="002F6C"/>
            </w:tcBorders>
          </w:tcPr>
          <w:p w14:paraId="7F8BB7A4"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6.5%</w:t>
            </w:r>
          </w:p>
        </w:tc>
        <w:tc>
          <w:tcPr>
            <w:tcW w:w="1680" w:type="dxa"/>
            <w:tcBorders>
              <w:top w:val="single" w:sz="8" w:space="0" w:color="002F6C"/>
              <w:left w:val="single" w:sz="8" w:space="0" w:color="002F6C"/>
              <w:bottom w:val="single" w:sz="8" w:space="0" w:color="002F6C"/>
              <w:right w:val="single" w:sz="8" w:space="0" w:color="002F6C"/>
            </w:tcBorders>
          </w:tcPr>
          <w:p w14:paraId="2E1107AA"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87.5%</w:t>
            </w:r>
          </w:p>
        </w:tc>
      </w:tr>
      <w:tr w:rsidR="00A03032" w14:paraId="1C524928" w14:textId="77777777" w:rsidTr="008E3C85">
        <w:trPr>
          <w:trHeight w:val="283"/>
        </w:trPr>
        <w:tc>
          <w:tcPr>
            <w:tcW w:w="1679" w:type="dxa"/>
            <w:tcBorders>
              <w:top w:val="single" w:sz="8" w:space="0" w:color="002F6C"/>
              <w:left w:val="single" w:sz="8" w:space="0" w:color="002F6C"/>
              <w:bottom w:val="single" w:sz="8" w:space="0" w:color="002F6C"/>
              <w:right w:val="single" w:sz="8" w:space="0" w:color="002F6C"/>
            </w:tcBorders>
          </w:tcPr>
          <w:p w14:paraId="1C39844B"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550</w:t>
            </w:r>
          </w:p>
        </w:tc>
        <w:tc>
          <w:tcPr>
            <w:tcW w:w="1682" w:type="dxa"/>
            <w:tcBorders>
              <w:top w:val="single" w:sz="8" w:space="0" w:color="002F6C"/>
              <w:left w:val="single" w:sz="8" w:space="0" w:color="002F6C"/>
              <w:bottom w:val="single" w:sz="8" w:space="0" w:color="002F6C"/>
              <w:right w:val="single" w:sz="8" w:space="0" w:color="002F6C"/>
            </w:tcBorders>
          </w:tcPr>
          <w:p w14:paraId="6595023E"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12.9%</w:t>
            </w:r>
          </w:p>
        </w:tc>
        <w:tc>
          <w:tcPr>
            <w:tcW w:w="1682" w:type="dxa"/>
            <w:tcBorders>
              <w:top w:val="single" w:sz="8" w:space="0" w:color="002F6C"/>
              <w:left w:val="single" w:sz="8" w:space="0" w:color="002F6C"/>
              <w:bottom w:val="single" w:sz="8" w:space="0" w:color="002F6C"/>
              <w:right w:val="single" w:sz="8" w:space="0" w:color="002F6C"/>
            </w:tcBorders>
          </w:tcPr>
          <w:p w14:paraId="2083EBED"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25.9%</w:t>
            </w:r>
          </w:p>
        </w:tc>
        <w:tc>
          <w:tcPr>
            <w:tcW w:w="1682" w:type="dxa"/>
            <w:tcBorders>
              <w:top w:val="single" w:sz="8" w:space="0" w:color="002F6C"/>
              <w:left w:val="single" w:sz="8" w:space="0" w:color="002F6C"/>
              <w:bottom w:val="single" w:sz="8" w:space="0" w:color="002F6C"/>
              <w:right w:val="single" w:sz="8" w:space="0" w:color="002F6C"/>
            </w:tcBorders>
          </w:tcPr>
          <w:p w14:paraId="7FFEB00C"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0.5%</w:t>
            </w:r>
          </w:p>
        </w:tc>
        <w:tc>
          <w:tcPr>
            <w:tcW w:w="1682" w:type="dxa"/>
            <w:tcBorders>
              <w:top w:val="single" w:sz="8" w:space="0" w:color="002F6C"/>
              <w:left w:val="single" w:sz="8" w:space="0" w:color="002F6C"/>
              <w:bottom w:val="single" w:sz="8" w:space="0" w:color="002F6C"/>
              <w:right w:val="single" w:sz="8" w:space="0" w:color="002F6C"/>
            </w:tcBorders>
          </w:tcPr>
          <w:p w14:paraId="68B4AB1A"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5.5%</w:t>
            </w:r>
          </w:p>
        </w:tc>
        <w:tc>
          <w:tcPr>
            <w:tcW w:w="1680" w:type="dxa"/>
            <w:tcBorders>
              <w:top w:val="single" w:sz="8" w:space="0" w:color="002F6C"/>
              <w:left w:val="single" w:sz="8" w:space="0" w:color="002F6C"/>
              <w:bottom w:val="single" w:sz="8" w:space="0" w:color="002F6C"/>
              <w:right w:val="single" w:sz="8" w:space="0" w:color="002F6C"/>
            </w:tcBorders>
          </w:tcPr>
          <w:p w14:paraId="7614F044"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93.0%</w:t>
            </w:r>
          </w:p>
        </w:tc>
      </w:tr>
      <w:tr w:rsidR="00A03032" w14:paraId="385A181F" w14:textId="77777777" w:rsidTr="008E3C85">
        <w:trPr>
          <w:trHeight w:val="283"/>
        </w:trPr>
        <w:tc>
          <w:tcPr>
            <w:tcW w:w="1679" w:type="dxa"/>
            <w:tcBorders>
              <w:top w:val="single" w:sz="8" w:space="0" w:color="002F6C"/>
              <w:left w:val="single" w:sz="8" w:space="0" w:color="002F6C"/>
              <w:bottom w:val="single" w:sz="8" w:space="0" w:color="002F6C"/>
              <w:right w:val="single" w:sz="8" w:space="0" w:color="002F6C"/>
            </w:tcBorders>
          </w:tcPr>
          <w:p w14:paraId="1BCD3F1A"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500</w:t>
            </w:r>
          </w:p>
        </w:tc>
        <w:tc>
          <w:tcPr>
            <w:tcW w:w="1682" w:type="dxa"/>
            <w:tcBorders>
              <w:top w:val="single" w:sz="8" w:space="0" w:color="002F6C"/>
              <w:left w:val="single" w:sz="8" w:space="0" w:color="002F6C"/>
              <w:bottom w:val="single" w:sz="8" w:space="0" w:color="002F6C"/>
              <w:right w:val="single" w:sz="8" w:space="0" w:color="002F6C"/>
            </w:tcBorders>
          </w:tcPr>
          <w:p w14:paraId="2BFA8B6F"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19.6%</w:t>
            </w:r>
          </w:p>
        </w:tc>
        <w:tc>
          <w:tcPr>
            <w:tcW w:w="1682" w:type="dxa"/>
            <w:tcBorders>
              <w:top w:val="single" w:sz="8" w:space="0" w:color="002F6C"/>
              <w:left w:val="single" w:sz="8" w:space="0" w:color="002F6C"/>
              <w:bottom w:val="single" w:sz="8" w:space="0" w:color="002F6C"/>
              <w:right w:val="single" w:sz="8" w:space="0" w:color="002F6C"/>
            </w:tcBorders>
          </w:tcPr>
          <w:p w14:paraId="45C3E3A3"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45.4%</w:t>
            </w:r>
          </w:p>
        </w:tc>
        <w:tc>
          <w:tcPr>
            <w:tcW w:w="1682" w:type="dxa"/>
            <w:tcBorders>
              <w:top w:val="single" w:sz="8" w:space="0" w:color="002F6C"/>
              <w:left w:val="single" w:sz="8" w:space="0" w:color="002F6C"/>
              <w:bottom w:val="single" w:sz="8" w:space="0" w:color="002F6C"/>
              <w:right w:val="single" w:sz="8" w:space="0" w:color="002F6C"/>
            </w:tcBorders>
          </w:tcPr>
          <w:p w14:paraId="0700B48B"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0.3%</w:t>
            </w:r>
          </w:p>
        </w:tc>
        <w:tc>
          <w:tcPr>
            <w:tcW w:w="1682" w:type="dxa"/>
            <w:tcBorders>
              <w:top w:val="single" w:sz="8" w:space="0" w:color="002F6C"/>
              <w:left w:val="single" w:sz="8" w:space="0" w:color="002F6C"/>
              <w:bottom w:val="single" w:sz="8" w:space="0" w:color="002F6C"/>
              <w:right w:val="single" w:sz="8" w:space="0" w:color="002F6C"/>
            </w:tcBorders>
          </w:tcPr>
          <w:p w14:paraId="411AE12F"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3.9%</w:t>
            </w:r>
          </w:p>
        </w:tc>
        <w:tc>
          <w:tcPr>
            <w:tcW w:w="1680" w:type="dxa"/>
            <w:tcBorders>
              <w:top w:val="single" w:sz="8" w:space="0" w:color="002F6C"/>
              <w:left w:val="single" w:sz="8" w:space="0" w:color="002F6C"/>
              <w:bottom w:val="single" w:sz="8" w:space="0" w:color="002F6C"/>
              <w:right w:val="single" w:sz="8" w:space="0" w:color="002F6C"/>
            </w:tcBorders>
          </w:tcPr>
          <w:p w14:paraId="3F3D93C1"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96.9%</w:t>
            </w:r>
          </w:p>
        </w:tc>
      </w:tr>
      <w:tr w:rsidR="00A03032" w14:paraId="5ED0382B" w14:textId="77777777" w:rsidTr="008E3C85">
        <w:trPr>
          <w:trHeight w:val="283"/>
        </w:trPr>
        <w:tc>
          <w:tcPr>
            <w:tcW w:w="1679" w:type="dxa"/>
            <w:tcBorders>
              <w:top w:val="single" w:sz="8" w:space="0" w:color="002F6C"/>
              <w:left w:val="single" w:sz="8" w:space="0" w:color="002F6C"/>
              <w:bottom w:val="single" w:sz="8" w:space="0" w:color="002F6C"/>
              <w:right w:val="single" w:sz="8" w:space="0" w:color="002F6C"/>
            </w:tcBorders>
          </w:tcPr>
          <w:p w14:paraId="735C4243"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450</w:t>
            </w:r>
          </w:p>
        </w:tc>
        <w:tc>
          <w:tcPr>
            <w:tcW w:w="1682" w:type="dxa"/>
            <w:tcBorders>
              <w:top w:val="single" w:sz="8" w:space="0" w:color="002F6C"/>
              <w:left w:val="single" w:sz="8" w:space="0" w:color="002F6C"/>
              <w:bottom w:val="single" w:sz="8" w:space="0" w:color="002F6C"/>
              <w:right w:val="single" w:sz="8" w:space="0" w:color="002F6C"/>
            </w:tcBorders>
          </w:tcPr>
          <w:p w14:paraId="3566FED9"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20.7%</w:t>
            </w:r>
          </w:p>
        </w:tc>
        <w:tc>
          <w:tcPr>
            <w:tcW w:w="1682" w:type="dxa"/>
            <w:tcBorders>
              <w:top w:val="single" w:sz="8" w:space="0" w:color="002F6C"/>
              <w:left w:val="single" w:sz="8" w:space="0" w:color="002F6C"/>
              <w:bottom w:val="single" w:sz="8" w:space="0" w:color="002F6C"/>
              <w:right w:val="single" w:sz="8" w:space="0" w:color="002F6C"/>
            </w:tcBorders>
          </w:tcPr>
          <w:p w14:paraId="4B4BA412"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66.2%</w:t>
            </w:r>
          </w:p>
        </w:tc>
        <w:tc>
          <w:tcPr>
            <w:tcW w:w="1682" w:type="dxa"/>
            <w:tcBorders>
              <w:top w:val="single" w:sz="8" w:space="0" w:color="002F6C"/>
              <w:left w:val="single" w:sz="8" w:space="0" w:color="002F6C"/>
              <w:bottom w:val="single" w:sz="8" w:space="0" w:color="002F6C"/>
              <w:right w:val="single" w:sz="8" w:space="0" w:color="002F6C"/>
            </w:tcBorders>
          </w:tcPr>
          <w:p w14:paraId="2FE22D31"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0.1%</w:t>
            </w:r>
          </w:p>
        </w:tc>
        <w:tc>
          <w:tcPr>
            <w:tcW w:w="1682" w:type="dxa"/>
            <w:tcBorders>
              <w:top w:val="single" w:sz="8" w:space="0" w:color="002F6C"/>
              <w:left w:val="single" w:sz="8" w:space="0" w:color="002F6C"/>
              <w:bottom w:val="single" w:sz="8" w:space="0" w:color="002F6C"/>
              <w:right w:val="single" w:sz="8" w:space="0" w:color="002F6C"/>
            </w:tcBorders>
          </w:tcPr>
          <w:p w14:paraId="12EC84CC"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2.0%</w:t>
            </w:r>
          </w:p>
        </w:tc>
        <w:tc>
          <w:tcPr>
            <w:tcW w:w="1680" w:type="dxa"/>
            <w:tcBorders>
              <w:top w:val="single" w:sz="8" w:space="0" w:color="002F6C"/>
              <w:left w:val="single" w:sz="8" w:space="0" w:color="002F6C"/>
              <w:bottom w:val="single" w:sz="8" w:space="0" w:color="002F6C"/>
              <w:right w:val="single" w:sz="8" w:space="0" w:color="002F6C"/>
            </w:tcBorders>
          </w:tcPr>
          <w:p w14:paraId="16AF5157"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98.9%</w:t>
            </w:r>
          </w:p>
        </w:tc>
      </w:tr>
      <w:tr w:rsidR="00A03032" w14:paraId="6BA6D0E9" w14:textId="77777777" w:rsidTr="008E3C85">
        <w:trPr>
          <w:trHeight w:val="283"/>
        </w:trPr>
        <w:tc>
          <w:tcPr>
            <w:tcW w:w="1679" w:type="dxa"/>
            <w:tcBorders>
              <w:top w:val="single" w:sz="8" w:space="0" w:color="002F6C"/>
              <w:left w:val="single" w:sz="8" w:space="0" w:color="002F6C"/>
              <w:bottom w:val="single" w:sz="8" w:space="0" w:color="002F6C"/>
              <w:right w:val="single" w:sz="8" w:space="0" w:color="002F6C"/>
            </w:tcBorders>
          </w:tcPr>
          <w:p w14:paraId="7507A0FC"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400</w:t>
            </w:r>
          </w:p>
        </w:tc>
        <w:tc>
          <w:tcPr>
            <w:tcW w:w="1682" w:type="dxa"/>
            <w:tcBorders>
              <w:top w:val="single" w:sz="8" w:space="0" w:color="002F6C"/>
              <w:left w:val="single" w:sz="8" w:space="0" w:color="002F6C"/>
              <w:bottom w:val="single" w:sz="8" w:space="0" w:color="002F6C"/>
              <w:right w:val="single" w:sz="8" w:space="0" w:color="002F6C"/>
            </w:tcBorders>
          </w:tcPr>
          <w:p w14:paraId="40B7DBCF"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14.9%</w:t>
            </w:r>
          </w:p>
        </w:tc>
        <w:tc>
          <w:tcPr>
            <w:tcW w:w="1682" w:type="dxa"/>
            <w:tcBorders>
              <w:top w:val="single" w:sz="8" w:space="0" w:color="002F6C"/>
              <w:left w:val="single" w:sz="8" w:space="0" w:color="002F6C"/>
              <w:bottom w:val="single" w:sz="8" w:space="0" w:color="002F6C"/>
              <w:right w:val="single" w:sz="8" w:space="0" w:color="002F6C"/>
            </w:tcBorders>
          </w:tcPr>
          <w:p w14:paraId="68785C34"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81.1%</w:t>
            </w:r>
          </w:p>
        </w:tc>
        <w:tc>
          <w:tcPr>
            <w:tcW w:w="1682" w:type="dxa"/>
            <w:tcBorders>
              <w:top w:val="single" w:sz="8" w:space="0" w:color="002F6C"/>
              <w:left w:val="single" w:sz="8" w:space="0" w:color="002F6C"/>
              <w:bottom w:val="single" w:sz="8" w:space="0" w:color="002F6C"/>
              <w:right w:val="single" w:sz="8" w:space="0" w:color="002F6C"/>
            </w:tcBorders>
          </w:tcPr>
          <w:p w14:paraId="6C762615"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0.1%</w:t>
            </w:r>
          </w:p>
        </w:tc>
        <w:tc>
          <w:tcPr>
            <w:tcW w:w="1682" w:type="dxa"/>
            <w:tcBorders>
              <w:top w:val="single" w:sz="8" w:space="0" w:color="002F6C"/>
              <w:left w:val="single" w:sz="8" w:space="0" w:color="002F6C"/>
              <w:bottom w:val="single" w:sz="8" w:space="0" w:color="002F6C"/>
              <w:right w:val="single" w:sz="8" w:space="0" w:color="002F6C"/>
            </w:tcBorders>
          </w:tcPr>
          <w:p w14:paraId="0B9FE2C0"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0.8%</w:t>
            </w:r>
          </w:p>
        </w:tc>
        <w:tc>
          <w:tcPr>
            <w:tcW w:w="1680" w:type="dxa"/>
            <w:tcBorders>
              <w:top w:val="single" w:sz="8" w:space="0" w:color="002F6C"/>
              <w:left w:val="single" w:sz="8" w:space="0" w:color="002F6C"/>
              <w:bottom w:val="single" w:sz="8" w:space="0" w:color="002F6C"/>
              <w:right w:val="single" w:sz="8" w:space="0" w:color="002F6C"/>
            </w:tcBorders>
          </w:tcPr>
          <w:p w14:paraId="0FCAA19E"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99.7%</w:t>
            </w:r>
          </w:p>
        </w:tc>
      </w:tr>
      <w:tr w:rsidR="00A03032" w14:paraId="041A7975" w14:textId="77777777" w:rsidTr="008E3C85">
        <w:trPr>
          <w:trHeight w:val="283"/>
        </w:trPr>
        <w:tc>
          <w:tcPr>
            <w:tcW w:w="1679" w:type="dxa"/>
            <w:tcBorders>
              <w:top w:val="single" w:sz="8" w:space="0" w:color="002F6C"/>
              <w:left w:val="single" w:sz="8" w:space="0" w:color="002F6C"/>
              <w:bottom w:val="single" w:sz="8" w:space="0" w:color="002F6C"/>
              <w:right w:val="single" w:sz="8" w:space="0" w:color="002F6C"/>
            </w:tcBorders>
          </w:tcPr>
          <w:p w14:paraId="79A9626B"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350</w:t>
            </w:r>
          </w:p>
        </w:tc>
        <w:tc>
          <w:tcPr>
            <w:tcW w:w="1682" w:type="dxa"/>
            <w:tcBorders>
              <w:top w:val="single" w:sz="8" w:space="0" w:color="002F6C"/>
              <w:left w:val="single" w:sz="8" w:space="0" w:color="002F6C"/>
              <w:bottom w:val="single" w:sz="8" w:space="0" w:color="002F6C"/>
              <w:right w:val="single" w:sz="8" w:space="0" w:color="002F6C"/>
            </w:tcBorders>
          </w:tcPr>
          <w:p w14:paraId="723192BC"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8.7%</w:t>
            </w:r>
          </w:p>
        </w:tc>
        <w:tc>
          <w:tcPr>
            <w:tcW w:w="1682" w:type="dxa"/>
            <w:tcBorders>
              <w:top w:val="single" w:sz="8" w:space="0" w:color="002F6C"/>
              <w:left w:val="single" w:sz="8" w:space="0" w:color="002F6C"/>
              <w:bottom w:val="single" w:sz="8" w:space="0" w:color="002F6C"/>
              <w:right w:val="single" w:sz="8" w:space="0" w:color="002F6C"/>
            </w:tcBorders>
          </w:tcPr>
          <w:p w14:paraId="72D73DD7"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89.8%</w:t>
            </w:r>
          </w:p>
        </w:tc>
        <w:tc>
          <w:tcPr>
            <w:tcW w:w="1682" w:type="dxa"/>
            <w:tcBorders>
              <w:top w:val="single" w:sz="8" w:space="0" w:color="002F6C"/>
              <w:left w:val="single" w:sz="8" w:space="0" w:color="002F6C"/>
              <w:bottom w:val="single" w:sz="8" w:space="0" w:color="002F6C"/>
              <w:right w:val="single" w:sz="8" w:space="0" w:color="002F6C"/>
            </w:tcBorders>
          </w:tcPr>
          <w:p w14:paraId="466C5193"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0.0%</w:t>
            </w:r>
          </w:p>
        </w:tc>
        <w:tc>
          <w:tcPr>
            <w:tcW w:w="1682" w:type="dxa"/>
            <w:tcBorders>
              <w:top w:val="single" w:sz="8" w:space="0" w:color="002F6C"/>
              <w:left w:val="single" w:sz="8" w:space="0" w:color="002F6C"/>
              <w:bottom w:val="single" w:sz="8" w:space="0" w:color="002F6C"/>
              <w:right w:val="single" w:sz="8" w:space="0" w:color="002F6C"/>
            </w:tcBorders>
          </w:tcPr>
          <w:p w14:paraId="4482409B"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0.2%</w:t>
            </w:r>
          </w:p>
        </w:tc>
        <w:tc>
          <w:tcPr>
            <w:tcW w:w="1680" w:type="dxa"/>
            <w:tcBorders>
              <w:top w:val="single" w:sz="8" w:space="0" w:color="002F6C"/>
              <w:left w:val="single" w:sz="8" w:space="0" w:color="002F6C"/>
              <w:bottom w:val="single" w:sz="8" w:space="0" w:color="002F6C"/>
              <w:right w:val="single" w:sz="8" w:space="0" w:color="002F6C"/>
            </w:tcBorders>
          </w:tcPr>
          <w:p w14:paraId="53F549BB"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99.9%</w:t>
            </w:r>
          </w:p>
        </w:tc>
      </w:tr>
      <w:tr w:rsidR="00A03032" w14:paraId="49606451" w14:textId="77777777" w:rsidTr="008E3C85">
        <w:trPr>
          <w:trHeight w:val="283"/>
        </w:trPr>
        <w:tc>
          <w:tcPr>
            <w:tcW w:w="1679" w:type="dxa"/>
            <w:tcBorders>
              <w:top w:val="single" w:sz="8" w:space="0" w:color="002F6C"/>
              <w:left w:val="single" w:sz="8" w:space="0" w:color="002F6C"/>
              <w:bottom w:val="single" w:sz="8" w:space="0" w:color="002F6C"/>
              <w:right w:val="single" w:sz="8" w:space="0" w:color="002F6C"/>
            </w:tcBorders>
          </w:tcPr>
          <w:p w14:paraId="06B22DE9"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300</w:t>
            </w:r>
          </w:p>
        </w:tc>
        <w:tc>
          <w:tcPr>
            <w:tcW w:w="1682" w:type="dxa"/>
            <w:tcBorders>
              <w:top w:val="single" w:sz="8" w:space="0" w:color="002F6C"/>
              <w:left w:val="single" w:sz="8" w:space="0" w:color="002F6C"/>
              <w:bottom w:val="single" w:sz="8" w:space="0" w:color="002F6C"/>
              <w:right w:val="single" w:sz="8" w:space="0" w:color="002F6C"/>
            </w:tcBorders>
          </w:tcPr>
          <w:p w14:paraId="7C980428"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4.8%</w:t>
            </w:r>
          </w:p>
        </w:tc>
        <w:tc>
          <w:tcPr>
            <w:tcW w:w="1682" w:type="dxa"/>
            <w:tcBorders>
              <w:top w:val="single" w:sz="8" w:space="0" w:color="002F6C"/>
              <w:left w:val="single" w:sz="8" w:space="0" w:color="002F6C"/>
              <w:bottom w:val="single" w:sz="8" w:space="0" w:color="002F6C"/>
              <w:right w:val="single" w:sz="8" w:space="0" w:color="002F6C"/>
            </w:tcBorders>
          </w:tcPr>
          <w:p w14:paraId="6EE45B6E"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94.6%</w:t>
            </w:r>
          </w:p>
        </w:tc>
        <w:tc>
          <w:tcPr>
            <w:tcW w:w="1682" w:type="dxa"/>
            <w:tcBorders>
              <w:top w:val="single" w:sz="8" w:space="0" w:color="002F6C"/>
              <w:left w:val="single" w:sz="8" w:space="0" w:color="002F6C"/>
              <w:bottom w:val="single" w:sz="8" w:space="0" w:color="002F6C"/>
              <w:right w:val="single" w:sz="8" w:space="0" w:color="002F6C"/>
            </w:tcBorders>
          </w:tcPr>
          <w:p w14:paraId="49947030"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0.0%</w:t>
            </w:r>
          </w:p>
        </w:tc>
        <w:tc>
          <w:tcPr>
            <w:tcW w:w="1682" w:type="dxa"/>
            <w:tcBorders>
              <w:top w:val="single" w:sz="8" w:space="0" w:color="002F6C"/>
              <w:left w:val="single" w:sz="8" w:space="0" w:color="002F6C"/>
              <w:bottom w:val="single" w:sz="8" w:space="0" w:color="002F6C"/>
              <w:right w:val="single" w:sz="8" w:space="0" w:color="002F6C"/>
            </w:tcBorders>
          </w:tcPr>
          <w:p w14:paraId="5EA0CA8F"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0.1%</w:t>
            </w:r>
          </w:p>
        </w:tc>
        <w:tc>
          <w:tcPr>
            <w:tcW w:w="1680" w:type="dxa"/>
            <w:tcBorders>
              <w:top w:val="single" w:sz="8" w:space="0" w:color="002F6C"/>
              <w:left w:val="single" w:sz="8" w:space="0" w:color="002F6C"/>
              <w:bottom w:val="single" w:sz="8" w:space="0" w:color="002F6C"/>
              <w:right w:val="single" w:sz="8" w:space="0" w:color="002F6C"/>
            </w:tcBorders>
          </w:tcPr>
          <w:p w14:paraId="5987CA15"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100.0%</w:t>
            </w:r>
          </w:p>
        </w:tc>
      </w:tr>
      <w:tr w:rsidR="00A03032" w14:paraId="353FDF54" w14:textId="77777777" w:rsidTr="008E3C85">
        <w:trPr>
          <w:trHeight w:val="283"/>
        </w:trPr>
        <w:tc>
          <w:tcPr>
            <w:tcW w:w="1679" w:type="dxa"/>
            <w:tcBorders>
              <w:top w:val="single" w:sz="8" w:space="0" w:color="002F6C"/>
              <w:left w:val="single" w:sz="8" w:space="0" w:color="002F6C"/>
              <w:bottom w:val="single" w:sz="8" w:space="0" w:color="002F6C"/>
              <w:right w:val="single" w:sz="8" w:space="0" w:color="002F6C"/>
            </w:tcBorders>
          </w:tcPr>
          <w:p w14:paraId="11F5455B"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250</w:t>
            </w:r>
          </w:p>
        </w:tc>
        <w:tc>
          <w:tcPr>
            <w:tcW w:w="1682" w:type="dxa"/>
            <w:tcBorders>
              <w:top w:val="single" w:sz="8" w:space="0" w:color="002F6C"/>
              <w:left w:val="single" w:sz="8" w:space="0" w:color="002F6C"/>
              <w:bottom w:val="single" w:sz="8" w:space="0" w:color="002F6C"/>
              <w:right w:val="single" w:sz="8" w:space="0" w:color="002F6C"/>
            </w:tcBorders>
          </w:tcPr>
          <w:p w14:paraId="097263F1"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3.1%</w:t>
            </w:r>
          </w:p>
        </w:tc>
        <w:tc>
          <w:tcPr>
            <w:tcW w:w="1682" w:type="dxa"/>
            <w:tcBorders>
              <w:top w:val="single" w:sz="8" w:space="0" w:color="002F6C"/>
              <w:left w:val="single" w:sz="8" w:space="0" w:color="002F6C"/>
              <w:bottom w:val="single" w:sz="8" w:space="0" w:color="002F6C"/>
              <w:right w:val="single" w:sz="8" w:space="0" w:color="002F6C"/>
            </w:tcBorders>
          </w:tcPr>
          <w:p w14:paraId="0470CAA7"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97.7%</w:t>
            </w:r>
          </w:p>
        </w:tc>
        <w:tc>
          <w:tcPr>
            <w:tcW w:w="1682" w:type="dxa"/>
            <w:tcBorders>
              <w:top w:val="single" w:sz="8" w:space="0" w:color="002F6C"/>
              <w:left w:val="single" w:sz="8" w:space="0" w:color="002F6C"/>
              <w:bottom w:val="single" w:sz="8" w:space="0" w:color="002F6C"/>
              <w:right w:val="single" w:sz="8" w:space="0" w:color="002F6C"/>
            </w:tcBorders>
          </w:tcPr>
          <w:p w14:paraId="761B21AF"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0.0%</w:t>
            </w:r>
          </w:p>
        </w:tc>
        <w:tc>
          <w:tcPr>
            <w:tcW w:w="1682" w:type="dxa"/>
            <w:tcBorders>
              <w:top w:val="single" w:sz="8" w:space="0" w:color="002F6C"/>
              <w:left w:val="single" w:sz="8" w:space="0" w:color="002F6C"/>
              <w:bottom w:val="single" w:sz="8" w:space="0" w:color="002F6C"/>
              <w:right w:val="single" w:sz="8" w:space="0" w:color="002F6C"/>
            </w:tcBorders>
          </w:tcPr>
          <w:p w14:paraId="09E83F8C"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0.0%</w:t>
            </w:r>
          </w:p>
        </w:tc>
        <w:tc>
          <w:tcPr>
            <w:tcW w:w="1680" w:type="dxa"/>
            <w:tcBorders>
              <w:top w:val="single" w:sz="8" w:space="0" w:color="002F6C"/>
              <w:left w:val="single" w:sz="8" w:space="0" w:color="002F6C"/>
              <w:bottom w:val="single" w:sz="8" w:space="0" w:color="002F6C"/>
              <w:right w:val="single" w:sz="8" w:space="0" w:color="002F6C"/>
            </w:tcBorders>
          </w:tcPr>
          <w:p w14:paraId="2DDA92D6"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100.0%</w:t>
            </w:r>
          </w:p>
        </w:tc>
      </w:tr>
      <w:tr w:rsidR="00A03032" w14:paraId="0748AF78" w14:textId="77777777" w:rsidTr="008E3C85">
        <w:trPr>
          <w:trHeight w:val="283"/>
        </w:trPr>
        <w:tc>
          <w:tcPr>
            <w:tcW w:w="1679" w:type="dxa"/>
            <w:tcBorders>
              <w:top w:val="single" w:sz="8" w:space="0" w:color="002F6C"/>
              <w:left w:val="single" w:sz="8" w:space="0" w:color="002F6C"/>
              <w:bottom w:val="single" w:sz="8" w:space="0" w:color="002F6C"/>
              <w:right w:val="single" w:sz="8" w:space="0" w:color="002F6C"/>
            </w:tcBorders>
          </w:tcPr>
          <w:p w14:paraId="6E676D35"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200</w:t>
            </w:r>
          </w:p>
        </w:tc>
        <w:tc>
          <w:tcPr>
            <w:tcW w:w="1682" w:type="dxa"/>
            <w:tcBorders>
              <w:top w:val="single" w:sz="8" w:space="0" w:color="002F6C"/>
              <w:left w:val="single" w:sz="8" w:space="0" w:color="002F6C"/>
              <w:bottom w:val="single" w:sz="8" w:space="0" w:color="002F6C"/>
              <w:right w:val="single" w:sz="8" w:space="0" w:color="002F6C"/>
            </w:tcBorders>
          </w:tcPr>
          <w:p w14:paraId="10D58657"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1.9%</w:t>
            </w:r>
          </w:p>
        </w:tc>
        <w:tc>
          <w:tcPr>
            <w:tcW w:w="1682" w:type="dxa"/>
            <w:tcBorders>
              <w:top w:val="single" w:sz="8" w:space="0" w:color="002F6C"/>
              <w:left w:val="single" w:sz="8" w:space="0" w:color="002F6C"/>
              <w:bottom w:val="single" w:sz="8" w:space="0" w:color="002F6C"/>
              <w:right w:val="single" w:sz="8" w:space="0" w:color="002F6C"/>
            </w:tcBorders>
          </w:tcPr>
          <w:p w14:paraId="6A8F6349"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99.6%</w:t>
            </w:r>
          </w:p>
        </w:tc>
        <w:tc>
          <w:tcPr>
            <w:tcW w:w="1682" w:type="dxa"/>
            <w:tcBorders>
              <w:top w:val="single" w:sz="8" w:space="0" w:color="002F6C"/>
              <w:left w:val="single" w:sz="8" w:space="0" w:color="002F6C"/>
              <w:bottom w:val="single" w:sz="8" w:space="0" w:color="002F6C"/>
              <w:right w:val="single" w:sz="8" w:space="0" w:color="002F6C"/>
            </w:tcBorders>
          </w:tcPr>
          <w:p w14:paraId="19E0E3C1"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0.0%</w:t>
            </w:r>
          </w:p>
        </w:tc>
        <w:tc>
          <w:tcPr>
            <w:tcW w:w="1682" w:type="dxa"/>
            <w:tcBorders>
              <w:top w:val="single" w:sz="8" w:space="0" w:color="002F6C"/>
              <w:left w:val="single" w:sz="8" w:space="0" w:color="002F6C"/>
              <w:bottom w:val="single" w:sz="8" w:space="0" w:color="002F6C"/>
              <w:right w:val="single" w:sz="8" w:space="0" w:color="002F6C"/>
            </w:tcBorders>
          </w:tcPr>
          <w:p w14:paraId="638E1CBB"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0.0%</w:t>
            </w:r>
          </w:p>
        </w:tc>
        <w:tc>
          <w:tcPr>
            <w:tcW w:w="1680" w:type="dxa"/>
            <w:tcBorders>
              <w:top w:val="single" w:sz="8" w:space="0" w:color="002F6C"/>
              <w:left w:val="single" w:sz="8" w:space="0" w:color="002F6C"/>
              <w:bottom w:val="single" w:sz="8" w:space="0" w:color="002F6C"/>
              <w:right w:val="single" w:sz="8" w:space="0" w:color="002F6C"/>
            </w:tcBorders>
          </w:tcPr>
          <w:p w14:paraId="5DF125EC"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100.0%</w:t>
            </w:r>
          </w:p>
        </w:tc>
      </w:tr>
      <w:tr w:rsidR="00A03032" w14:paraId="2D0D8364" w14:textId="77777777" w:rsidTr="008E3C85">
        <w:trPr>
          <w:trHeight w:val="283"/>
        </w:trPr>
        <w:tc>
          <w:tcPr>
            <w:tcW w:w="1679" w:type="dxa"/>
            <w:tcBorders>
              <w:top w:val="single" w:sz="8" w:space="0" w:color="002F6C"/>
              <w:left w:val="single" w:sz="8" w:space="0" w:color="002F6C"/>
              <w:bottom w:val="single" w:sz="8" w:space="0" w:color="002F6C"/>
              <w:right w:val="single" w:sz="8" w:space="0" w:color="002F6C"/>
            </w:tcBorders>
          </w:tcPr>
          <w:p w14:paraId="0A80552E"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150</w:t>
            </w:r>
          </w:p>
        </w:tc>
        <w:tc>
          <w:tcPr>
            <w:tcW w:w="1682" w:type="dxa"/>
            <w:tcBorders>
              <w:top w:val="single" w:sz="8" w:space="0" w:color="002F6C"/>
              <w:left w:val="single" w:sz="8" w:space="0" w:color="002F6C"/>
              <w:bottom w:val="single" w:sz="8" w:space="0" w:color="002F6C"/>
              <w:right w:val="single" w:sz="8" w:space="0" w:color="002F6C"/>
            </w:tcBorders>
          </w:tcPr>
          <w:p w14:paraId="78507D3B"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0.3%</w:t>
            </w:r>
          </w:p>
        </w:tc>
        <w:tc>
          <w:tcPr>
            <w:tcW w:w="1682" w:type="dxa"/>
            <w:tcBorders>
              <w:top w:val="single" w:sz="8" w:space="0" w:color="002F6C"/>
              <w:left w:val="single" w:sz="8" w:space="0" w:color="002F6C"/>
              <w:bottom w:val="single" w:sz="8" w:space="0" w:color="002F6C"/>
              <w:right w:val="single" w:sz="8" w:space="0" w:color="002F6C"/>
            </w:tcBorders>
          </w:tcPr>
          <w:p w14:paraId="42E13120"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99.9%</w:t>
            </w:r>
          </w:p>
        </w:tc>
        <w:tc>
          <w:tcPr>
            <w:tcW w:w="1682" w:type="dxa"/>
            <w:tcBorders>
              <w:top w:val="single" w:sz="8" w:space="0" w:color="002F6C"/>
              <w:left w:val="single" w:sz="8" w:space="0" w:color="002F6C"/>
              <w:bottom w:val="single" w:sz="8" w:space="0" w:color="002F6C"/>
              <w:right w:val="single" w:sz="8" w:space="0" w:color="002F6C"/>
            </w:tcBorders>
          </w:tcPr>
          <w:p w14:paraId="542679A8"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0.0%</w:t>
            </w:r>
          </w:p>
        </w:tc>
        <w:tc>
          <w:tcPr>
            <w:tcW w:w="1682" w:type="dxa"/>
            <w:tcBorders>
              <w:top w:val="single" w:sz="8" w:space="0" w:color="002F6C"/>
              <w:left w:val="single" w:sz="8" w:space="0" w:color="002F6C"/>
              <w:bottom w:val="single" w:sz="8" w:space="0" w:color="002F6C"/>
              <w:right w:val="single" w:sz="8" w:space="0" w:color="002F6C"/>
            </w:tcBorders>
          </w:tcPr>
          <w:p w14:paraId="6316047C"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0.0%</w:t>
            </w:r>
          </w:p>
        </w:tc>
        <w:tc>
          <w:tcPr>
            <w:tcW w:w="1680" w:type="dxa"/>
            <w:tcBorders>
              <w:top w:val="single" w:sz="8" w:space="0" w:color="002F6C"/>
              <w:left w:val="single" w:sz="8" w:space="0" w:color="002F6C"/>
              <w:bottom w:val="single" w:sz="8" w:space="0" w:color="002F6C"/>
              <w:right w:val="single" w:sz="8" w:space="0" w:color="002F6C"/>
            </w:tcBorders>
          </w:tcPr>
          <w:p w14:paraId="5EB6FCCF"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100.0%</w:t>
            </w:r>
          </w:p>
        </w:tc>
      </w:tr>
      <w:tr w:rsidR="00A03032" w14:paraId="273A41F9" w14:textId="77777777" w:rsidTr="008E3C85">
        <w:trPr>
          <w:trHeight w:val="283"/>
        </w:trPr>
        <w:tc>
          <w:tcPr>
            <w:tcW w:w="1679" w:type="dxa"/>
            <w:tcBorders>
              <w:top w:val="single" w:sz="8" w:space="0" w:color="002F6C"/>
              <w:left w:val="single" w:sz="8" w:space="0" w:color="002F6C"/>
              <w:bottom w:val="single" w:sz="8" w:space="0" w:color="002F6C"/>
              <w:right w:val="single" w:sz="8" w:space="0" w:color="002F6C"/>
            </w:tcBorders>
          </w:tcPr>
          <w:p w14:paraId="7A766645"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100</w:t>
            </w:r>
          </w:p>
        </w:tc>
        <w:tc>
          <w:tcPr>
            <w:tcW w:w="1682" w:type="dxa"/>
            <w:tcBorders>
              <w:top w:val="single" w:sz="8" w:space="0" w:color="002F6C"/>
              <w:left w:val="single" w:sz="8" w:space="0" w:color="002F6C"/>
              <w:bottom w:val="single" w:sz="8" w:space="0" w:color="002F6C"/>
              <w:right w:val="single" w:sz="8" w:space="0" w:color="002F6C"/>
            </w:tcBorders>
          </w:tcPr>
          <w:p w14:paraId="2B3E6831"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0.1%</w:t>
            </w:r>
          </w:p>
        </w:tc>
        <w:tc>
          <w:tcPr>
            <w:tcW w:w="1682" w:type="dxa"/>
            <w:tcBorders>
              <w:top w:val="single" w:sz="8" w:space="0" w:color="002F6C"/>
              <w:left w:val="single" w:sz="8" w:space="0" w:color="002F6C"/>
              <w:bottom w:val="single" w:sz="8" w:space="0" w:color="002F6C"/>
              <w:right w:val="single" w:sz="8" w:space="0" w:color="002F6C"/>
            </w:tcBorders>
          </w:tcPr>
          <w:p w14:paraId="142FF4D9"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100.0%</w:t>
            </w:r>
          </w:p>
        </w:tc>
        <w:tc>
          <w:tcPr>
            <w:tcW w:w="1682" w:type="dxa"/>
            <w:tcBorders>
              <w:top w:val="single" w:sz="8" w:space="0" w:color="002F6C"/>
              <w:left w:val="single" w:sz="8" w:space="0" w:color="002F6C"/>
              <w:bottom w:val="single" w:sz="8" w:space="0" w:color="002F6C"/>
              <w:right w:val="single" w:sz="8" w:space="0" w:color="002F6C"/>
            </w:tcBorders>
          </w:tcPr>
          <w:p w14:paraId="0ED0E288"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0.0%</w:t>
            </w:r>
          </w:p>
        </w:tc>
        <w:tc>
          <w:tcPr>
            <w:tcW w:w="1682" w:type="dxa"/>
            <w:tcBorders>
              <w:top w:val="single" w:sz="8" w:space="0" w:color="002F6C"/>
              <w:left w:val="single" w:sz="8" w:space="0" w:color="002F6C"/>
              <w:bottom w:val="single" w:sz="8" w:space="0" w:color="002F6C"/>
              <w:right w:val="single" w:sz="8" w:space="0" w:color="002F6C"/>
            </w:tcBorders>
          </w:tcPr>
          <w:p w14:paraId="7E8F29A2"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0.0%</w:t>
            </w:r>
          </w:p>
        </w:tc>
        <w:tc>
          <w:tcPr>
            <w:tcW w:w="1680" w:type="dxa"/>
            <w:tcBorders>
              <w:top w:val="single" w:sz="8" w:space="0" w:color="002F6C"/>
              <w:left w:val="single" w:sz="8" w:space="0" w:color="002F6C"/>
              <w:bottom w:val="single" w:sz="8" w:space="0" w:color="002F6C"/>
              <w:right w:val="single" w:sz="8" w:space="0" w:color="002F6C"/>
            </w:tcBorders>
          </w:tcPr>
          <w:p w14:paraId="553D2ED3"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100.0%</w:t>
            </w:r>
          </w:p>
        </w:tc>
      </w:tr>
      <w:tr w:rsidR="00A03032" w14:paraId="27966EC6" w14:textId="77777777" w:rsidTr="008E3C85">
        <w:trPr>
          <w:trHeight w:val="283"/>
        </w:trPr>
        <w:tc>
          <w:tcPr>
            <w:tcW w:w="1679" w:type="dxa"/>
            <w:tcBorders>
              <w:top w:val="single" w:sz="8" w:space="0" w:color="002F6C"/>
              <w:left w:val="single" w:sz="8" w:space="0" w:color="002F6C"/>
              <w:bottom w:val="single" w:sz="8" w:space="0" w:color="002F6C"/>
              <w:right w:val="single" w:sz="8" w:space="0" w:color="002F6C"/>
            </w:tcBorders>
          </w:tcPr>
          <w:p w14:paraId="0101C7D3"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50</w:t>
            </w:r>
          </w:p>
        </w:tc>
        <w:tc>
          <w:tcPr>
            <w:tcW w:w="1682" w:type="dxa"/>
            <w:tcBorders>
              <w:top w:val="single" w:sz="8" w:space="0" w:color="002F6C"/>
              <w:left w:val="single" w:sz="8" w:space="0" w:color="002F6C"/>
              <w:bottom w:val="single" w:sz="8" w:space="0" w:color="002F6C"/>
              <w:right w:val="single" w:sz="8" w:space="0" w:color="002F6C"/>
            </w:tcBorders>
          </w:tcPr>
          <w:p w14:paraId="3C5B9F60"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0.0%</w:t>
            </w:r>
          </w:p>
        </w:tc>
        <w:tc>
          <w:tcPr>
            <w:tcW w:w="1682" w:type="dxa"/>
            <w:tcBorders>
              <w:top w:val="single" w:sz="8" w:space="0" w:color="002F6C"/>
              <w:left w:val="single" w:sz="8" w:space="0" w:color="002F6C"/>
              <w:bottom w:val="single" w:sz="8" w:space="0" w:color="002F6C"/>
              <w:right w:val="single" w:sz="8" w:space="0" w:color="002F6C"/>
            </w:tcBorders>
          </w:tcPr>
          <w:p w14:paraId="21FE08C9"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100.0%</w:t>
            </w:r>
          </w:p>
        </w:tc>
        <w:tc>
          <w:tcPr>
            <w:tcW w:w="1682" w:type="dxa"/>
            <w:tcBorders>
              <w:top w:val="single" w:sz="8" w:space="0" w:color="002F6C"/>
              <w:left w:val="single" w:sz="8" w:space="0" w:color="002F6C"/>
              <w:bottom w:val="single" w:sz="8" w:space="0" w:color="002F6C"/>
              <w:right w:val="single" w:sz="8" w:space="0" w:color="002F6C"/>
            </w:tcBorders>
          </w:tcPr>
          <w:p w14:paraId="29A3BCF8"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0.0%</w:t>
            </w:r>
          </w:p>
        </w:tc>
        <w:tc>
          <w:tcPr>
            <w:tcW w:w="1682" w:type="dxa"/>
            <w:tcBorders>
              <w:top w:val="single" w:sz="8" w:space="0" w:color="002F6C"/>
              <w:left w:val="single" w:sz="8" w:space="0" w:color="002F6C"/>
              <w:bottom w:val="single" w:sz="8" w:space="0" w:color="002F6C"/>
              <w:right w:val="single" w:sz="8" w:space="0" w:color="002F6C"/>
            </w:tcBorders>
          </w:tcPr>
          <w:p w14:paraId="0995478B"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0.0%</w:t>
            </w:r>
          </w:p>
        </w:tc>
        <w:tc>
          <w:tcPr>
            <w:tcW w:w="1680" w:type="dxa"/>
            <w:tcBorders>
              <w:top w:val="single" w:sz="8" w:space="0" w:color="002F6C"/>
              <w:left w:val="single" w:sz="8" w:space="0" w:color="002F6C"/>
              <w:bottom w:val="single" w:sz="8" w:space="0" w:color="002F6C"/>
              <w:right w:val="single" w:sz="8" w:space="0" w:color="002F6C"/>
            </w:tcBorders>
          </w:tcPr>
          <w:p w14:paraId="3EE663FB"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100.0%</w:t>
            </w:r>
          </w:p>
        </w:tc>
      </w:tr>
      <w:tr w:rsidR="00A03032" w14:paraId="73706F88" w14:textId="77777777" w:rsidTr="008E3C85">
        <w:trPr>
          <w:trHeight w:val="283"/>
        </w:trPr>
        <w:tc>
          <w:tcPr>
            <w:tcW w:w="1679" w:type="dxa"/>
            <w:tcBorders>
              <w:top w:val="single" w:sz="8" w:space="0" w:color="002F6C"/>
              <w:left w:val="single" w:sz="8" w:space="0" w:color="002F6C"/>
              <w:bottom w:val="single" w:sz="8" w:space="0" w:color="002F6C"/>
              <w:right w:val="single" w:sz="8" w:space="0" w:color="002F6C"/>
            </w:tcBorders>
          </w:tcPr>
          <w:p w14:paraId="51246C8F"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0</w:t>
            </w:r>
          </w:p>
        </w:tc>
        <w:tc>
          <w:tcPr>
            <w:tcW w:w="1682" w:type="dxa"/>
            <w:tcBorders>
              <w:top w:val="single" w:sz="8" w:space="0" w:color="002F6C"/>
              <w:left w:val="single" w:sz="8" w:space="0" w:color="002F6C"/>
              <w:bottom w:val="single" w:sz="8" w:space="0" w:color="002F6C"/>
              <w:right w:val="single" w:sz="8" w:space="0" w:color="002F6C"/>
            </w:tcBorders>
          </w:tcPr>
          <w:p w14:paraId="7D65807D"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0.0%</w:t>
            </w:r>
          </w:p>
        </w:tc>
        <w:tc>
          <w:tcPr>
            <w:tcW w:w="1682" w:type="dxa"/>
            <w:tcBorders>
              <w:top w:val="single" w:sz="8" w:space="0" w:color="002F6C"/>
              <w:left w:val="single" w:sz="8" w:space="0" w:color="002F6C"/>
              <w:bottom w:val="single" w:sz="8" w:space="0" w:color="002F6C"/>
              <w:right w:val="single" w:sz="8" w:space="0" w:color="002F6C"/>
            </w:tcBorders>
          </w:tcPr>
          <w:p w14:paraId="39FF33BF"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100.0%</w:t>
            </w:r>
          </w:p>
        </w:tc>
        <w:tc>
          <w:tcPr>
            <w:tcW w:w="1682" w:type="dxa"/>
            <w:tcBorders>
              <w:top w:val="single" w:sz="8" w:space="0" w:color="002F6C"/>
              <w:left w:val="single" w:sz="8" w:space="0" w:color="002F6C"/>
              <w:bottom w:val="single" w:sz="8" w:space="0" w:color="002F6C"/>
              <w:right w:val="single" w:sz="8" w:space="0" w:color="002F6C"/>
            </w:tcBorders>
          </w:tcPr>
          <w:p w14:paraId="0E70F570"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0.0%</w:t>
            </w:r>
          </w:p>
        </w:tc>
        <w:tc>
          <w:tcPr>
            <w:tcW w:w="1682" w:type="dxa"/>
            <w:tcBorders>
              <w:top w:val="single" w:sz="8" w:space="0" w:color="002F6C"/>
              <w:left w:val="single" w:sz="8" w:space="0" w:color="002F6C"/>
              <w:bottom w:val="single" w:sz="8" w:space="0" w:color="002F6C"/>
              <w:right w:val="single" w:sz="8" w:space="0" w:color="002F6C"/>
            </w:tcBorders>
          </w:tcPr>
          <w:p w14:paraId="1E84955E"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0.0%</w:t>
            </w:r>
          </w:p>
        </w:tc>
        <w:tc>
          <w:tcPr>
            <w:tcW w:w="1680" w:type="dxa"/>
            <w:tcBorders>
              <w:top w:val="single" w:sz="8" w:space="0" w:color="002F6C"/>
              <w:left w:val="single" w:sz="8" w:space="0" w:color="002F6C"/>
              <w:bottom w:val="single" w:sz="8" w:space="0" w:color="002F6C"/>
              <w:right w:val="single" w:sz="8" w:space="0" w:color="002F6C"/>
            </w:tcBorders>
          </w:tcPr>
          <w:p w14:paraId="5F62FC28"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100.0%</w:t>
            </w:r>
          </w:p>
        </w:tc>
      </w:tr>
    </w:tbl>
    <w:p w14:paraId="3B73AEEA" w14:textId="77777777" w:rsidR="00A03032" w:rsidRDefault="00A03032" w:rsidP="00A03032">
      <w:pPr>
        <w:shd w:val="clear" w:color="auto" w:fill="DAEEF3" w:themeFill="accent5" w:themeFillTint="33"/>
        <w:rPr>
          <w:rFonts w:ascii="Aptos Narrow" w:hAnsi="Aptos Narrow"/>
        </w:rPr>
      </w:pPr>
      <w:r w:rsidRPr="0065079C">
        <w:rPr>
          <w:rFonts w:ascii="Aptos Narrow" w:hAnsi="Aptos Narrow"/>
        </w:rPr>
        <w:t>The following table displays a translation of the score cutoff to the risk depth for the overall performance of the samples.</w:t>
      </w:r>
    </w:p>
    <w:p w14:paraId="600A203F" w14:textId="77777777" w:rsidR="00A03032" w:rsidRDefault="00A03032" w:rsidP="00A03032">
      <w:pPr>
        <w:shd w:val="clear" w:color="auto" w:fill="DAEEF3" w:themeFill="accent5" w:themeFillTint="33"/>
        <w:rPr>
          <w:rFonts w:ascii="Aptos Narrow" w:hAnsi="Aptos Narrow"/>
          <w:b/>
          <w:bCs/>
          <w:i/>
          <w:iCs/>
        </w:rPr>
      </w:pPr>
      <w:r w:rsidRPr="0065079C">
        <w:rPr>
          <w:rFonts w:ascii="Aptos Narrow" w:hAnsi="Aptos Narrow"/>
          <w:b/>
          <w:bCs/>
          <w:i/>
          <w:iCs/>
        </w:rPr>
        <w:t>Overall Score Cutoff to Risk Depth</w:t>
      </w:r>
    </w:p>
    <w:tbl>
      <w:tblPr>
        <w:tblStyle w:val="TableGrid0"/>
        <w:tblW w:w="10069" w:type="dxa"/>
        <w:tblInd w:w="3" w:type="dxa"/>
        <w:tblCellMar>
          <w:top w:w="23" w:type="dxa"/>
          <w:left w:w="102" w:type="dxa"/>
          <w:right w:w="102" w:type="dxa"/>
        </w:tblCellMar>
        <w:tblLook w:val="04A0" w:firstRow="1" w:lastRow="0" w:firstColumn="1" w:lastColumn="0" w:noHBand="0" w:noVBand="1"/>
      </w:tblPr>
      <w:tblGrid>
        <w:gridCol w:w="1437"/>
        <w:gridCol w:w="1439"/>
        <w:gridCol w:w="1439"/>
        <w:gridCol w:w="1439"/>
        <w:gridCol w:w="1439"/>
        <w:gridCol w:w="1439"/>
        <w:gridCol w:w="1437"/>
      </w:tblGrid>
      <w:tr w:rsidR="00A03032" w14:paraId="18109980" w14:textId="77777777" w:rsidTr="008E3C85">
        <w:trPr>
          <w:trHeight w:val="580"/>
        </w:trPr>
        <w:tc>
          <w:tcPr>
            <w:tcW w:w="1437" w:type="dxa"/>
            <w:tcBorders>
              <w:top w:val="nil"/>
              <w:left w:val="single" w:sz="8" w:space="0" w:color="002F6C"/>
              <w:bottom w:val="single" w:sz="8" w:space="0" w:color="002F6C"/>
              <w:right w:val="single" w:sz="8" w:space="0" w:color="002F6C"/>
            </w:tcBorders>
            <w:shd w:val="clear" w:color="auto" w:fill="002F6C"/>
            <w:vAlign w:val="center"/>
          </w:tcPr>
          <w:p w14:paraId="7F83F789" w14:textId="77777777" w:rsidR="00A03032" w:rsidRDefault="00A03032">
            <w:pPr>
              <w:spacing w:line="259" w:lineRule="auto"/>
              <w:ind w:right="2"/>
              <w:jc w:val="center"/>
            </w:pPr>
            <w:r>
              <w:rPr>
                <w:rFonts w:ascii="Calibri" w:eastAsia="Calibri" w:hAnsi="Calibri" w:cs="Calibri"/>
                <w:b/>
                <w:color w:val="FFFFFF"/>
                <w:sz w:val="20"/>
              </w:rPr>
              <w:lastRenderedPageBreak/>
              <w:t>Risk Depth</w:t>
            </w:r>
          </w:p>
        </w:tc>
        <w:tc>
          <w:tcPr>
            <w:tcW w:w="1439" w:type="dxa"/>
            <w:tcBorders>
              <w:top w:val="nil"/>
              <w:left w:val="single" w:sz="8" w:space="0" w:color="002F6C"/>
              <w:bottom w:val="single" w:sz="8" w:space="0" w:color="002F6C"/>
              <w:right w:val="single" w:sz="8" w:space="0" w:color="002F6C"/>
            </w:tcBorders>
            <w:shd w:val="clear" w:color="auto" w:fill="002F6C"/>
            <w:vAlign w:val="center"/>
          </w:tcPr>
          <w:p w14:paraId="04BC3D22" w14:textId="77777777" w:rsidR="00A03032" w:rsidRDefault="00A03032">
            <w:pPr>
              <w:spacing w:line="259" w:lineRule="auto"/>
              <w:ind w:left="30"/>
            </w:pPr>
            <w:r>
              <w:rPr>
                <w:rFonts w:ascii="Calibri" w:eastAsia="Calibri" w:hAnsi="Calibri" w:cs="Calibri"/>
                <w:b/>
                <w:color w:val="FFFFFF"/>
                <w:sz w:val="20"/>
              </w:rPr>
              <w:t>Score Cutoff</w:t>
            </w:r>
          </w:p>
        </w:tc>
        <w:tc>
          <w:tcPr>
            <w:tcW w:w="1439" w:type="dxa"/>
            <w:tcBorders>
              <w:top w:val="nil"/>
              <w:left w:val="single" w:sz="8" w:space="0" w:color="002F6C"/>
              <w:bottom w:val="single" w:sz="8" w:space="0" w:color="002F6C"/>
              <w:right w:val="single" w:sz="8" w:space="0" w:color="002F6C"/>
            </w:tcBorders>
            <w:shd w:val="clear" w:color="auto" w:fill="002F6C"/>
            <w:vAlign w:val="center"/>
          </w:tcPr>
          <w:p w14:paraId="4481E64B" w14:textId="77777777" w:rsidR="00A03032" w:rsidRDefault="00A03032">
            <w:pPr>
              <w:spacing w:line="259" w:lineRule="auto"/>
            </w:pPr>
            <w:r>
              <w:rPr>
                <w:rFonts w:ascii="Calibri" w:eastAsia="Calibri" w:hAnsi="Calibri" w:cs="Calibri"/>
                <w:b/>
                <w:color w:val="FFFFFF"/>
                <w:sz w:val="20"/>
              </w:rPr>
              <w:t>% of Records</w:t>
            </w:r>
          </w:p>
        </w:tc>
        <w:tc>
          <w:tcPr>
            <w:tcW w:w="1439" w:type="dxa"/>
            <w:tcBorders>
              <w:top w:val="nil"/>
              <w:left w:val="single" w:sz="8" w:space="0" w:color="002F6C"/>
              <w:bottom w:val="single" w:sz="8" w:space="0" w:color="002F6C"/>
              <w:right w:val="single" w:sz="8" w:space="0" w:color="002F6C"/>
            </w:tcBorders>
            <w:shd w:val="clear" w:color="auto" w:fill="002F6C"/>
          </w:tcPr>
          <w:p w14:paraId="466C93C7" w14:textId="77777777" w:rsidR="00A03032" w:rsidRDefault="00A03032">
            <w:pPr>
              <w:spacing w:line="259" w:lineRule="auto"/>
              <w:jc w:val="center"/>
            </w:pPr>
            <w:proofErr w:type="spellStart"/>
            <w:r>
              <w:rPr>
                <w:rFonts w:ascii="Calibri" w:eastAsia="Calibri" w:hAnsi="Calibri" w:cs="Calibri"/>
                <w:b/>
                <w:color w:val="FFFFFF"/>
                <w:sz w:val="20"/>
              </w:rPr>
              <w:t>Cuml</w:t>
            </w:r>
            <w:proofErr w:type="spellEnd"/>
            <w:r>
              <w:rPr>
                <w:rFonts w:ascii="Calibri" w:eastAsia="Calibri" w:hAnsi="Calibri" w:cs="Calibri"/>
                <w:b/>
                <w:color w:val="FFFFFF"/>
                <w:sz w:val="20"/>
              </w:rPr>
              <w:t xml:space="preserve"> % of Records</w:t>
            </w:r>
          </w:p>
        </w:tc>
        <w:tc>
          <w:tcPr>
            <w:tcW w:w="1439" w:type="dxa"/>
            <w:tcBorders>
              <w:top w:val="nil"/>
              <w:left w:val="single" w:sz="8" w:space="0" w:color="002F6C"/>
              <w:bottom w:val="single" w:sz="8" w:space="0" w:color="002F6C"/>
              <w:right w:val="single" w:sz="8" w:space="0" w:color="002F6C"/>
            </w:tcBorders>
            <w:shd w:val="clear" w:color="auto" w:fill="002F6C"/>
            <w:vAlign w:val="center"/>
          </w:tcPr>
          <w:p w14:paraId="4E6E0C8A" w14:textId="77777777" w:rsidR="00A03032" w:rsidRDefault="00A03032">
            <w:pPr>
              <w:spacing w:line="259" w:lineRule="auto"/>
              <w:jc w:val="center"/>
            </w:pPr>
            <w:r>
              <w:rPr>
                <w:rFonts w:ascii="Calibri" w:eastAsia="Calibri" w:hAnsi="Calibri" w:cs="Calibri"/>
                <w:b/>
                <w:color w:val="FFFFFF"/>
                <w:sz w:val="20"/>
              </w:rPr>
              <w:t>Bad Rate</w:t>
            </w:r>
          </w:p>
        </w:tc>
        <w:tc>
          <w:tcPr>
            <w:tcW w:w="1439" w:type="dxa"/>
            <w:tcBorders>
              <w:top w:val="nil"/>
              <w:left w:val="single" w:sz="8" w:space="0" w:color="002F6C"/>
              <w:bottom w:val="single" w:sz="8" w:space="0" w:color="002F6C"/>
              <w:right w:val="single" w:sz="8" w:space="0" w:color="002F6C"/>
            </w:tcBorders>
            <w:shd w:val="clear" w:color="auto" w:fill="002F6C"/>
            <w:vAlign w:val="center"/>
          </w:tcPr>
          <w:p w14:paraId="6EE3DC67" w14:textId="77777777" w:rsidR="00A03032" w:rsidRDefault="00A03032">
            <w:pPr>
              <w:spacing w:line="259" w:lineRule="auto"/>
              <w:jc w:val="center"/>
            </w:pPr>
            <w:r>
              <w:rPr>
                <w:rFonts w:ascii="Calibri" w:eastAsia="Calibri" w:hAnsi="Calibri" w:cs="Calibri"/>
                <w:b/>
                <w:color w:val="FFFFFF"/>
                <w:sz w:val="20"/>
              </w:rPr>
              <w:t>% of Bads</w:t>
            </w:r>
          </w:p>
        </w:tc>
        <w:tc>
          <w:tcPr>
            <w:tcW w:w="1437" w:type="dxa"/>
            <w:tcBorders>
              <w:top w:val="nil"/>
              <w:left w:val="single" w:sz="8" w:space="0" w:color="002F6C"/>
              <w:bottom w:val="single" w:sz="8" w:space="0" w:color="002F6C"/>
              <w:right w:val="single" w:sz="8" w:space="0" w:color="002F6C"/>
            </w:tcBorders>
            <w:shd w:val="clear" w:color="auto" w:fill="002F6C"/>
          </w:tcPr>
          <w:p w14:paraId="368B4631" w14:textId="77777777" w:rsidR="00A03032" w:rsidRDefault="00A03032">
            <w:pPr>
              <w:spacing w:line="259" w:lineRule="auto"/>
              <w:jc w:val="center"/>
            </w:pPr>
            <w:proofErr w:type="spellStart"/>
            <w:r>
              <w:rPr>
                <w:rFonts w:ascii="Calibri" w:eastAsia="Calibri" w:hAnsi="Calibri" w:cs="Calibri"/>
                <w:b/>
                <w:color w:val="FFFFFF"/>
                <w:sz w:val="20"/>
              </w:rPr>
              <w:t>Cuml</w:t>
            </w:r>
            <w:proofErr w:type="spellEnd"/>
            <w:r>
              <w:rPr>
                <w:rFonts w:ascii="Calibri" w:eastAsia="Calibri" w:hAnsi="Calibri" w:cs="Calibri"/>
                <w:b/>
                <w:color w:val="FFFFFF"/>
                <w:sz w:val="20"/>
              </w:rPr>
              <w:t xml:space="preserve"> % of Bads</w:t>
            </w:r>
          </w:p>
        </w:tc>
      </w:tr>
      <w:tr w:rsidR="00A03032" w14:paraId="0911510C" w14:textId="77777777" w:rsidTr="008E3C85">
        <w:trPr>
          <w:trHeight w:val="289"/>
        </w:trPr>
        <w:tc>
          <w:tcPr>
            <w:tcW w:w="1437" w:type="dxa"/>
            <w:tcBorders>
              <w:top w:val="single" w:sz="8" w:space="0" w:color="002F6C"/>
              <w:left w:val="single" w:sz="8" w:space="0" w:color="002F6C"/>
              <w:bottom w:val="single" w:sz="8" w:space="0" w:color="002F6C"/>
              <w:right w:val="single" w:sz="8" w:space="0" w:color="002F6C"/>
            </w:tcBorders>
          </w:tcPr>
          <w:p w14:paraId="4FDD72DB"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1%</w:t>
            </w:r>
          </w:p>
        </w:tc>
        <w:tc>
          <w:tcPr>
            <w:tcW w:w="1439" w:type="dxa"/>
            <w:tcBorders>
              <w:top w:val="single" w:sz="8" w:space="0" w:color="002F6C"/>
              <w:left w:val="single" w:sz="8" w:space="0" w:color="002F6C"/>
              <w:bottom w:val="single" w:sz="8" w:space="0" w:color="002F6C"/>
              <w:right w:val="single" w:sz="8" w:space="0" w:color="002F6C"/>
            </w:tcBorders>
          </w:tcPr>
          <w:p w14:paraId="7D8C0D9A"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832</w:t>
            </w:r>
          </w:p>
        </w:tc>
        <w:tc>
          <w:tcPr>
            <w:tcW w:w="1439" w:type="dxa"/>
            <w:tcBorders>
              <w:top w:val="single" w:sz="8" w:space="0" w:color="002F6C"/>
              <w:left w:val="single" w:sz="8" w:space="0" w:color="002F6C"/>
              <w:bottom w:val="single" w:sz="8" w:space="0" w:color="002F6C"/>
              <w:right w:val="single" w:sz="8" w:space="0" w:color="002F6C"/>
            </w:tcBorders>
          </w:tcPr>
          <w:p w14:paraId="00F2C92E"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1.0%</w:t>
            </w:r>
          </w:p>
        </w:tc>
        <w:tc>
          <w:tcPr>
            <w:tcW w:w="1439" w:type="dxa"/>
            <w:tcBorders>
              <w:top w:val="single" w:sz="8" w:space="0" w:color="002F6C"/>
              <w:left w:val="single" w:sz="8" w:space="0" w:color="002F6C"/>
              <w:bottom w:val="single" w:sz="8" w:space="0" w:color="002F6C"/>
              <w:right w:val="single" w:sz="8" w:space="0" w:color="002F6C"/>
            </w:tcBorders>
          </w:tcPr>
          <w:p w14:paraId="7D1CA37A"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1.0%</w:t>
            </w:r>
          </w:p>
        </w:tc>
        <w:tc>
          <w:tcPr>
            <w:tcW w:w="1439" w:type="dxa"/>
            <w:tcBorders>
              <w:top w:val="single" w:sz="8" w:space="0" w:color="002F6C"/>
              <w:left w:val="single" w:sz="8" w:space="0" w:color="002F6C"/>
              <w:bottom w:val="single" w:sz="8" w:space="0" w:color="002F6C"/>
              <w:right w:val="single" w:sz="8" w:space="0" w:color="002F6C"/>
            </w:tcBorders>
          </w:tcPr>
          <w:p w14:paraId="4EB8813F"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60.4%</w:t>
            </w:r>
          </w:p>
        </w:tc>
        <w:tc>
          <w:tcPr>
            <w:tcW w:w="1439" w:type="dxa"/>
            <w:tcBorders>
              <w:top w:val="single" w:sz="8" w:space="0" w:color="002F6C"/>
              <w:left w:val="single" w:sz="8" w:space="0" w:color="002F6C"/>
              <w:bottom w:val="single" w:sz="8" w:space="0" w:color="002F6C"/>
              <w:right w:val="single" w:sz="8" w:space="0" w:color="002F6C"/>
            </w:tcBorders>
          </w:tcPr>
          <w:p w14:paraId="174331EB"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50.0%</w:t>
            </w:r>
          </w:p>
        </w:tc>
        <w:tc>
          <w:tcPr>
            <w:tcW w:w="1437" w:type="dxa"/>
            <w:tcBorders>
              <w:top w:val="single" w:sz="8" w:space="0" w:color="002F6C"/>
              <w:left w:val="single" w:sz="8" w:space="0" w:color="002F6C"/>
              <w:bottom w:val="single" w:sz="8" w:space="0" w:color="002F6C"/>
              <w:right w:val="single" w:sz="8" w:space="0" w:color="002F6C"/>
            </w:tcBorders>
          </w:tcPr>
          <w:p w14:paraId="07DECAA8"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50.0%</w:t>
            </w:r>
          </w:p>
        </w:tc>
      </w:tr>
      <w:tr w:rsidR="00A03032" w14:paraId="54A5672E" w14:textId="77777777" w:rsidTr="008E3C85">
        <w:trPr>
          <w:trHeight w:val="286"/>
        </w:trPr>
        <w:tc>
          <w:tcPr>
            <w:tcW w:w="1437" w:type="dxa"/>
            <w:tcBorders>
              <w:top w:val="single" w:sz="8" w:space="0" w:color="002F6C"/>
              <w:left w:val="single" w:sz="8" w:space="0" w:color="002F6C"/>
              <w:bottom w:val="single" w:sz="8" w:space="0" w:color="002F6C"/>
              <w:right w:val="single" w:sz="8" w:space="0" w:color="002F6C"/>
            </w:tcBorders>
          </w:tcPr>
          <w:p w14:paraId="785EEDCE"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2%</w:t>
            </w:r>
          </w:p>
        </w:tc>
        <w:tc>
          <w:tcPr>
            <w:tcW w:w="1439" w:type="dxa"/>
            <w:tcBorders>
              <w:top w:val="single" w:sz="8" w:space="0" w:color="002F6C"/>
              <w:left w:val="single" w:sz="8" w:space="0" w:color="002F6C"/>
              <w:bottom w:val="single" w:sz="8" w:space="0" w:color="002F6C"/>
              <w:right w:val="single" w:sz="8" w:space="0" w:color="002F6C"/>
            </w:tcBorders>
          </w:tcPr>
          <w:p w14:paraId="6CD5FDBB"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749</w:t>
            </w:r>
          </w:p>
        </w:tc>
        <w:tc>
          <w:tcPr>
            <w:tcW w:w="1439" w:type="dxa"/>
            <w:tcBorders>
              <w:top w:val="single" w:sz="8" w:space="0" w:color="002F6C"/>
              <w:left w:val="single" w:sz="8" w:space="0" w:color="002F6C"/>
              <w:bottom w:val="single" w:sz="8" w:space="0" w:color="002F6C"/>
              <w:right w:val="single" w:sz="8" w:space="0" w:color="002F6C"/>
            </w:tcBorders>
          </w:tcPr>
          <w:p w14:paraId="6873DF8C"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1.0%</w:t>
            </w:r>
          </w:p>
        </w:tc>
        <w:tc>
          <w:tcPr>
            <w:tcW w:w="1439" w:type="dxa"/>
            <w:tcBorders>
              <w:top w:val="single" w:sz="8" w:space="0" w:color="002F6C"/>
              <w:left w:val="single" w:sz="8" w:space="0" w:color="002F6C"/>
              <w:bottom w:val="single" w:sz="8" w:space="0" w:color="002F6C"/>
              <w:right w:val="single" w:sz="8" w:space="0" w:color="002F6C"/>
            </w:tcBorders>
          </w:tcPr>
          <w:p w14:paraId="4053FE5D"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2.0%</w:t>
            </w:r>
          </w:p>
        </w:tc>
        <w:tc>
          <w:tcPr>
            <w:tcW w:w="1439" w:type="dxa"/>
            <w:tcBorders>
              <w:top w:val="single" w:sz="8" w:space="0" w:color="002F6C"/>
              <w:left w:val="single" w:sz="8" w:space="0" w:color="002F6C"/>
              <w:bottom w:val="single" w:sz="8" w:space="0" w:color="002F6C"/>
              <w:right w:val="single" w:sz="8" w:space="0" w:color="002F6C"/>
            </w:tcBorders>
          </w:tcPr>
          <w:p w14:paraId="7151FCF7"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18.6%</w:t>
            </w:r>
          </w:p>
        </w:tc>
        <w:tc>
          <w:tcPr>
            <w:tcW w:w="1439" w:type="dxa"/>
            <w:tcBorders>
              <w:top w:val="single" w:sz="8" w:space="0" w:color="002F6C"/>
              <w:left w:val="single" w:sz="8" w:space="0" w:color="002F6C"/>
              <w:bottom w:val="single" w:sz="8" w:space="0" w:color="002F6C"/>
              <w:right w:val="single" w:sz="8" w:space="0" w:color="002F6C"/>
            </w:tcBorders>
          </w:tcPr>
          <w:p w14:paraId="71627EFF"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15.3%</w:t>
            </w:r>
          </w:p>
        </w:tc>
        <w:tc>
          <w:tcPr>
            <w:tcW w:w="1437" w:type="dxa"/>
            <w:tcBorders>
              <w:top w:val="single" w:sz="8" w:space="0" w:color="002F6C"/>
              <w:left w:val="single" w:sz="8" w:space="0" w:color="002F6C"/>
              <w:bottom w:val="single" w:sz="8" w:space="0" w:color="002F6C"/>
              <w:right w:val="single" w:sz="8" w:space="0" w:color="002F6C"/>
            </w:tcBorders>
          </w:tcPr>
          <w:p w14:paraId="6AAEF2CC"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65.4%</w:t>
            </w:r>
          </w:p>
        </w:tc>
      </w:tr>
      <w:tr w:rsidR="00A03032" w14:paraId="5C7C4FBF" w14:textId="77777777" w:rsidTr="008E3C85">
        <w:trPr>
          <w:trHeight w:val="286"/>
        </w:trPr>
        <w:tc>
          <w:tcPr>
            <w:tcW w:w="1437" w:type="dxa"/>
            <w:tcBorders>
              <w:top w:val="single" w:sz="8" w:space="0" w:color="002F6C"/>
              <w:left w:val="single" w:sz="8" w:space="0" w:color="002F6C"/>
              <w:bottom w:val="single" w:sz="8" w:space="0" w:color="002F6C"/>
              <w:right w:val="single" w:sz="8" w:space="0" w:color="002F6C"/>
            </w:tcBorders>
          </w:tcPr>
          <w:p w14:paraId="68743F34"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3%</w:t>
            </w:r>
          </w:p>
        </w:tc>
        <w:tc>
          <w:tcPr>
            <w:tcW w:w="1439" w:type="dxa"/>
            <w:tcBorders>
              <w:top w:val="single" w:sz="8" w:space="0" w:color="002F6C"/>
              <w:left w:val="single" w:sz="8" w:space="0" w:color="002F6C"/>
              <w:bottom w:val="single" w:sz="8" w:space="0" w:color="002F6C"/>
              <w:right w:val="single" w:sz="8" w:space="0" w:color="002F6C"/>
            </w:tcBorders>
          </w:tcPr>
          <w:p w14:paraId="4EA99285"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711</w:t>
            </w:r>
          </w:p>
        </w:tc>
        <w:tc>
          <w:tcPr>
            <w:tcW w:w="1439" w:type="dxa"/>
            <w:tcBorders>
              <w:top w:val="single" w:sz="8" w:space="0" w:color="002F6C"/>
              <w:left w:val="single" w:sz="8" w:space="0" w:color="002F6C"/>
              <w:bottom w:val="single" w:sz="8" w:space="0" w:color="002F6C"/>
              <w:right w:val="single" w:sz="8" w:space="0" w:color="002F6C"/>
            </w:tcBorders>
          </w:tcPr>
          <w:p w14:paraId="5A66CFFB"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1.0%</w:t>
            </w:r>
          </w:p>
        </w:tc>
        <w:tc>
          <w:tcPr>
            <w:tcW w:w="1439" w:type="dxa"/>
            <w:tcBorders>
              <w:top w:val="single" w:sz="8" w:space="0" w:color="002F6C"/>
              <w:left w:val="single" w:sz="8" w:space="0" w:color="002F6C"/>
              <w:bottom w:val="single" w:sz="8" w:space="0" w:color="002F6C"/>
              <w:right w:val="single" w:sz="8" w:space="0" w:color="002F6C"/>
            </w:tcBorders>
          </w:tcPr>
          <w:p w14:paraId="3545BDF4"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3.0%</w:t>
            </w:r>
          </w:p>
        </w:tc>
        <w:tc>
          <w:tcPr>
            <w:tcW w:w="1439" w:type="dxa"/>
            <w:tcBorders>
              <w:top w:val="single" w:sz="8" w:space="0" w:color="002F6C"/>
              <w:left w:val="single" w:sz="8" w:space="0" w:color="002F6C"/>
              <w:bottom w:val="single" w:sz="8" w:space="0" w:color="002F6C"/>
              <w:right w:val="single" w:sz="8" w:space="0" w:color="002F6C"/>
            </w:tcBorders>
          </w:tcPr>
          <w:p w14:paraId="4F951773"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7.8%</w:t>
            </w:r>
          </w:p>
        </w:tc>
        <w:tc>
          <w:tcPr>
            <w:tcW w:w="1439" w:type="dxa"/>
            <w:tcBorders>
              <w:top w:val="single" w:sz="8" w:space="0" w:color="002F6C"/>
              <w:left w:val="single" w:sz="8" w:space="0" w:color="002F6C"/>
              <w:bottom w:val="single" w:sz="8" w:space="0" w:color="002F6C"/>
              <w:right w:val="single" w:sz="8" w:space="0" w:color="002F6C"/>
            </w:tcBorders>
          </w:tcPr>
          <w:p w14:paraId="25B18081"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6.3%</w:t>
            </w:r>
          </w:p>
        </w:tc>
        <w:tc>
          <w:tcPr>
            <w:tcW w:w="1437" w:type="dxa"/>
            <w:tcBorders>
              <w:top w:val="single" w:sz="8" w:space="0" w:color="002F6C"/>
              <w:left w:val="single" w:sz="8" w:space="0" w:color="002F6C"/>
              <w:bottom w:val="single" w:sz="8" w:space="0" w:color="002F6C"/>
              <w:right w:val="single" w:sz="8" w:space="0" w:color="002F6C"/>
            </w:tcBorders>
          </w:tcPr>
          <w:p w14:paraId="259B93A8"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71.7%</w:t>
            </w:r>
          </w:p>
        </w:tc>
      </w:tr>
      <w:tr w:rsidR="00A03032" w14:paraId="13EAB98E" w14:textId="77777777" w:rsidTr="008E3C85">
        <w:trPr>
          <w:trHeight w:val="286"/>
        </w:trPr>
        <w:tc>
          <w:tcPr>
            <w:tcW w:w="1437" w:type="dxa"/>
            <w:tcBorders>
              <w:top w:val="single" w:sz="8" w:space="0" w:color="002F6C"/>
              <w:left w:val="single" w:sz="8" w:space="0" w:color="002F6C"/>
              <w:bottom w:val="single" w:sz="8" w:space="0" w:color="002F6C"/>
              <w:right w:val="single" w:sz="8" w:space="0" w:color="002F6C"/>
            </w:tcBorders>
          </w:tcPr>
          <w:p w14:paraId="280C49AD"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4%</w:t>
            </w:r>
          </w:p>
        </w:tc>
        <w:tc>
          <w:tcPr>
            <w:tcW w:w="1439" w:type="dxa"/>
            <w:tcBorders>
              <w:top w:val="single" w:sz="8" w:space="0" w:color="002F6C"/>
              <w:left w:val="single" w:sz="8" w:space="0" w:color="002F6C"/>
              <w:bottom w:val="single" w:sz="8" w:space="0" w:color="002F6C"/>
              <w:right w:val="single" w:sz="8" w:space="0" w:color="002F6C"/>
            </w:tcBorders>
          </w:tcPr>
          <w:p w14:paraId="7A732BEA"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686</w:t>
            </w:r>
          </w:p>
        </w:tc>
        <w:tc>
          <w:tcPr>
            <w:tcW w:w="1439" w:type="dxa"/>
            <w:tcBorders>
              <w:top w:val="single" w:sz="8" w:space="0" w:color="002F6C"/>
              <w:left w:val="single" w:sz="8" w:space="0" w:color="002F6C"/>
              <w:bottom w:val="single" w:sz="8" w:space="0" w:color="002F6C"/>
              <w:right w:val="single" w:sz="8" w:space="0" w:color="002F6C"/>
            </w:tcBorders>
          </w:tcPr>
          <w:p w14:paraId="2F68A772"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1.0%</w:t>
            </w:r>
          </w:p>
        </w:tc>
        <w:tc>
          <w:tcPr>
            <w:tcW w:w="1439" w:type="dxa"/>
            <w:tcBorders>
              <w:top w:val="single" w:sz="8" w:space="0" w:color="002F6C"/>
              <w:left w:val="single" w:sz="8" w:space="0" w:color="002F6C"/>
              <w:bottom w:val="single" w:sz="8" w:space="0" w:color="002F6C"/>
              <w:right w:val="single" w:sz="8" w:space="0" w:color="002F6C"/>
            </w:tcBorders>
          </w:tcPr>
          <w:p w14:paraId="5CEC8892"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4.0%</w:t>
            </w:r>
          </w:p>
        </w:tc>
        <w:tc>
          <w:tcPr>
            <w:tcW w:w="1439" w:type="dxa"/>
            <w:tcBorders>
              <w:top w:val="single" w:sz="8" w:space="0" w:color="002F6C"/>
              <w:left w:val="single" w:sz="8" w:space="0" w:color="002F6C"/>
              <w:bottom w:val="single" w:sz="8" w:space="0" w:color="002F6C"/>
              <w:right w:val="single" w:sz="8" w:space="0" w:color="002F6C"/>
            </w:tcBorders>
          </w:tcPr>
          <w:p w14:paraId="79401FCE"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4.6%</w:t>
            </w:r>
          </w:p>
        </w:tc>
        <w:tc>
          <w:tcPr>
            <w:tcW w:w="1439" w:type="dxa"/>
            <w:tcBorders>
              <w:top w:val="single" w:sz="8" w:space="0" w:color="002F6C"/>
              <w:left w:val="single" w:sz="8" w:space="0" w:color="002F6C"/>
              <w:bottom w:val="single" w:sz="8" w:space="0" w:color="002F6C"/>
              <w:right w:val="single" w:sz="8" w:space="0" w:color="002F6C"/>
            </w:tcBorders>
          </w:tcPr>
          <w:p w14:paraId="2C1108B7"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3.9%</w:t>
            </w:r>
          </w:p>
        </w:tc>
        <w:tc>
          <w:tcPr>
            <w:tcW w:w="1437" w:type="dxa"/>
            <w:tcBorders>
              <w:top w:val="single" w:sz="8" w:space="0" w:color="002F6C"/>
              <w:left w:val="single" w:sz="8" w:space="0" w:color="002F6C"/>
              <w:bottom w:val="single" w:sz="8" w:space="0" w:color="002F6C"/>
              <w:right w:val="single" w:sz="8" w:space="0" w:color="002F6C"/>
            </w:tcBorders>
          </w:tcPr>
          <w:p w14:paraId="24881718"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75.6%</w:t>
            </w:r>
          </w:p>
        </w:tc>
      </w:tr>
      <w:tr w:rsidR="00A03032" w14:paraId="779ADEB4" w14:textId="77777777" w:rsidTr="008E3C85">
        <w:trPr>
          <w:trHeight w:val="286"/>
        </w:trPr>
        <w:tc>
          <w:tcPr>
            <w:tcW w:w="1437" w:type="dxa"/>
            <w:tcBorders>
              <w:top w:val="single" w:sz="8" w:space="0" w:color="002F6C"/>
              <w:left w:val="single" w:sz="8" w:space="0" w:color="002F6C"/>
              <w:bottom w:val="single" w:sz="8" w:space="0" w:color="002F6C"/>
              <w:right w:val="single" w:sz="8" w:space="0" w:color="002F6C"/>
            </w:tcBorders>
          </w:tcPr>
          <w:p w14:paraId="2EDD3B27"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5%</w:t>
            </w:r>
          </w:p>
        </w:tc>
        <w:tc>
          <w:tcPr>
            <w:tcW w:w="1439" w:type="dxa"/>
            <w:tcBorders>
              <w:top w:val="single" w:sz="8" w:space="0" w:color="002F6C"/>
              <w:left w:val="single" w:sz="8" w:space="0" w:color="002F6C"/>
              <w:bottom w:val="single" w:sz="8" w:space="0" w:color="002F6C"/>
              <w:right w:val="single" w:sz="8" w:space="0" w:color="002F6C"/>
            </w:tcBorders>
          </w:tcPr>
          <w:p w14:paraId="78331457"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669</w:t>
            </w:r>
          </w:p>
        </w:tc>
        <w:tc>
          <w:tcPr>
            <w:tcW w:w="1439" w:type="dxa"/>
            <w:tcBorders>
              <w:top w:val="single" w:sz="8" w:space="0" w:color="002F6C"/>
              <w:left w:val="single" w:sz="8" w:space="0" w:color="002F6C"/>
              <w:bottom w:val="single" w:sz="8" w:space="0" w:color="002F6C"/>
              <w:right w:val="single" w:sz="8" w:space="0" w:color="002F6C"/>
            </w:tcBorders>
          </w:tcPr>
          <w:p w14:paraId="5AA05141"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1.0%</w:t>
            </w:r>
          </w:p>
        </w:tc>
        <w:tc>
          <w:tcPr>
            <w:tcW w:w="1439" w:type="dxa"/>
            <w:tcBorders>
              <w:top w:val="single" w:sz="8" w:space="0" w:color="002F6C"/>
              <w:left w:val="single" w:sz="8" w:space="0" w:color="002F6C"/>
              <w:bottom w:val="single" w:sz="8" w:space="0" w:color="002F6C"/>
              <w:right w:val="single" w:sz="8" w:space="0" w:color="002F6C"/>
            </w:tcBorders>
          </w:tcPr>
          <w:p w14:paraId="535A09FF"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5.0%</w:t>
            </w:r>
          </w:p>
        </w:tc>
        <w:tc>
          <w:tcPr>
            <w:tcW w:w="1439" w:type="dxa"/>
            <w:tcBorders>
              <w:top w:val="single" w:sz="8" w:space="0" w:color="002F6C"/>
              <w:left w:val="single" w:sz="8" w:space="0" w:color="002F6C"/>
              <w:bottom w:val="single" w:sz="8" w:space="0" w:color="002F6C"/>
              <w:right w:val="single" w:sz="8" w:space="0" w:color="002F6C"/>
            </w:tcBorders>
          </w:tcPr>
          <w:p w14:paraId="403E5E3E"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3.3%</w:t>
            </w:r>
          </w:p>
        </w:tc>
        <w:tc>
          <w:tcPr>
            <w:tcW w:w="1439" w:type="dxa"/>
            <w:tcBorders>
              <w:top w:val="single" w:sz="8" w:space="0" w:color="002F6C"/>
              <w:left w:val="single" w:sz="8" w:space="0" w:color="002F6C"/>
              <w:bottom w:val="single" w:sz="8" w:space="0" w:color="002F6C"/>
              <w:right w:val="single" w:sz="8" w:space="0" w:color="002F6C"/>
            </w:tcBorders>
          </w:tcPr>
          <w:p w14:paraId="33B24BDD"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2.6%</w:t>
            </w:r>
          </w:p>
        </w:tc>
        <w:tc>
          <w:tcPr>
            <w:tcW w:w="1437" w:type="dxa"/>
            <w:tcBorders>
              <w:top w:val="single" w:sz="8" w:space="0" w:color="002F6C"/>
              <w:left w:val="single" w:sz="8" w:space="0" w:color="002F6C"/>
              <w:bottom w:val="single" w:sz="8" w:space="0" w:color="002F6C"/>
              <w:right w:val="single" w:sz="8" w:space="0" w:color="002F6C"/>
            </w:tcBorders>
          </w:tcPr>
          <w:p w14:paraId="5A1520DF"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78.2%</w:t>
            </w:r>
          </w:p>
        </w:tc>
      </w:tr>
      <w:tr w:rsidR="00A03032" w14:paraId="7127C032" w14:textId="77777777" w:rsidTr="008E3C85">
        <w:trPr>
          <w:trHeight w:val="286"/>
        </w:trPr>
        <w:tc>
          <w:tcPr>
            <w:tcW w:w="1437" w:type="dxa"/>
            <w:tcBorders>
              <w:top w:val="single" w:sz="8" w:space="0" w:color="002F6C"/>
              <w:left w:val="single" w:sz="8" w:space="0" w:color="002F6C"/>
              <w:bottom w:val="single" w:sz="8" w:space="0" w:color="002F6C"/>
              <w:right w:val="single" w:sz="8" w:space="0" w:color="002F6C"/>
            </w:tcBorders>
          </w:tcPr>
          <w:p w14:paraId="0B5E9B7A"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6%</w:t>
            </w:r>
          </w:p>
        </w:tc>
        <w:tc>
          <w:tcPr>
            <w:tcW w:w="1439" w:type="dxa"/>
            <w:tcBorders>
              <w:top w:val="single" w:sz="8" w:space="0" w:color="002F6C"/>
              <w:left w:val="single" w:sz="8" w:space="0" w:color="002F6C"/>
              <w:bottom w:val="single" w:sz="8" w:space="0" w:color="002F6C"/>
              <w:right w:val="single" w:sz="8" w:space="0" w:color="002F6C"/>
            </w:tcBorders>
          </w:tcPr>
          <w:p w14:paraId="477F4301"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655</w:t>
            </w:r>
          </w:p>
        </w:tc>
        <w:tc>
          <w:tcPr>
            <w:tcW w:w="1439" w:type="dxa"/>
            <w:tcBorders>
              <w:top w:val="single" w:sz="8" w:space="0" w:color="002F6C"/>
              <w:left w:val="single" w:sz="8" w:space="0" w:color="002F6C"/>
              <w:bottom w:val="single" w:sz="8" w:space="0" w:color="002F6C"/>
              <w:right w:val="single" w:sz="8" w:space="0" w:color="002F6C"/>
            </w:tcBorders>
          </w:tcPr>
          <w:p w14:paraId="783A533A"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1.0%</w:t>
            </w:r>
          </w:p>
        </w:tc>
        <w:tc>
          <w:tcPr>
            <w:tcW w:w="1439" w:type="dxa"/>
            <w:tcBorders>
              <w:top w:val="single" w:sz="8" w:space="0" w:color="002F6C"/>
              <w:left w:val="single" w:sz="8" w:space="0" w:color="002F6C"/>
              <w:bottom w:val="single" w:sz="8" w:space="0" w:color="002F6C"/>
              <w:right w:val="single" w:sz="8" w:space="0" w:color="002F6C"/>
            </w:tcBorders>
          </w:tcPr>
          <w:p w14:paraId="7097DE6A"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6.0%</w:t>
            </w:r>
          </w:p>
        </w:tc>
        <w:tc>
          <w:tcPr>
            <w:tcW w:w="1439" w:type="dxa"/>
            <w:tcBorders>
              <w:top w:val="single" w:sz="8" w:space="0" w:color="002F6C"/>
              <w:left w:val="single" w:sz="8" w:space="0" w:color="002F6C"/>
              <w:bottom w:val="single" w:sz="8" w:space="0" w:color="002F6C"/>
              <w:right w:val="single" w:sz="8" w:space="0" w:color="002F6C"/>
            </w:tcBorders>
          </w:tcPr>
          <w:p w14:paraId="0D3C7C93"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2.4%</w:t>
            </w:r>
          </w:p>
        </w:tc>
        <w:tc>
          <w:tcPr>
            <w:tcW w:w="1439" w:type="dxa"/>
            <w:tcBorders>
              <w:top w:val="single" w:sz="8" w:space="0" w:color="002F6C"/>
              <w:left w:val="single" w:sz="8" w:space="0" w:color="002F6C"/>
              <w:bottom w:val="single" w:sz="8" w:space="0" w:color="002F6C"/>
              <w:right w:val="single" w:sz="8" w:space="0" w:color="002F6C"/>
            </w:tcBorders>
          </w:tcPr>
          <w:p w14:paraId="6483D4D0"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2.0%</w:t>
            </w:r>
          </w:p>
        </w:tc>
        <w:tc>
          <w:tcPr>
            <w:tcW w:w="1437" w:type="dxa"/>
            <w:tcBorders>
              <w:top w:val="single" w:sz="8" w:space="0" w:color="002F6C"/>
              <w:left w:val="single" w:sz="8" w:space="0" w:color="002F6C"/>
              <w:bottom w:val="single" w:sz="8" w:space="0" w:color="002F6C"/>
              <w:right w:val="single" w:sz="8" w:space="0" w:color="002F6C"/>
            </w:tcBorders>
          </w:tcPr>
          <w:p w14:paraId="30881F5B"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80.3%</w:t>
            </w:r>
          </w:p>
        </w:tc>
      </w:tr>
      <w:tr w:rsidR="00A03032" w14:paraId="0A879BBA" w14:textId="77777777" w:rsidTr="008E3C85">
        <w:trPr>
          <w:trHeight w:val="286"/>
        </w:trPr>
        <w:tc>
          <w:tcPr>
            <w:tcW w:w="1437" w:type="dxa"/>
            <w:tcBorders>
              <w:top w:val="single" w:sz="8" w:space="0" w:color="002F6C"/>
              <w:left w:val="single" w:sz="8" w:space="0" w:color="002F6C"/>
              <w:bottom w:val="single" w:sz="8" w:space="0" w:color="002F6C"/>
              <w:right w:val="single" w:sz="8" w:space="0" w:color="002F6C"/>
            </w:tcBorders>
          </w:tcPr>
          <w:p w14:paraId="1D052BB6"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7%</w:t>
            </w:r>
          </w:p>
        </w:tc>
        <w:tc>
          <w:tcPr>
            <w:tcW w:w="1439" w:type="dxa"/>
            <w:tcBorders>
              <w:top w:val="single" w:sz="8" w:space="0" w:color="002F6C"/>
              <w:left w:val="single" w:sz="8" w:space="0" w:color="002F6C"/>
              <w:bottom w:val="single" w:sz="8" w:space="0" w:color="002F6C"/>
              <w:right w:val="single" w:sz="8" w:space="0" w:color="002F6C"/>
            </w:tcBorders>
          </w:tcPr>
          <w:p w14:paraId="6A6AAE2C"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644</w:t>
            </w:r>
          </w:p>
        </w:tc>
        <w:tc>
          <w:tcPr>
            <w:tcW w:w="1439" w:type="dxa"/>
            <w:tcBorders>
              <w:top w:val="single" w:sz="8" w:space="0" w:color="002F6C"/>
              <w:left w:val="single" w:sz="8" w:space="0" w:color="002F6C"/>
              <w:bottom w:val="single" w:sz="8" w:space="0" w:color="002F6C"/>
              <w:right w:val="single" w:sz="8" w:space="0" w:color="002F6C"/>
            </w:tcBorders>
          </w:tcPr>
          <w:p w14:paraId="19A8ABA6"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1.0%</w:t>
            </w:r>
          </w:p>
        </w:tc>
        <w:tc>
          <w:tcPr>
            <w:tcW w:w="1439" w:type="dxa"/>
            <w:tcBorders>
              <w:top w:val="single" w:sz="8" w:space="0" w:color="002F6C"/>
              <w:left w:val="single" w:sz="8" w:space="0" w:color="002F6C"/>
              <w:bottom w:val="single" w:sz="8" w:space="0" w:color="002F6C"/>
              <w:right w:val="single" w:sz="8" w:space="0" w:color="002F6C"/>
            </w:tcBorders>
          </w:tcPr>
          <w:p w14:paraId="76CDB4BA"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6.9%</w:t>
            </w:r>
          </w:p>
        </w:tc>
        <w:tc>
          <w:tcPr>
            <w:tcW w:w="1439" w:type="dxa"/>
            <w:tcBorders>
              <w:top w:val="single" w:sz="8" w:space="0" w:color="002F6C"/>
              <w:left w:val="single" w:sz="8" w:space="0" w:color="002F6C"/>
              <w:bottom w:val="single" w:sz="8" w:space="0" w:color="002F6C"/>
              <w:right w:val="single" w:sz="8" w:space="0" w:color="002F6C"/>
            </w:tcBorders>
          </w:tcPr>
          <w:p w14:paraId="4C9B30F7"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1.9%</w:t>
            </w:r>
          </w:p>
        </w:tc>
        <w:tc>
          <w:tcPr>
            <w:tcW w:w="1439" w:type="dxa"/>
            <w:tcBorders>
              <w:top w:val="single" w:sz="8" w:space="0" w:color="002F6C"/>
              <w:left w:val="single" w:sz="8" w:space="0" w:color="002F6C"/>
              <w:bottom w:val="single" w:sz="8" w:space="0" w:color="002F6C"/>
              <w:right w:val="single" w:sz="8" w:space="0" w:color="002F6C"/>
            </w:tcBorders>
          </w:tcPr>
          <w:p w14:paraId="78B2550F"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1.6%</w:t>
            </w:r>
          </w:p>
        </w:tc>
        <w:tc>
          <w:tcPr>
            <w:tcW w:w="1437" w:type="dxa"/>
            <w:tcBorders>
              <w:top w:val="single" w:sz="8" w:space="0" w:color="002F6C"/>
              <w:left w:val="single" w:sz="8" w:space="0" w:color="002F6C"/>
              <w:bottom w:val="single" w:sz="8" w:space="0" w:color="002F6C"/>
              <w:right w:val="single" w:sz="8" w:space="0" w:color="002F6C"/>
            </w:tcBorders>
          </w:tcPr>
          <w:p w14:paraId="6C761EC7"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81.8%</w:t>
            </w:r>
          </w:p>
        </w:tc>
      </w:tr>
      <w:tr w:rsidR="00A03032" w14:paraId="55EEEEDA" w14:textId="77777777" w:rsidTr="008E3C85">
        <w:trPr>
          <w:trHeight w:val="286"/>
        </w:trPr>
        <w:tc>
          <w:tcPr>
            <w:tcW w:w="1437" w:type="dxa"/>
            <w:tcBorders>
              <w:top w:val="single" w:sz="8" w:space="0" w:color="002F6C"/>
              <w:left w:val="single" w:sz="8" w:space="0" w:color="002F6C"/>
              <w:bottom w:val="single" w:sz="8" w:space="0" w:color="002F6C"/>
              <w:right w:val="single" w:sz="8" w:space="0" w:color="002F6C"/>
            </w:tcBorders>
          </w:tcPr>
          <w:p w14:paraId="0F6DE38C"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8%</w:t>
            </w:r>
          </w:p>
        </w:tc>
        <w:tc>
          <w:tcPr>
            <w:tcW w:w="1439" w:type="dxa"/>
            <w:tcBorders>
              <w:top w:val="single" w:sz="8" w:space="0" w:color="002F6C"/>
              <w:left w:val="single" w:sz="8" w:space="0" w:color="002F6C"/>
              <w:bottom w:val="single" w:sz="8" w:space="0" w:color="002F6C"/>
              <w:right w:val="single" w:sz="8" w:space="0" w:color="002F6C"/>
            </w:tcBorders>
          </w:tcPr>
          <w:p w14:paraId="05BF3573"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634</w:t>
            </w:r>
          </w:p>
        </w:tc>
        <w:tc>
          <w:tcPr>
            <w:tcW w:w="1439" w:type="dxa"/>
            <w:tcBorders>
              <w:top w:val="single" w:sz="8" w:space="0" w:color="002F6C"/>
              <w:left w:val="single" w:sz="8" w:space="0" w:color="002F6C"/>
              <w:bottom w:val="single" w:sz="8" w:space="0" w:color="002F6C"/>
              <w:right w:val="single" w:sz="8" w:space="0" w:color="002F6C"/>
            </w:tcBorders>
          </w:tcPr>
          <w:p w14:paraId="13722A1D"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1.0%</w:t>
            </w:r>
          </w:p>
        </w:tc>
        <w:tc>
          <w:tcPr>
            <w:tcW w:w="1439" w:type="dxa"/>
            <w:tcBorders>
              <w:top w:val="single" w:sz="8" w:space="0" w:color="002F6C"/>
              <w:left w:val="single" w:sz="8" w:space="0" w:color="002F6C"/>
              <w:bottom w:val="single" w:sz="8" w:space="0" w:color="002F6C"/>
              <w:right w:val="single" w:sz="8" w:space="0" w:color="002F6C"/>
            </w:tcBorders>
          </w:tcPr>
          <w:p w14:paraId="1DC649E4"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8.0%</w:t>
            </w:r>
          </w:p>
        </w:tc>
        <w:tc>
          <w:tcPr>
            <w:tcW w:w="1439" w:type="dxa"/>
            <w:tcBorders>
              <w:top w:val="single" w:sz="8" w:space="0" w:color="002F6C"/>
              <w:left w:val="single" w:sz="8" w:space="0" w:color="002F6C"/>
              <w:bottom w:val="single" w:sz="8" w:space="0" w:color="002F6C"/>
              <w:right w:val="single" w:sz="8" w:space="0" w:color="002F6C"/>
            </w:tcBorders>
          </w:tcPr>
          <w:p w14:paraId="5B0D81E0"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1.6%</w:t>
            </w:r>
          </w:p>
        </w:tc>
        <w:tc>
          <w:tcPr>
            <w:tcW w:w="1439" w:type="dxa"/>
            <w:tcBorders>
              <w:top w:val="single" w:sz="8" w:space="0" w:color="002F6C"/>
              <w:left w:val="single" w:sz="8" w:space="0" w:color="002F6C"/>
              <w:bottom w:val="single" w:sz="8" w:space="0" w:color="002F6C"/>
              <w:right w:val="single" w:sz="8" w:space="0" w:color="002F6C"/>
            </w:tcBorders>
          </w:tcPr>
          <w:p w14:paraId="303C443E"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1.4%</w:t>
            </w:r>
          </w:p>
        </w:tc>
        <w:tc>
          <w:tcPr>
            <w:tcW w:w="1437" w:type="dxa"/>
            <w:tcBorders>
              <w:top w:val="single" w:sz="8" w:space="0" w:color="002F6C"/>
              <w:left w:val="single" w:sz="8" w:space="0" w:color="002F6C"/>
              <w:bottom w:val="single" w:sz="8" w:space="0" w:color="002F6C"/>
              <w:right w:val="single" w:sz="8" w:space="0" w:color="002F6C"/>
            </w:tcBorders>
          </w:tcPr>
          <w:p w14:paraId="1312DE82"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83.2%</w:t>
            </w:r>
          </w:p>
        </w:tc>
      </w:tr>
      <w:tr w:rsidR="00A03032" w14:paraId="71EFB111" w14:textId="77777777" w:rsidTr="008E3C85">
        <w:trPr>
          <w:trHeight w:val="286"/>
        </w:trPr>
        <w:tc>
          <w:tcPr>
            <w:tcW w:w="1437" w:type="dxa"/>
            <w:tcBorders>
              <w:top w:val="single" w:sz="8" w:space="0" w:color="002F6C"/>
              <w:left w:val="single" w:sz="8" w:space="0" w:color="002F6C"/>
              <w:bottom w:val="single" w:sz="8" w:space="0" w:color="002F6C"/>
              <w:right w:val="single" w:sz="8" w:space="0" w:color="002F6C"/>
            </w:tcBorders>
          </w:tcPr>
          <w:p w14:paraId="4A4E01ED"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9%</w:t>
            </w:r>
          </w:p>
        </w:tc>
        <w:tc>
          <w:tcPr>
            <w:tcW w:w="1439" w:type="dxa"/>
            <w:tcBorders>
              <w:top w:val="single" w:sz="8" w:space="0" w:color="002F6C"/>
              <w:left w:val="single" w:sz="8" w:space="0" w:color="002F6C"/>
              <w:bottom w:val="single" w:sz="8" w:space="0" w:color="002F6C"/>
              <w:right w:val="single" w:sz="8" w:space="0" w:color="002F6C"/>
            </w:tcBorders>
          </w:tcPr>
          <w:p w14:paraId="2DACCE0B"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626</w:t>
            </w:r>
          </w:p>
        </w:tc>
        <w:tc>
          <w:tcPr>
            <w:tcW w:w="1439" w:type="dxa"/>
            <w:tcBorders>
              <w:top w:val="single" w:sz="8" w:space="0" w:color="002F6C"/>
              <w:left w:val="single" w:sz="8" w:space="0" w:color="002F6C"/>
              <w:bottom w:val="single" w:sz="8" w:space="0" w:color="002F6C"/>
              <w:right w:val="single" w:sz="8" w:space="0" w:color="002F6C"/>
            </w:tcBorders>
          </w:tcPr>
          <w:p w14:paraId="596959E1"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1.0%</w:t>
            </w:r>
          </w:p>
        </w:tc>
        <w:tc>
          <w:tcPr>
            <w:tcW w:w="1439" w:type="dxa"/>
            <w:tcBorders>
              <w:top w:val="single" w:sz="8" w:space="0" w:color="002F6C"/>
              <w:left w:val="single" w:sz="8" w:space="0" w:color="002F6C"/>
              <w:bottom w:val="single" w:sz="8" w:space="0" w:color="002F6C"/>
              <w:right w:val="single" w:sz="8" w:space="0" w:color="002F6C"/>
            </w:tcBorders>
          </w:tcPr>
          <w:p w14:paraId="39A9FD6E"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8.9%</w:t>
            </w:r>
          </w:p>
        </w:tc>
        <w:tc>
          <w:tcPr>
            <w:tcW w:w="1439" w:type="dxa"/>
            <w:tcBorders>
              <w:top w:val="single" w:sz="8" w:space="0" w:color="002F6C"/>
              <w:left w:val="single" w:sz="8" w:space="0" w:color="002F6C"/>
              <w:bottom w:val="single" w:sz="8" w:space="0" w:color="002F6C"/>
              <w:right w:val="single" w:sz="8" w:space="0" w:color="002F6C"/>
            </w:tcBorders>
          </w:tcPr>
          <w:p w14:paraId="496C45FE"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1.3%</w:t>
            </w:r>
          </w:p>
        </w:tc>
        <w:tc>
          <w:tcPr>
            <w:tcW w:w="1439" w:type="dxa"/>
            <w:tcBorders>
              <w:top w:val="single" w:sz="8" w:space="0" w:color="002F6C"/>
              <w:left w:val="single" w:sz="8" w:space="0" w:color="002F6C"/>
              <w:bottom w:val="single" w:sz="8" w:space="0" w:color="002F6C"/>
              <w:right w:val="single" w:sz="8" w:space="0" w:color="002F6C"/>
            </w:tcBorders>
          </w:tcPr>
          <w:p w14:paraId="59C603BA"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1.1%</w:t>
            </w:r>
          </w:p>
        </w:tc>
        <w:tc>
          <w:tcPr>
            <w:tcW w:w="1437" w:type="dxa"/>
            <w:tcBorders>
              <w:top w:val="single" w:sz="8" w:space="0" w:color="002F6C"/>
              <w:left w:val="single" w:sz="8" w:space="0" w:color="002F6C"/>
              <w:bottom w:val="single" w:sz="8" w:space="0" w:color="002F6C"/>
              <w:right w:val="single" w:sz="8" w:space="0" w:color="002F6C"/>
            </w:tcBorders>
          </w:tcPr>
          <w:p w14:paraId="1C89EA56"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84.2%</w:t>
            </w:r>
          </w:p>
        </w:tc>
      </w:tr>
      <w:tr w:rsidR="00A03032" w14:paraId="0ADDDCCC" w14:textId="77777777" w:rsidTr="008E3C85">
        <w:trPr>
          <w:trHeight w:val="286"/>
        </w:trPr>
        <w:tc>
          <w:tcPr>
            <w:tcW w:w="1437" w:type="dxa"/>
            <w:tcBorders>
              <w:top w:val="single" w:sz="8" w:space="0" w:color="002F6C"/>
              <w:left w:val="single" w:sz="8" w:space="0" w:color="002F6C"/>
              <w:bottom w:val="single" w:sz="8" w:space="0" w:color="002F6C"/>
              <w:right w:val="single" w:sz="8" w:space="0" w:color="002F6C"/>
            </w:tcBorders>
          </w:tcPr>
          <w:p w14:paraId="1368D27D"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10%</w:t>
            </w:r>
          </w:p>
        </w:tc>
        <w:tc>
          <w:tcPr>
            <w:tcW w:w="1439" w:type="dxa"/>
            <w:tcBorders>
              <w:top w:val="single" w:sz="8" w:space="0" w:color="002F6C"/>
              <w:left w:val="single" w:sz="8" w:space="0" w:color="002F6C"/>
              <w:bottom w:val="single" w:sz="8" w:space="0" w:color="002F6C"/>
              <w:right w:val="single" w:sz="8" w:space="0" w:color="002F6C"/>
            </w:tcBorders>
          </w:tcPr>
          <w:p w14:paraId="375FBBE2"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619</w:t>
            </w:r>
          </w:p>
        </w:tc>
        <w:tc>
          <w:tcPr>
            <w:tcW w:w="1439" w:type="dxa"/>
            <w:tcBorders>
              <w:top w:val="single" w:sz="8" w:space="0" w:color="002F6C"/>
              <w:left w:val="single" w:sz="8" w:space="0" w:color="002F6C"/>
              <w:bottom w:val="single" w:sz="8" w:space="0" w:color="002F6C"/>
              <w:right w:val="single" w:sz="8" w:space="0" w:color="002F6C"/>
            </w:tcBorders>
          </w:tcPr>
          <w:p w14:paraId="6EB7A8F6"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0.9%</w:t>
            </w:r>
          </w:p>
        </w:tc>
        <w:tc>
          <w:tcPr>
            <w:tcW w:w="1439" w:type="dxa"/>
            <w:tcBorders>
              <w:top w:val="single" w:sz="8" w:space="0" w:color="002F6C"/>
              <w:left w:val="single" w:sz="8" w:space="0" w:color="002F6C"/>
              <w:bottom w:val="single" w:sz="8" w:space="0" w:color="002F6C"/>
              <w:right w:val="single" w:sz="8" w:space="0" w:color="002F6C"/>
            </w:tcBorders>
          </w:tcPr>
          <w:p w14:paraId="16D9D9BC"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9.9%</w:t>
            </w:r>
          </w:p>
        </w:tc>
        <w:tc>
          <w:tcPr>
            <w:tcW w:w="1439" w:type="dxa"/>
            <w:tcBorders>
              <w:top w:val="single" w:sz="8" w:space="0" w:color="002F6C"/>
              <w:left w:val="single" w:sz="8" w:space="0" w:color="002F6C"/>
              <w:bottom w:val="single" w:sz="8" w:space="0" w:color="002F6C"/>
              <w:right w:val="single" w:sz="8" w:space="0" w:color="002F6C"/>
            </w:tcBorders>
          </w:tcPr>
          <w:p w14:paraId="3E82B838"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1.2%</w:t>
            </w:r>
          </w:p>
        </w:tc>
        <w:tc>
          <w:tcPr>
            <w:tcW w:w="1439" w:type="dxa"/>
            <w:tcBorders>
              <w:top w:val="single" w:sz="8" w:space="0" w:color="002F6C"/>
              <w:left w:val="single" w:sz="8" w:space="0" w:color="002F6C"/>
              <w:bottom w:val="single" w:sz="8" w:space="0" w:color="002F6C"/>
              <w:right w:val="single" w:sz="8" w:space="0" w:color="002F6C"/>
            </w:tcBorders>
          </w:tcPr>
          <w:p w14:paraId="37E21BA7"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0.9%</w:t>
            </w:r>
          </w:p>
        </w:tc>
        <w:tc>
          <w:tcPr>
            <w:tcW w:w="1437" w:type="dxa"/>
            <w:tcBorders>
              <w:top w:val="single" w:sz="8" w:space="0" w:color="002F6C"/>
              <w:left w:val="single" w:sz="8" w:space="0" w:color="002F6C"/>
              <w:bottom w:val="single" w:sz="8" w:space="0" w:color="002F6C"/>
              <w:right w:val="single" w:sz="8" w:space="0" w:color="002F6C"/>
            </w:tcBorders>
          </w:tcPr>
          <w:p w14:paraId="784BB14D"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85.1%</w:t>
            </w:r>
          </w:p>
        </w:tc>
      </w:tr>
      <w:tr w:rsidR="00A03032" w14:paraId="6B2BAC1C" w14:textId="77777777" w:rsidTr="008E3C85">
        <w:trPr>
          <w:trHeight w:val="286"/>
        </w:trPr>
        <w:tc>
          <w:tcPr>
            <w:tcW w:w="1437" w:type="dxa"/>
            <w:tcBorders>
              <w:top w:val="single" w:sz="8" w:space="0" w:color="002F6C"/>
              <w:left w:val="single" w:sz="8" w:space="0" w:color="002F6C"/>
              <w:bottom w:val="single" w:sz="8" w:space="0" w:color="002F6C"/>
              <w:right w:val="single" w:sz="8" w:space="0" w:color="002F6C"/>
            </w:tcBorders>
          </w:tcPr>
          <w:p w14:paraId="7C6C4177"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20%</w:t>
            </w:r>
          </w:p>
        </w:tc>
        <w:tc>
          <w:tcPr>
            <w:tcW w:w="1439" w:type="dxa"/>
            <w:tcBorders>
              <w:top w:val="single" w:sz="8" w:space="0" w:color="002F6C"/>
              <w:left w:val="single" w:sz="8" w:space="0" w:color="002F6C"/>
              <w:bottom w:val="single" w:sz="8" w:space="0" w:color="002F6C"/>
              <w:right w:val="single" w:sz="8" w:space="0" w:color="002F6C"/>
            </w:tcBorders>
          </w:tcPr>
          <w:p w14:paraId="60187DBF"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570</w:t>
            </w:r>
          </w:p>
        </w:tc>
        <w:tc>
          <w:tcPr>
            <w:tcW w:w="1439" w:type="dxa"/>
            <w:tcBorders>
              <w:top w:val="single" w:sz="8" w:space="0" w:color="002F6C"/>
              <w:left w:val="single" w:sz="8" w:space="0" w:color="002F6C"/>
              <w:bottom w:val="single" w:sz="8" w:space="0" w:color="002F6C"/>
              <w:right w:val="single" w:sz="8" w:space="0" w:color="002F6C"/>
            </w:tcBorders>
          </w:tcPr>
          <w:p w14:paraId="269CEA9F"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9.9%</w:t>
            </w:r>
          </w:p>
        </w:tc>
        <w:tc>
          <w:tcPr>
            <w:tcW w:w="1439" w:type="dxa"/>
            <w:tcBorders>
              <w:top w:val="single" w:sz="8" w:space="0" w:color="002F6C"/>
              <w:left w:val="single" w:sz="8" w:space="0" w:color="002F6C"/>
              <w:bottom w:val="single" w:sz="8" w:space="0" w:color="002F6C"/>
              <w:right w:val="single" w:sz="8" w:space="0" w:color="002F6C"/>
            </w:tcBorders>
          </w:tcPr>
          <w:p w14:paraId="6CE18E41"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19.8%</w:t>
            </w:r>
          </w:p>
        </w:tc>
        <w:tc>
          <w:tcPr>
            <w:tcW w:w="1439" w:type="dxa"/>
            <w:tcBorders>
              <w:top w:val="single" w:sz="8" w:space="0" w:color="002F6C"/>
              <w:left w:val="single" w:sz="8" w:space="0" w:color="002F6C"/>
              <w:bottom w:val="single" w:sz="8" w:space="0" w:color="002F6C"/>
              <w:right w:val="single" w:sz="8" w:space="0" w:color="002F6C"/>
            </w:tcBorders>
          </w:tcPr>
          <w:p w14:paraId="241B522B"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0.7%</w:t>
            </w:r>
          </w:p>
        </w:tc>
        <w:tc>
          <w:tcPr>
            <w:tcW w:w="1439" w:type="dxa"/>
            <w:tcBorders>
              <w:top w:val="single" w:sz="8" w:space="0" w:color="002F6C"/>
              <w:left w:val="single" w:sz="8" w:space="0" w:color="002F6C"/>
              <w:bottom w:val="single" w:sz="8" w:space="0" w:color="002F6C"/>
              <w:right w:val="single" w:sz="8" w:space="0" w:color="002F6C"/>
            </w:tcBorders>
          </w:tcPr>
          <w:p w14:paraId="472C0D85"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5.8%</w:t>
            </w:r>
          </w:p>
        </w:tc>
        <w:tc>
          <w:tcPr>
            <w:tcW w:w="1437" w:type="dxa"/>
            <w:tcBorders>
              <w:top w:val="single" w:sz="8" w:space="0" w:color="002F6C"/>
              <w:left w:val="single" w:sz="8" w:space="0" w:color="002F6C"/>
              <w:bottom w:val="single" w:sz="8" w:space="0" w:color="002F6C"/>
              <w:right w:val="single" w:sz="8" w:space="0" w:color="002F6C"/>
            </w:tcBorders>
          </w:tcPr>
          <w:p w14:paraId="000F6F40"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91.0%</w:t>
            </w:r>
          </w:p>
        </w:tc>
      </w:tr>
      <w:tr w:rsidR="00A03032" w14:paraId="165B2FCA" w14:textId="77777777" w:rsidTr="008E3C85">
        <w:trPr>
          <w:trHeight w:val="286"/>
        </w:trPr>
        <w:tc>
          <w:tcPr>
            <w:tcW w:w="1437" w:type="dxa"/>
            <w:tcBorders>
              <w:top w:val="single" w:sz="8" w:space="0" w:color="002F6C"/>
              <w:left w:val="single" w:sz="8" w:space="0" w:color="002F6C"/>
              <w:bottom w:val="single" w:sz="8" w:space="0" w:color="002F6C"/>
              <w:right w:val="single" w:sz="8" w:space="0" w:color="002F6C"/>
            </w:tcBorders>
          </w:tcPr>
          <w:p w14:paraId="0576A16B"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30%</w:t>
            </w:r>
          </w:p>
        </w:tc>
        <w:tc>
          <w:tcPr>
            <w:tcW w:w="1439" w:type="dxa"/>
            <w:tcBorders>
              <w:top w:val="single" w:sz="8" w:space="0" w:color="002F6C"/>
              <w:left w:val="single" w:sz="8" w:space="0" w:color="002F6C"/>
              <w:bottom w:val="single" w:sz="8" w:space="0" w:color="002F6C"/>
              <w:right w:val="single" w:sz="8" w:space="0" w:color="002F6C"/>
            </w:tcBorders>
          </w:tcPr>
          <w:p w14:paraId="331B2EB5"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539</w:t>
            </w:r>
          </w:p>
        </w:tc>
        <w:tc>
          <w:tcPr>
            <w:tcW w:w="1439" w:type="dxa"/>
            <w:tcBorders>
              <w:top w:val="single" w:sz="8" w:space="0" w:color="002F6C"/>
              <w:left w:val="single" w:sz="8" w:space="0" w:color="002F6C"/>
              <w:bottom w:val="single" w:sz="8" w:space="0" w:color="002F6C"/>
              <w:right w:val="single" w:sz="8" w:space="0" w:color="002F6C"/>
            </w:tcBorders>
          </w:tcPr>
          <w:p w14:paraId="34DBAF5F"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9.9%</w:t>
            </w:r>
          </w:p>
        </w:tc>
        <w:tc>
          <w:tcPr>
            <w:tcW w:w="1439" w:type="dxa"/>
            <w:tcBorders>
              <w:top w:val="single" w:sz="8" w:space="0" w:color="002F6C"/>
              <w:left w:val="single" w:sz="8" w:space="0" w:color="002F6C"/>
              <w:bottom w:val="single" w:sz="8" w:space="0" w:color="002F6C"/>
              <w:right w:val="single" w:sz="8" w:space="0" w:color="002F6C"/>
            </w:tcBorders>
          </w:tcPr>
          <w:p w14:paraId="6AE38C47"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29.7%</w:t>
            </w:r>
          </w:p>
        </w:tc>
        <w:tc>
          <w:tcPr>
            <w:tcW w:w="1439" w:type="dxa"/>
            <w:tcBorders>
              <w:top w:val="single" w:sz="8" w:space="0" w:color="002F6C"/>
              <w:left w:val="single" w:sz="8" w:space="0" w:color="002F6C"/>
              <w:bottom w:val="single" w:sz="8" w:space="0" w:color="002F6C"/>
              <w:right w:val="single" w:sz="8" w:space="0" w:color="002F6C"/>
            </w:tcBorders>
          </w:tcPr>
          <w:p w14:paraId="3689658C"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0.4%</w:t>
            </w:r>
          </w:p>
        </w:tc>
        <w:tc>
          <w:tcPr>
            <w:tcW w:w="1439" w:type="dxa"/>
            <w:tcBorders>
              <w:top w:val="single" w:sz="8" w:space="0" w:color="002F6C"/>
              <w:left w:val="single" w:sz="8" w:space="0" w:color="002F6C"/>
              <w:bottom w:val="single" w:sz="8" w:space="0" w:color="002F6C"/>
              <w:right w:val="single" w:sz="8" w:space="0" w:color="002F6C"/>
            </w:tcBorders>
          </w:tcPr>
          <w:p w14:paraId="5009791C"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3.0%</w:t>
            </w:r>
          </w:p>
        </w:tc>
        <w:tc>
          <w:tcPr>
            <w:tcW w:w="1437" w:type="dxa"/>
            <w:tcBorders>
              <w:top w:val="single" w:sz="8" w:space="0" w:color="002F6C"/>
              <w:left w:val="single" w:sz="8" w:space="0" w:color="002F6C"/>
              <w:bottom w:val="single" w:sz="8" w:space="0" w:color="002F6C"/>
              <w:right w:val="single" w:sz="8" w:space="0" w:color="002F6C"/>
            </w:tcBorders>
          </w:tcPr>
          <w:p w14:paraId="16780B6E"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94.0%</w:t>
            </w:r>
          </w:p>
        </w:tc>
      </w:tr>
      <w:tr w:rsidR="00A03032" w14:paraId="5809A15F" w14:textId="77777777" w:rsidTr="008E3C85">
        <w:trPr>
          <w:trHeight w:val="286"/>
        </w:trPr>
        <w:tc>
          <w:tcPr>
            <w:tcW w:w="1437" w:type="dxa"/>
            <w:tcBorders>
              <w:top w:val="single" w:sz="8" w:space="0" w:color="002F6C"/>
              <w:left w:val="single" w:sz="8" w:space="0" w:color="002F6C"/>
              <w:bottom w:val="single" w:sz="8" w:space="0" w:color="002F6C"/>
              <w:right w:val="single" w:sz="8" w:space="0" w:color="002F6C"/>
            </w:tcBorders>
          </w:tcPr>
          <w:p w14:paraId="43450E08"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40%</w:t>
            </w:r>
          </w:p>
        </w:tc>
        <w:tc>
          <w:tcPr>
            <w:tcW w:w="1439" w:type="dxa"/>
            <w:tcBorders>
              <w:top w:val="single" w:sz="8" w:space="0" w:color="002F6C"/>
              <w:left w:val="single" w:sz="8" w:space="0" w:color="002F6C"/>
              <w:bottom w:val="single" w:sz="8" w:space="0" w:color="002F6C"/>
              <w:right w:val="single" w:sz="8" w:space="0" w:color="002F6C"/>
            </w:tcBorders>
          </w:tcPr>
          <w:p w14:paraId="4B3824D8"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513</w:t>
            </w:r>
          </w:p>
        </w:tc>
        <w:tc>
          <w:tcPr>
            <w:tcW w:w="1439" w:type="dxa"/>
            <w:tcBorders>
              <w:top w:val="single" w:sz="8" w:space="0" w:color="002F6C"/>
              <w:left w:val="single" w:sz="8" w:space="0" w:color="002F6C"/>
              <w:bottom w:val="single" w:sz="8" w:space="0" w:color="002F6C"/>
              <w:right w:val="single" w:sz="8" w:space="0" w:color="002F6C"/>
            </w:tcBorders>
          </w:tcPr>
          <w:p w14:paraId="43EA4770"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10.2%</w:t>
            </w:r>
          </w:p>
        </w:tc>
        <w:tc>
          <w:tcPr>
            <w:tcW w:w="1439" w:type="dxa"/>
            <w:tcBorders>
              <w:top w:val="single" w:sz="8" w:space="0" w:color="002F6C"/>
              <w:left w:val="single" w:sz="8" w:space="0" w:color="002F6C"/>
              <w:bottom w:val="single" w:sz="8" w:space="0" w:color="002F6C"/>
              <w:right w:val="single" w:sz="8" w:space="0" w:color="002F6C"/>
            </w:tcBorders>
          </w:tcPr>
          <w:p w14:paraId="0DC36CC8"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40.0%</w:t>
            </w:r>
          </w:p>
        </w:tc>
        <w:tc>
          <w:tcPr>
            <w:tcW w:w="1439" w:type="dxa"/>
            <w:tcBorders>
              <w:top w:val="single" w:sz="8" w:space="0" w:color="002F6C"/>
              <w:left w:val="single" w:sz="8" w:space="0" w:color="002F6C"/>
              <w:bottom w:val="single" w:sz="8" w:space="0" w:color="002F6C"/>
              <w:right w:val="single" w:sz="8" w:space="0" w:color="002F6C"/>
            </w:tcBorders>
          </w:tcPr>
          <w:p w14:paraId="1D30E703"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0.2%</w:t>
            </w:r>
          </w:p>
        </w:tc>
        <w:tc>
          <w:tcPr>
            <w:tcW w:w="1439" w:type="dxa"/>
            <w:tcBorders>
              <w:top w:val="single" w:sz="8" w:space="0" w:color="002F6C"/>
              <w:left w:val="single" w:sz="8" w:space="0" w:color="002F6C"/>
              <w:bottom w:val="single" w:sz="8" w:space="0" w:color="002F6C"/>
              <w:right w:val="single" w:sz="8" w:space="0" w:color="002F6C"/>
            </w:tcBorders>
          </w:tcPr>
          <w:p w14:paraId="781B13F6"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2.0%</w:t>
            </w:r>
          </w:p>
        </w:tc>
        <w:tc>
          <w:tcPr>
            <w:tcW w:w="1437" w:type="dxa"/>
            <w:tcBorders>
              <w:top w:val="single" w:sz="8" w:space="0" w:color="002F6C"/>
              <w:left w:val="single" w:sz="8" w:space="0" w:color="002F6C"/>
              <w:bottom w:val="single" w:sz="8" w:space="0" w:color="002F6C"/>
              <w:right w:val="single" w:sz="8" w:space="0" w:color="002F6C"/>
            </w:tcBorders>
          </w:tcPr>
          <w:p w14:paraId="41D9B536"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96.0%</w:t>
            </w:r>
          </w:p>
        </w:tc>
      </w:tr>
      <w:tr w:rsidR="00A03032" w14:paraId="7F60335B" w14:textId="77777777" w:rsidTr="008E3C85">
        <w:trPr>
          <w:trHeight w:val="286"/>
        </w:trPr>
        <w:tc>
          <w:tcPr>
            <w:tcW w:w="1437" w:type="dxa"/>
            <w:tcBorders>
              <w:top w:val="single" w:sz="8" w:space="0" w:color="002F6C"/>
              <w:left w:val="single" w:sz="8" w:space="0" w:color="002F6C"/>
              <w:bottom w:val="single" w:sz="8" w:space="0" w:color="002F6C"/>
              <w:right w:val="single" w:sz="8" w:space="0" w:color="002F6C"/>
            </w:tcBorders>
          </w:tcPr>
          <w:p w14:paraId="0480A1AA"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50%</w:t>
            </w:r>
          </w:p>
        </w:tc>
        <w:tc>
          <w:tcPr>
            <w:tcW w:w="1439" w:type="dxa"/>
            <w:tcBorders>
              <w:top w:val="single" w:sz="8" w:space="0" w:color="002F6C"/>
              <w:left w:val="single" w:sz="8" w:space="0" w:color="002F6C"/>
              <w:bottom w:val="single" w:sz="8" w:space="0" w:color="002F6C"/>
              <w:right w:val="single" w:sz="8" w:space="0" w:color="002F6C"/>
            </w:tcBorders>
          </w:tcPr>
          <w:p w14:paraId="55C6BCAA"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490</w:t>
            </w:r>
          </w:p>
        </w:tc>
        <w:tc>
          <w:tcPr>
            <w:tcW w:w="1439" w:type="dxa"/>
            <w:tcBorders>
              <w:top w:val="single" w:sz="8" w:space="0" w:color="002F6C"/>
              <w:left w:val="single" w:sz="8" w:space="0" w:color="002F6C"/>
              <w:bottom w:val="single" w:sz="8" w:space="0" w:color="002F6C"/>
              <w:right w:val="single" w:sz="8" w:space="0" w:color="002F6C"/>
            </w:tcBorders>
          </w:tcPr>
          <w:p w14:paraId="4440B1A8"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9.8%</w:t>
            </w:r>
          </w:p>
        </w:tc>
        <w:tc>
          <w:tcPr>
            <w:tcW w:w="1439" w:type="dxa"/>
            <w:tcBorders>
              <w:top w:val="single" w:sz="8" w:space="0" w:color="002F6C"/>
              <w:left w:val="single" w:sz="8" w:space="0" w:color="002F6C"/>
              <w:bottom w:val="single" w:sz="8" w:space="0" w:color="002F6C"/>
              <w:right w:val="single" w:sz="8" w:space="0" w:color="002F6C"/>
            </w:tcBorders>
          </w:tcPr>
          <w:p w14:paraId="00EC4317"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49.8%</w:t>
            </w:r>
          </w:p>
        </w:tc>
        <w:tc>
          <w:tcPr>
            <w:tcW w:w="1439" w:type="dxa"/>
            <w:tcBorders>
              <w:top w:val="single" w:sz="8" w:space="0" w:color="002F6C"/>
              <w:left w:val="single" w:sz="8" w:space="0" w:color="002F6C"/>
              <w:bottom w:val="single" w:sz="8" w:space="0" w:color="002F6C"/>
              <w:right w:val="single" w:sz="8" w:space="0" w:color="002F6C"/>
            </w:tcBorders>
          </w:tcPr>
          <w:p w14:paraId="02D680A8"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0.2%</w:t>
            </w:r>
          </w:p>
        </w:tc>
        <w:tc>
          <w:tcPr>
            <w:tcW w:w="1439" w:type="dxa"/>
            <w:tcBorders>
              <w:top w:val="single" w:sz="8" w:space="0" w:color="002F6C"/>
              <w:left w:val="single" w:sz="8" w:space="0" w:color="002F6C"/>
              <w:bottom w:val="single" w:sz="8" w:space="0" w:color="002F6C"/>
              <w:right w:val="single" w:sz="8" w:space="0" w:color="002F6C"/>
            </w:tcBorders>
          </w:tcPr>
          <w:p w14:paraId="7A126274"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1.4%</w:t>
            </w:r>
          </w:p>
        </w:tc>
        <w:tc>
          <w:tcPr>
            <w:tcW w:w="1437" w:type="dxa"/>
            <w:tcBorders>
              <w:top w:val="single" w:sz="8" w:space="0" w:color="002F6C"/>
              <w:left w:val="single" w:sz="8" w:space="0" w:color="002F6C"/>
              <w:bottom w:val="single" w:sz="8" w:space="0" w:color="002F6C"/>
              <w:right w:val="single" w:sz="8" w:space="0" w:color="002F6C"/>
            </w:tcBorders>
          </w:tcPr>
          <w:p w14:paraId="2E57F509"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97.4%</w:t>
            </w:r>
          </w:p>
        </w:tc>
      </w:tr>
      <w:tr w:rsidR="00A03032" w14:paraId="50DFDECB" w14:textId="77777777" w:rsidTr="008E3C85">
        <w:trPr>
          <w:trHeight w:val="286"/>
        </w:trPr>
        <w:tc>
          <w:tcPr>
            <w:tcW w:w="1437" w:type="dxa"/>
            <w:tcBorders>
              <w:top w:val="single" w:sz="8" w:space="0" w:color="002F6C"/>
              <w:left w:val="single" w:sz="8" w:space="0" w:color="002F6C"/>
              <w:bottom w:val="single" w:sz="8" w:space="0" w:color="002F6C"/>
              <w:right w:val="single" w:sz="8" w:space="0" w:color="002F6C"/>
            </w:tcBorders>
          </w:tcPr>
          <w:p w14:paraId="289F2924"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60%</w:t>
            </w:r>
          </w:p>
        </w:tc>
        <w:tc>
          <w:tcPr>
            <w:tcW w:w="1439" w:type="dxa"/>
            <w:tcBorders>
              <w:top w:val="single" w:sz="8" w:space="0" w:color="002F6C"/>
              <w:left w:val="single" w:sz="8" w:space="0" w:color="002F6C"/>
              <w:bottom w:val="single" w:sz="8" w:space="0" w:color="002F6C"/>
              <w:right w:val="single" w:sz="8" w:space="0" w:color="002F6C"/>
            </w:tcBorders>
          </w:tcPr>
          <w:p w14:paraId="7CF9FFF3"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466</w:t>
            </w:r>
          </w:p>
        </w:tc>
        <w:tc>
          <w:tcPr>
            <w:tcW w:w="1439" w:type="dxa"/>
            <w:tcBorders>
              <w:top w:val="single" w:sz="8" w:space="0" w:color="002F6C"/>
              <w:left w:val="single" w:sz="8" w:space="0" w:color="002F6C"/>
              <w:bottom w:val="single" w:sz="8" w:space="0" w:color="002F6C"/>
              <w:right w:val="single" w:sz="8" w:space="0" w:color="002F6C"/>
            </w:tcBorders>
          </w:tcPr>
          <w:p w14:paraId="1DDCFE1F"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10.2%</w:t>
            </w:r>
          </w:p>
        </w:tc>
        <w:tc>
          <w:tcPr>
            <w:tcW w:w="1439" w:type="dxa"/>
            <w:tcBorders>
              <w:top w:val="single" w:sz="8" w:space="0" w:color="002F6C"/>
              <w:left w:val="single" w:sz="8" w:space="0" w:color="002F6C"/>
              <w:bottom w:val="single" w:sz="8" w:space="0" w:color="002F6C"/>
              <w:right w:val="single" w:sz="8" w:space="0" w:color="002F6C"/>
            </w:tcBorders>
          </w:tcPr>
          <w:p w14:paraId="420DB404"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59.9%</w:t>
            </w:r>
          </w:p>
        </w:tc>
        <w:tc>
          <w:tcPr>
            <w:tcW w:w="1439" w:type="dxa"/>
            <w:tcBorders>
              <w:top w:val="single" w:sz="8" w:space="0" w:color="002F6C"/>
              <w:left w:val="single" w:sz="8" w:space="0" w:color="002F6C"/>
              <w:bottom w:val="single" w:sz="8" w:space="0" w:color="002F6C"/>
              <w:right w:val="single" w:sz="8" w:space="0" w:color="002F6C"/>
            </w:tcBorders>
          </w:tcPr>
          <w:p w14:paraId="22BFE59B"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0.1%</w:t>
            </w:r>
          </w:p>
        </w:tc>
        <w:tc>
          <w:tcPr>
            <w:tcW w:w="1439" w:type="dxa"/>
            <w:tcBorders>
              <w:top w:val="single" w:sz="8" w:space="0" w:color="002F6C"/>
              <w:left w:val="single" w:sz="8" w:space="0" w:color="002F6C"/>
              <w:bottom w:val="single" w:sz="8" w:space="0" w:color="002F6C"/>
              <w:right w:val="single" w:sz="8" w:space="0" w:color="002F6C"/>
            </w:tcBorders>
          </w:tcPr>
          <w:p w14:paraId="36D83138"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1.0%</w:t>
            </w:r>
          </w:p>
        </w:tc>
        <w:tc>
          <w:tcPr>
            <w:tcW w:w="1437" w:type="dxa"/>
            <w:tcBorders>
              <w:top w:val="single" w:sz="8" w:space="0" w:color="002F6C"/>
              <w:left w:val="single" w:sz="8" w:space="0" w:color="002F6C"/>
              <w:bottom w:val="single" w:sz="8" w:space="0" w:color="002F6C"/>
              <w:right w:val="single" w:sz="8" w:space="0" w:color="002F6C"/>
            </w:tcBorders>
          </w:tcPr>
          <w:p w14:paraId="1EE4F6E1"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98.4%</w:t>
            </w:r>
          </w:p>
        </w:tc>
      </w:tr>
      <w:tr w:rsidR="00A03032" w14:paraId="22303DCA" w14:textId="77777777" w:rsidTr="008E3C85">
        <w:trPr>
          <w:trHeight w:val="286"/>
        </w:trPr>
        <w:tc>
          <w:tcPr>
            <w:tcW w:w="1437" w:type="dxa"/>
            <w:tcBorders>
              <w:top w:val="single" w:sz="8" w:space="0" w:color="002F6C"/>
              <w:left w:val="single" w:sz="8" w:space="0" w:color="002F6C"/>
              <w:bottom w:val="single" w:sz="8" w:space="0" w:color="002F6C"/>
              <w:right w:val="single" w:sz="8" w:space="0" w:color="002F6C"/>
            </w:tcBorders>
          </w:tcPr>
          <w:p w14:paraId="3772EF68"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70%</w:t>
            </w:r>
          </w:p>
        </w:tc>
        <w:tc>
          <w:tcPr>
            <w:tcW w:w="1439" w:type="dxa"/>
            <w:tcBorders>
              <w:top w:val="single" w:sz="8" w:space="0" w:color="002F6C"/>
              <w:left w:val="single" w:sz="8" w:space="0" w:color="002F6C"/>
              <w:bottom w:val="single" w:sz="8" w:space="0" w:color="002F6C"/>
              <w:right w:val="single" w:sz="8" w:space="0" w:color="002F6C"/>
            </w:tcBorders>
          </w:tcPr>
          <w:p w14:paraId="4F574491"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440</w:t>
            </w:r>
          </w:p>
        </w:tc>
        <w:tc>
          <w:tcPr>
            <w:tcW w:w="1439" w:type="dxa"/>
            <w:tcBorders>
              <w:top w:val="single" w:sz="8" w:space="0" w:color="002F6C"/>
              <w:left w:val="single" w:sz="8" w:space="0" w:color="002F6C"/>
              <w:bottom w:val="single" w:sz="8" w:space="0" w:color="002F6C"/>
              <w:right w:val="single" w:sz="8" w:space="0" w:color="002F6C"/>
            </w:tcBorders>
          </w:tcPr>
          <w:p w14:paraId="61EE5C12"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9.8%</w:t>
            </w:r>
          </w:p>
        </w:tc>
        <w:tc>
          <w:tcPr>
            <w:tcW w:w="1439" w:type="dxa"/>
            <w:tcBorders>
              <w:top w:val="single" w:sz="8" w:space="0" w:color="002F6C"/>
              <w:left w:val="single" w:sz="8" w:space="0" w:color="002F6C"/>
              <w:bottom w:val="single" w:sz="8" w:space="0" w:color="002F6C"/>
              <w:right w:val="single" w:sz="8" w:space="0" w:color="002F6C"/>
            </w:tcBorders>
          </w:tcPr>
          <w:p w14:paraId="104EFFE0"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69.7%</w:t>
            </w:r>
          </w:p>
        </w:tc>
        <w:tc>
          <w:tcPr>
            <w:tcW w:w="1439" w:type="dxa"/>
            <w:tcBorders>
              <w:top w:val="single" w:sz="8" w:space="0" w:color="002F6C"/>
              <w:left w:val="single" w:sz="8" w:space="0" w:color="002F6C"/>
              <w:bottom w:val="single" w:sz="8" w:space="0" w:color="002F6C"/>
              <w:right w:val="single" w:sz="8" w:space="0" w:color="002F6C"/>
            </w:tcBorders>
          </w:tcPr>
          <w:p w14:paraId="41BAE5FA"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0.1%</w:t>
            </w:r>
          </w:p>
        </w:tc>
        <w:tc>
          <w:tcPr>
            <w:tcW w:w="1439" w:type="dxa"/>
            <w:tcBorders>
              <w:top w:val="single" w:sz="8" w:space="0" w:color="002F6C"/>
              <w:left w:val="single" w:sz="8" w:space="0" w:color="002F6C"/>
              <w:bottom w:val="single" w:sz="8" w:space="0" w:color="002F6C"/>
              <w:right w:val="single" w:sz="8" w:space="0" w:color="002F6C"/>
            </w:tcBorders>
          </w:tcPr>
          <w:p w14:paraId="3A158B1A"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0.7%</w:t>
            </w:r>
          </w:p>
        </w:tc>
        <w:tc>
          <w:tcPr>
            <w:tcW w:w="1437" w:type="dxa"/>
            <w:tcBorders>
              <w:top w:val="single" w:sz="8" w:space="0" w:color="002F6C"/>
              <w:left w:val="single" w:sz="8" w:space="0" w:color="002F6C"/>
              <w:bottom w:val="single" w:sz="8" w:space="0" w:color="002F6C"/>
              <w:right w:val="single" w:sz="8" w:space="0" w:color="002F6C"/>
            </w:tcBorders>
          </w:tcPr>
          <w:p w14:paraId="678631C5"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99.1%</w:t>
            </w:r>
          </w:p>
        </w:tc>
      </w:tr>
      <w:tr w:rsidR="00A03032" w14:paraId="0CB386B6" w14:textId="77777777" w:rsidTr="008E3C85">
        <w:trPr>
          <w:trHeight w:val="286"/>
        </w:trPr>
        <w:tc>
          <w:tcPr>
            <w:tcW w:w="1437" w:type="dxa"/>
            <w:tcBorders>
              <w:top w:val="single" w:sz="8" w:space="0" w:color="002F6C"/>
              <w:left w:val="single" w:sz="8" w:space="0" w:color="002F6C"/>
              <w:bottom w:val="single" w:sz="8" w:space="0" w:color="002F6C"/>
              <w:right w:val="single" w:sz="8" w:space="0" w:color="002F6C"/>
            </w:tcBorders>
          </w:tcPr>
          <w:p w14:paraId="2FBF4573"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80%</w:t>
            </w:r>
          </w:p>
        </w:tc>
        <w:tc>
          <w:tcPr>
            <w:tcW w:w="1439" w:type="dxa"/>
            <w:tcBorders>
              <w:top w:val="single" w:sz="8" w:space="0" w:color="002F6C"/>
              <w:left w:val="single" w:sz="8" w:space="0" w:color="002F6C"/>
              <w:bottom w:val="single" w:sz="8" w:space="0" w:color="002F6C"/>
              <w:right w:val="single" w:sz="8" w:space="0" w:color="002F6C"/>
            </w:tcBorders>
          </w:tcPr>
          <w:p w14:paraId="57D8292A"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405</w:t>
            </w:r>
          </w:p>
        </w:tc>
        <w:tc>
          <w:tcPr>
            <w:tcW w:w="1439" w:type="dxa"/>
            <w:tcBorders>
              <w:top w:val="single" w:sz="8" w:space="0" w:color="002F6C"/>
              <w:left w:val="single" w:sz="8" w:space="0" w:color="002F6C"/>
              <w:bottom w:val="single" w:sz="8" w:space="0" w:color="002F6C"/>
              <w:right w:val="single" w:sz="8" w:space="0" w:color="002F6C"/>
            </w:tcBorders>
          </w:tcPr>
          <w:p w14:paraId="1AB008AD"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10.2%</w:t>
            </w:r>
          </w:p>
        </w:tc>
        <w:tc>
          <w:tcPr>
            <w:tcW w:w="1439" w:type="dxa"/>
            <w:tcBorders>
              <w:top w:val="single" w:sz="8" w:space="0" w:color="002F6C"/>
              <w:left w:val="single" w:sz="8" w:space="0" w:color="002F6C"/>
              <w:bottom w:val="single" w:sz="8" w:space="0" w:color="002F6C"/>
              <w:right w:val="single" w:sz="8" w:space="0" w:color="002F6C"/>
            </w:tcBorders>
          </w:tcPr>
          <w:p w14:paraId="6E499535"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79.9%</w:t>
            </w:r>
          </w:p>
        </w:tc>
        <w:tc>
          <w:tcPr>
            <w:tcW w:w="1439" w:type="dxa"/>
            <w:tcBorders>
              <w:top w:val="single" w:sz="8" w:space="0" w:color="002F6C"/>
              <w:left w:val="single" w:sz="8" w:space="0" w:color="002F6C"/>
              <w:bottom w:val="single" w:sz="8" w:space="0" w:color="002F6C"/>
              <w:right w:val="single" w:sz="8" w:space="0" w:color="002F6C"/>
            </w:tcBorders>
          </w:tcPr>
          <w:p w14:paraId="17EE1395"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0.1%</w:t>
            </w:r>
          </w:p>
        </w:tc>
        <w:tc>
          <w:tcPr>
            <w:tcW w:w="1439" w:type="dxa"/>
            <w:tcBorders>
              <w:top w:val="single" w:sz="8" w:space="0" w:color="002F6C"/>
              <w:left w:val="single" w:sz="8" w:space="0" w:color="002F6C"/>
              <w:bottom w:val="single" w:sz="8" w:space="0" w:color="002F6C"/>
              <w:right w:val="single" w:sz="8" w:space="0" w:color="002F6C"/>
            </w:tcBorders>
          </w:tcPr>
          <w:p w14:paraId="23720263"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0.5%</w:t>
            </w:r>
          </w:p>
        </w:tc>
        <w:tc>
          <w:tcPr>
            <w:tcW w:w="1437" w:type="dxa"/>
            <w:tcBorders>
              <w:top w:val="single" w:sz="8" w:space="0" w:color="002F6C"/>
              <w:left w:val="single" w:sz="8" w:space="0" w:color="002F6C"/>
              <w:bottom w:val="single" w:sz="8" w:space="0" w:color="002F6C"/>
              <w:right w:val="single" w:sz="8" w:space="0" w:color="002F6C"/>
            </w:tcBorders>
          </w:tcPr>
          <w:p w14:paraId="67D25FD6"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99.6%</w:t>
            </w:r>
          </w:p>
        </w:tc>
      </w:tr>
      <w:tr w:rsidR="00A03032" w14:paraId="71D9F2E6" w14:textId="77777777" w:rsidTr="008E3C85">
        <w:trPr>
          <w:trHeight w:val="286"/>
        </w:trPr>
        <w:tc>
          <w:tcPr>
            <w:tcW w:w="1437" w:type="dxa"/>
            <w:tcBorders>
              <w:top w:val="single" w:sz="8" w:space="0" w:color="002F6C"/>
              <w:left w:val="single" w:sz="8" w:space="0" w:color="002F6C"/>
              <w:bottom w:val="single" w:sz="8" w:space="0" w:color="002F6C"/>
              <w:right w:val="single" w:sz="8" w:space="0" w:color="002F6C"/>
            </w:tcBorders>
          </w:tcPr>
          <w:p w14:paraId="5E43B228"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90%</w:t>
            </w:r>
          </w:p>
        </w:tc>
        <w:tc>
          <w:tcPr>
            <w:tcW w:w="1439" w:type="dxa"/>
            <w:tcBorders>
              <w:top w:val="single" w:sz="8" w:space="0" w:color="002F6C"/>
              <w:left w:val="single" w:sz="8" w:space="0" w:color="002F6C"/>
              <w:bottom w:val="single" w:sz="8" w:space="0" w:color="002F6C"/>
              <w:right w:val="single" w:sz="8" w:space="0" w:color="002F6C"/>
            </w:tcBorders>
          </w:tcPr>
          <w:p w14:paraId="661691A7"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349</w:t>
            </w:r>
          </w:p>
        </w:tc>
        <w:tc>
          <w:tcPr>
            <w:tcW w:w="1439" w:type="dxa"/>
            <w:tcBorders>
              <w:top w:val="single" w:sz="8" w:space="0" w:color="002F6C"/>
              <w:left w:val="single" w:sz="8" w:space="0" w:color="002F6C"/>
              <w:bottom w:val="single" w:sz="8" w:space="0" w:color="002F6C"/>
              <w:right w:val="single" w:sz="8" w:space="0" w:color="002F6C"/>
            </w:tcBorders>
          </w:tcPr>
          <w:p w14:paraId="0ADEADCE"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10.0%</w:t>
            </w:r>
          </w:p>
        </w:tc>
        <w:tc>
          <w:tcPr>
            <w:tcW w:w="1439" w:type="dxa"/>
            <w:tcBorders>
              <w:top w:val="single" w:sz="8" w:space="0" w:color="002F6C"/>
              <w:left w:val="single" w:sz="8" w:space="0" w:color="002F6C"/>
              <w:bottom w:val="single" w:sz="8" w:space="0" w:color="002F6C"/>
              <w:right w:val="single" w:sz="8" w:space="0" w:color="002F6C"/>
            </w:tcBorders>
          </w:tcPr>
          <w:p w14:paraId="1BBE6E29"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90.0%</w:t>
            </w:r>
          </w:p>
        </w:tc>
        <w:tc>
          <w:tcPr>
            <w:tcW w:w="1439" w:type="dxa"/>
            <w:tcBorders>
              <w:top w:val="single" w:sz="8" w:space="0" w:color="002F6C"/>
              <w:left w:val="single" w:sz="8" w:space="0" w:color="002F6C"/>
              <w:bottom w:val="single" w:sz="8" w:space="0" w:color="002F6C"/>
              <w:right w:val="single" w:sz="8" w:space="0" w:color="002F6C"/>
            </w:tcBorders>
          </w:tcPr>
          <w:p w14:paraId="7394E8D1"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0.0%</w:t>
            </w:r>
          </w:p>
        </w:tc>
        <w:tc>
          <w:tcPr>
            <w:tcW w:w="1439" w:type="dxa"/>
            <w:tcBorders>
              <w:top w:val="single" w:sz="8" w:space="0" w:color="002F6C"/>
              <w:left w:val="single" w:sz="8" w:space="0" w:color="002F6C"/>
              <w:bottom w:val="single" w:sz="8" w:space="0" w:color="002F6C"/>
              <w:right w:val="single" w:sz="8" w:space="0" w:color="002F6C"/>
            </w:tcBorders>
          </w:tcPr>
          <w:p w14:paraId="32B49688"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0.3%</w:t>
            </w:r>
          </w:p>
        </w:tc>
        <w:tc>
          <w:tcPr>
            <w:tcW w:w="1437" w:type="dxa"/>
            <w:tcBorders>
              <w:top w:val="single" w:sz="8" w:space="0" w:color="002F6C"/>
              <w:left w:val="single" w:sz="8" w:space="0" w:color="002F6C"/>
              <w:bottom w:val="single" w:sz="8" w:space="0" w:color="002F6C"/>
              <w:right w:val="single" w:sz="8" w:space="0" w:color="002F6C"/>
            </w:tcBorders>
          </w:tcPr>
          <w:p w14:paraId="54FFBBF1"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99.9%</w:t>
            </w:r>
          </w:p>
        </w:tc>
      </w:tr>
      <w:tr w:rsidR="00A03032" w14:paraId="76EBC8B3" w14:textId="77777777" w:rsidTr="008E3C85">
        <w:trPr>
          <w:trHeight w:val="286"/>
        </w:trPr>
        <w:tc>
          <w:tcPr>
            <w:tcW w:w="1437" w:type="dxa"/>
            <w:tcBorders>
              <w:top w:val="single" w:sz="8" w:space="0" w:color="002F6C"/>
              <w:left w:val="single" w:sz="8" w:space="0" w:color="002F6C"/>
              <w:bottom w:val="single" w:sz="8" w:space="0" w:color="002F6C"/>
              <w:right w:val="single" w:sz="8" w:space="0" w:color="002F6C"/>
            </w:tcBorders>
          </w:tcPr>
          <w:p w14:paraId="51486667" w14:textId="77777777" w:rsidR="00A03032" w:rsidRPr="009A13B1" w:rsidRDefault="00A03032" w:rsidP="009A13B1">
            <w:pPr>
              <w:spacing w:line="259" w:lineRule="auto"/>
              <w:ind w:left="26"/>
              <w:jc w:val="center"/>
              <w:rPr>
                <w:rFonts w:ascii="Calibri" w:hAnsi="Calibri" w:cs="Calibri"/>
                <w:sz w:val="20"/>
                <w:szCs w:val="20"/>
              </w:rPr>
            </w:pPr>
            <w:r w:rsidRPr="009A13B1">
              <w:rPr>
                <w:rFonts w:ascii="Calibri" w:hAnsi="Calibri" w:cs="Calibri"/>
                <w:sz w:val="20"/>
                <w:szCs w:val="20"/>
              </w:rPr>
              <w:t>100%</w:t>
            </w:r>
          </w:p>
        </w:tc>
        <w:tc>
          <w:tcPr>
            <w:tcW w:w="1439" w:type="dxa"/>
            <w:tcBorders>
              <w:top w:val="single" w:sz="8" w:space="0" w:color="002F6C"/>
              <w:left w:val="single" w:sz="8" w:space="0" w:color="002F6C"/>
              <w:bottom w:val="single" w:sz="8" w:space="0" w:color="002F6C"/>
              <w:right w:val="single" w:sz="8" w:space="0" w:color="002F6C"/>
            </w:tcBorders>
          </w:tcPr>
          <w:p w14:paraId="618D5934"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1</w:t>
            </w:r>
          </w:p>
        </w:tc>
        <w:tc>
          <w:tcPr>
            <w:tcW w:w="1439" w:type="dxa"/>
            <w:tcBorders>
              <w:top w:val="single" w:sz="8" w:space="0" w:color="002F6C"/>
              <w:left w:val="single" w:sz="8" w:space="0" w:color="002F6C"/>
              <w:bottom w:val="single" w:sz="8" w:space="0" w:color="002F6C"/>
              <w:right w:val="single" w:sz="8" w:space="0" w:color="002F6C"/>
            </w:tcBorders>
          </w:tcPr>
          <w:p w14:paraId="06A40D4A"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10.0%</w:t>
            </w:r>
          </w:p>
        </w:tc>
        <w:tc>
          <w:tcPr>
            <w:tcW w:w="1439" w:type="dxa"/>
            <w:tcBorders>
              <w:top w:val="single" w:sz="8" w:space="0" w:color="002F6C"/>
              <w:left w:val="single" w:sz="8" w:space="0" w:color="002F6C"/>
              <w:bottom w:val="single" w:sz="8" w:space="0" w:color="002F6C"/>
              <w:right w:val="single" w:sz="8" w:space="0" w:color="002F6C"/>
            </w:tcBorders>
          </w:tcPr>
          <w:p w14:paraId="5E9E8ADA"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100.0%</w:t>
            </w:r>
          </w:p>
        </w:tc>
        <w:tc>
          <w:tcPr>
            <w:tcW w:w="1439" w:type="dxa"/>
            <w:tcBorders>
              <w:top w:val="single" w:sz="8" w:space="0" w:color="002F6C"/>
              <w:left w:val="single" w:sz="8" w:space="0" w:color="002F6C"/>
              <w:bottom w:val="single" w:sz="8" w:space="0" w:color="002F6C"/>
              <w:right w:val="single" w:sz="8" w:space="0" w:color="002F6C"/>
            </w:tcBorders>
          </w:tcPr>
          <w:p w14:paraId="0341A52A"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0.0%</w:t>
            </w:r>
          </w:p>
        </w:tc>
        <w:tc>
          <w:tcPr>
            <w:tcW w:w="1439" w:type="dxa"/>
            <w:tcBorders>
              <w:top w:val="single" w:sz="8" w:space="0" w:color="002F6C"/>
              <w:left w:val="single" w:sz="8" w:space="0" w:color="002F6C"/>
              <w:bottom w:val="single" w:sz="8" w:space="0" w:color="002F6C"/>
              <w:right w:val="single" w:sz="8" w:space="0" w:color="002F6C"/>
            </w:tcBorders>
          </w:tcPr>
          <w:p w14:paraId="0869F92E"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0.1%</w:t>
            </w:r>
          </w:p>
        </w:tc>
        <w:tc>
          <w:tcPr>
            <w:tcW w:w="1437" w:type="dxa"/>
            <w:tcBorders>
              <w:top w:val="single" w:sz="8" w:space="0" w:color="002F6C"/>
              <w:left w:val="single" w:sz="8" w:space="0" w:color="002F6C"/>
              <w:bottom w:val="single" w:sz="8" w:space="0" w:color="002F6C"/>
              <w:right w:val="single" w:sz="8" w:space="0" w:color="002F6C"/>
            </w:tcBorders>
          </w:tcPr>
          <w:p w14:paraId="648900AD" w14:textId="77777777" w:rsidR="00A03032" w:rsidRPr="009A13B1" w:rsidRDefault="00A03032" w:rsidP="009A13B1">
            <w:pPr>
              <w:spacing w:line="259" w:lineRule="auto"/>
              <w:ind w:left="28"/>
              <w:jc w:val="center"/>
              <w:rPr>
                <w:rFonts w:ascii="Calibri" w:hAnsi="Calibri" w:cs="Calibri"/>
                <w:sz w:val="20"/>
                <w:szCs w:val="20"/>
              </w:rPr>
            </w:pPr>
            <w:r w:rsidRPr="009A13B1">
              <w:rPr>
                <w:rFonts w:ascii="Calibri" w:hAnsi="Calibri" w:cs="Calibri"/>
                <w:sz w:val="20"/>
                <w:szCs w:val="20"/>
              </w:rPr>
              <w:t>100.0%</w:t>
            </w:r>
          </w:p>
        </w:tc>
      </w:tr>
    </w:tbl>
    <w:p w14:paraId="4E7F601B" w14:textId="77777777" w:rsidR="00A03032" w:rsidRDefault="00A03032" w:rsidP="00A03032">
      <w:pPr>
        <w:shd w:val="clear" w:color="auto" w:fill="DAEEF3" w:themeFill="accent5" w:themeFillTint="33"/>
        <w:rPr>
          <w:rFonts w:ascii="Aptos Narrow" w:hAnsi="Aptos Narrow"/>
          <w:b/>
          <w:bCs/>
          <w:i/>
          <w:iCs/>
        </w:rPr>
      </w:pPr>
    </w:p>
    <w:p w14:paraId="56E03BA4" w14:textId="4C052C1B" w:rsidR="00EB13CD" w:rsidRPr="00EB13CD" w:rsidRDefault="00EB13CD" w:rsidP="00EB13CD">
      <w:pPr>
        <w:shd w:val="clear" w:color="auto" w:fill="DAEEF3" w:themeFill="accent5" w:themeFillTint="33"/>
        <w:jc w:val="both"/>
        <w:rPr>
          <w:rFonts w:ascii="Aptos Narrow" w:hAnsi="Aptos Narrow"/>
        </w:rPr>
      </w:pPr>
      <w:r w:rsidRPr="00C0713F">
        <w:rPr>
          <w:rFonts w:ascii="Aptos Narrow" w:hAnsi="Aptos Narrow"/>
          <w:b/>
          <w:bCs/>
        </w:rPr>
        <w:t>For more details kindly refer to “</w:t>
      </w:r>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
    <w:p w14:paraId="47644F05" w14:textId="00632066" w:rsidR="004C726A" w:rsidRDefault="004C726A" w:rsidP="0019499A">
      <w:pPr>
        <w:shd w:val="clear" w:color="auto" w:fill="DAEEF3" w:themeFill="accent5" w:themeFillTint="33"/>
        <w:rPr>
          <w:rFonts w:ascii="Aptos Narrow" w:hAnsi="Aptos Narrow"/>
        </w:rPr>
      </w:pPr>
      <w:r>
        <w:rPr>
          <w:rFonts w:ascii="Aptos Narrow" w:hAnsi="Aptos Narrow"/>
        </w:rPr>
        <w:object w:dxaOrig="1538" w:dyaOrig="993" w14:anchorId="6E38495B">
          <v:shape id="_x0000_i1062" type="#_x0000_t75" style="width:79.5pt;height:50.25pt" o:ole="">
            <v:imagedata r:id="rId13" o:title=""/>
          </v:shape>
          <o:OLEObject Type="Embed" ProgID="AcroExch.Document.DC" ShapeID="_x0000_i1062" DrawAspect="Icon" ObjectID="_1795962269" r:id="rId62"/>
        </w:object>
      </w:r>
    </w:p>
    <w:p w14:paraId="113169F0" w14:textId="77777777" w:rsidR="00A0677F" w:rsidRDefault="00A0677F" w:rsidP="00A0677F">
      <w:pPr>
        <w:shd w:val="clear" w:color="auto" w:fill="DAEEF3" w:themeFill="accent5" w:themeFillTint="33"/>
        <w:rPr>
          <w:rFonts w:ascii="Aptos Narrow" w:hAnsi="Aptos Narrow"/>
        </w:rPr>
      </w:pPr>
    </w:p>
    <w:bookmarkEnd w:id="918"/>
    <w:bookmarkEnd w:id="919"/>
    <w:p w14:paraId="29250884" w14:textId="77777777" w:rsidR="00B170C4" w:rsidRDefault="00B170C4" w:rsidP="00A0677F"/>
    <w:p w14:paraId="676EE161" w14:textId="763EC105" w:rsidR="00B170C4" w:rsidRDefault="00B170C4" w:rsidP="00B170C4">
      <w:pPr>
        <w:pStyle w:val="Heading3"/>
      </w:pPr>
      <w:bookmarkStart w:id="920" w:name="_Toc163230531"/>
      <w:r>
        <w:rPr>
          <w:rFonts w:hint="eastAsia"/>
        </w:rPr>
        <w:t>Need for Model Overlays</w:t>
      </w:r>
      <w:bookmarkEnd w:id="920"/>
    </w:p>
    <w:p w14:paraId="3545EFE3" w14:textId="4C2304EC" w:rsidR="00B170C4" w:rsidRDefault="00B170C4" w:rsidP="00B170C4">
      <w:pPr>
        <w:rPr>
          <w:rStyle w:val="SubtleEmphasis"/>
        </w:rPr>
      </w:pPr>
      <w:r>
        <w:rPr>
          <w:rStyle w:val="SubtleEmphasis"/>
        </w:rPr>
        <w:t xml:space="preserve">Document any proposed or implemented adjustments or overlays to the model outputs and their rationale. Describe the process for derivation and application of these overlays. Provide the impact by including model results with and without these overlays. Finally, outline the overlay review &amp; challenge/approval process, including any Senior Management / Committee reviews </w:t>
      </w:r>
      <w:r w:rsidR="00F96AB5">
        <w:rPr>
          <w:rStyle w:val="SubtleEmphasis"/>
        </w:rPr>
        <w:t xml:space="preserve">and approval process </w:t>
      </w:r>
      <w:r>
        <w:rPr>
          <w:rStyle w:val="SubtleEmphasis"/>
        </w:rPr>
        <w:t>if applicable, and the frequency of the overlay re-evaluation.</w:t>
      </w:r>
    </w:p>
    <w:p w14:paraId="139CFFF0" w14:textId="77777777" w:rsidR="00B170C4" w:rsidRDefault="00B170C4" w:rsidP="00B170C4">
      <w:pPr>
        <w:rPr>
          <w:rStyle w:val="SubtleEmphasis"/>
          <w:u w:val="single"/>
        </w:rPr>
      </w:pPr>
    </w:p>
    <w:p w14:paraId="5710A05E" w14:textId="0BFD6875" w:rsidR="00B170C4" w:rsidRDefault="00B170C4" w:rsidP="00B170C4">
      <w:pPr>
        <w:rPr>
          <w:rStyle w:val="SubtleEmphasis"/>
        </w:rPr>
      </w:pPr>
      <w:r>
        <w:rPr>
          <w:rStyle w:val="SubtleEmphasis"/>
          <w:u w:val="single"/>
        </w:rPr>
        <w:t>For vendor models</w:t>
      </w:r>
      <w:r>
        <w:rPr>
          <w:rStyle w:val="SubtleEmphasis"/>
        </w:rPr>
        <w:t>, discuss the need for model tuning/dialing settings to better align model outputs to the Company’s internal outcomes.</w:t>
      </w:r>
    </w:p>
    <w:p w14:paraId="6EBB9282" w14:textId="77777777" w:rsidR="00B170C4" w:rsidRDefault="00B170C4" w:rsidP="00B170C4">
      <w:pPr>
        <w:rPr>
          <w:rStyle w:val="SubtleEmphasis"/>
        </w:rPr>
      </w:pPr>
    </w:p>
    <w:p w14:paraId="5392D1A3"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4A2C7FA6" w14:textId="2BD8D7B4" w:rsidR="00E34A7A" w:rsidRDefault="00E34A7A" w:rsidP="009A13B1">
      <w:pPr>
        <w:shd w:val="clear" w:color="auto" w:fill="DAEEF3" w:themeFill="accent5" w:themeFillTint="33"/>
        <w:jc w:val="both"/>
        <w:rPr>
          <w:rFonts w:ascii="Aptos Narrow" w:hAnsi="Aptos Narrow"/>
        </w:rPr>
      </w:pPr>
      <w:r>
        <w:rPr>
          <w:rFonts w:ascii="Aptos Narrow" w:hAnsi="Aptos Narrow"/>
        </w:rPr>
        <w:lastRenderedPageBreak/>
        <w:t xml:space="preserve">Model overlays refer to post-adjustments applied to a model’s outputs to refine predictions, align with business objectives, or meet regulatory requirements. These adjustments may involve applying business rules, scaling factors, or threshold modifications based on domain knowledge or external constraints, without altering the underlying model algorithm. </w:t>
      </w:r>
    </w:p>
    <w:p w14:paraId="3A87C9A3" w14:textId="578ED255" w:rsidR="00E34A7A" w:rsidRDefault="00E34A7A" w:rsidP="009A13B1">
      <w:pPr>
        <w:shd w:val="clear" w:color="auto" w:fill="DAEEF3" w:themeFill="accent5" w:themeFillTint="33"/>
        <w:jc w:val="both"/>
        <w:rPr>
          <w:rFonts w:ascii="Aptos Narrow" w:hAnsi="Aptos Narrow"/>
        </w:rPr>
      </w:pPr>
      <w:r>
        <w:rPr>
          <w:rFonts w:ascii="Aptos Narrow" w:hAnsi="Aptos Narrow"/>
        </w:rPr>
        <w:t xml:space="preserve">For the LexisNexis Fraud Intelligence model, no manual tuning or external adjustments were applied during model development. Instead, the model’s parameters were inherently optimized through the XGBoost algorithm, which efficiently handles feature importance and model tuning during training. Performance metrics such as AUC (area under curve) and FDR (fraud detection rate) in both training and validation phases confirm that the model is performing well, as detailed in the performance assessment section. </w:t>
      </w:r>
    </w:p>
    <w:p w14:paraId="209C6539" w14:textId="08556F8F" w:rsidR="00E34A7A" w:rsidRDefault="00E34A7A" w:rsidP="009A13B1">
      <w:pPr>
        <w:shd w:val="clear" w:color="auto" w:fill="DAEEF3" w:themeFill="accent5" w:themeFillTint="33"/>
        <w:jc w:val="both"/>
        <w:rPr>
          <w:rFonts w:ascii="Aptos Narrow" w:hAnsi="Aptos Narrow"/>
        </w:rPr>
      </w:pPr>
      <w:r>
        <w:rPr>
          <w:rFonts w:ascii="Aptos Narrow" w:hAnsi="Aptos Narrow"/>
        </w:rPr>
        <w:t xml:space="preserve">Additionally, there is no indication or requirement in the reference guidelines document to implement overlays for this model. Based on these factors, there </w:t>
      </w:r>
      <w:r w:rsidR="00CE3A83">
        <w:rPr>
          <w:rFonts w:ascii="Aptos Narrow" w:hAnsi="Aptos Narrow"/>
        </w:rPr>
        <w:t>is</w:t>
      </w:r>
      <w:r>
        <w:rPr>
          <w:rFonts w:ascii="Aptos Narrow" w:hAnsi="Aptos Narrow"/>
        </w:rPr>
        <w:t xml:space="preserve"> no identified need for model overlays. </w:t>
      </w:r>
    </w:p>
    <w:p w14:paraId="669EAE49" w14:textId="77777777" w:rsidR="00E34A7A" w:rsidRDefault="00E34A7A" w:rsidP="009A13B1">
      <w:pPr>
        <w:shd w:val="clear" w:color="auto" w:fill="DAEEF3" w:themeFill="accent5" w:themeFillTint="33"/>
        <w:jc w:val="both"/>
        <w:rPr>
          <w:rFonts w:ascii="Aptos Narrow" w:hAnsi="Aptos Narrow"/>
        </w:rPr>
      </w:pPr>
    </w:p>
    <w:p w14:paraId="69569D22" w14:textId="77777777" w:rsidR="00B170C4" w:rsidRDefault="00B170C4" w:rsidP="00B170C4">
      <w:pPr>
        <w:shd w:val="clear" w:color="auto" w:fill="DAEEF3" w:themeFill="accent5" w:themeFillTint="33"/>
        <w:rPr>
          <w:rFonts w:ascii="Aptos Narrow" w:hAnsi="Aptos Narrow"/>
        </w:rPr>
      </w:pPr>
    </w:p>
    <w:p w14:paraId="454EB6FA" w14:textId="77777777" w:rsidR="003C62EB" w:rsidRDefault="003C62EB" w:rsidP="000C258D"/>
    <w:p w14:paraId="770C6609" w14:textId="078336BC" w:rsidR="00FC2AA5" w:rsidRDefault="00FC2AA5">
      <w:pPr>
        <w:spacing w:after="200"/>
        <w:rPr>
          <w:rFonts w:ascii="Arial Narrow" w:eastAsiaTheme="majorEastAsia" w:hAnsi="Arial Narrow" w:cstheme="majorBidi"/>
          <w:b/>
          <w:bCs/>
          <w:color w:val="FFFFFF" w:themeColor="background1"/>
          <w:sz w:val="36"/>
          <w:szCs w:val="36"/>
        </w:rPr>
      </w:pPr>
    </w:p>
    <w:bookmarkStart w:id="921" w:name="_Toc163230532"/>
    <w:p w14:paraId="09B7EDF6" w14:textId="704EEB9C" w:rsidR="002F2B0E" w:rsidRPr="008D7BA5" w:rsidRDefault="00FC2AA5" w:rsidP="00A53660">
      <w:pPr>
        <w:pStyle w:val="Heading1"/>
        <w:numPr>
          <w:ilvl w:val="0"/>
          <w:numId w:val="1"/>
        </w:numPr>
        <w:spacing w:before="0"/>
        <w:ind w:left="720" w:hanging="720"/>
        <w:rPr>
          <w:rFonts w:ascii="Arial" w:hAnsi="Arial" w:cs="Arial"/>
          <w:color w:val="FFFFFF" w:themeColor="background1"/>
          <w:sz w:val="36"/>
          <w:szCs w:val="36"/>
        </w:rPr>
      </w:pPr>
      <w:r w:rsidRPr="008D7BA5">
        <w:rPr>
          <w:rFonts w:ascii="Arial" w:hAnsi="Arial" w:cs="Arial"/>
          <w:noProof/>
          <w:color w:val="FFFFFF" w:themeColor="background1"/>
          <w:sz w:val="36"/>
          <w:szCs w:val="36"/>
        </w:rPr>
        <mc:AlternateContent>
          <mc:Choice Requires="wps">
            <w:drawing>
              <wp:anchor distT="0" distB="0" distL="114300" distR="114300" simplePos="0" relativeHeight="251658247" behindDoc="1" locked="0" layoutInCell="1" allowOverlap="1" wp14:anchorId="13C48630" wp14:editId="2F9DE97A">
                <wp:simplePos x="0" y="0"/>
                <wp:positionH relativeFrom="column">
                  <wp:posOffset>0</wp:posOffset>
                </wp:positionH>
                <wp:positionV relativeFrom="paragraph">
                  <wp:posOffset>-19051</wp:posOffset>
                </wp:positionV>
                <wp:extent cx="6417310" cy="638175"/>
                <wp:effectExtent l="0" t="0" r="2540" b="9525"/>
                <wp:wrapNone/>
                <wp:docPr id="102900182" name="Rectangle 1"/>
                <wp:cNvGraphicFramePr/>
                <a:graphic xmlns:a="http://schemas.openxmlformats.org/drawingml/2006/main">
                  <a:graphicData uri="http://schemas.microsoft.com/office/word/2010/wordprocessingShape">
                    <wps:wsp>
                      <wps:cNvSpPr/>
                      <wps:spPr>
                        <a:xfrm>
                          <a:off x="0" y="0"/>
                          <a:ext cx="6417310" cy="638175"/>
                        </a:xfrm>
                        <a:prstGeom prst="rect">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w14:anchorId="3689C33E">
              <v:rect id="Rectangle 1" style="position:absolute;margin-left:0;margin-top:-1.5pt;width:505.3pt;height:50.25pt;z-index:-25163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c00000" stroked="f" strokeweight="2pt" w14:anchorId="6AF6E16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"/>
            </w:pict>
          </mc:Fallback>
        </mc:AlternateContent>
      </w:r>
      <w:r w:rsidR="008D7BA5" w:rsidRPr="008D7BA5">
        <w:rPr>
          <w:rFonts w:ascii="Arial" w:hAnsi="Arial" w:cs="Arial"/>
          <w:color w:val="FFFFFF" w:themeColor="background1"/>
          <w:sz w:val="36"/>
          <w:szCs w:val="36"/>
        </w:rPr>
        <w:t>PRODUCTION PROCESS</w:t>
      </w:r>
      <w:r w:rsidR="00E531A1">
        <w:rPr>
          <w:rFonts w:ascii="Arial" w:hAnsi="Arial" w:cs="Arial"/>
          <w:color w:val="FFFFFF" w:themeColor="background1"/>
          <w:sz w:val="36"/>
          <w:szCs w:val="36"/>
        </w:rPr>
        <w:t xml:space="preserve"> COMPLETENESS &amp; ACCURACY</w:t>
      </w:r>
      <w:bookmarkEnd w:id="921"/>
    </w:p>
    <w:p w14:paraId="06FAA071" w14:textId="77777777" w:rsidR="008D7BA5" w:rsidRDefault="008D7BA5" w:rsidP="0095127D">
      <w:pPr>
        <w:tabs>
          <w:tab w:val="left" w:pos="8476"/>
        </w:tabs>
        <w:rPr>
          <w:rStyle w:val="SubtleEmphasis"/>
        </w:rPr>
      </w:pPr>
    </w:p>
    <w:p w14:paraId="79002D53" w14:textId="2F270514" w:rsidR="0095127D" w:rsidRDefault="0095127D" w:rsidP="0095127D">
      <w:pPr>
        <w:tabs>
          <w:tab w:val="left" w:pos="8476"/>
        </w:tabs>
        <w:rPr>
          <w:rStyle w:val="SubtleEmphasis"/>
        </w:rPr>
      </w:pPr>
      <w:r>
        <w:rPr>
          <w:rStyle w:val="SubtleEmphasis"/>
        </w:rPr>
        <w:t>This section includes procedures and information related to model testing and usage following model development or vendor model acquisition.</w:t>
      </w:r>
    </w:p>
    <w:p w14:paraId="6EF2E7E5" w14:textId="77777777" w:rsidR="0095127D" w:rsidRPr="00314EFA" w:rsidRDefault="0095127D" w:rsidP="006A692F">
      <w:pPr>
        <w:rPr>
          <w:rFonts w:ascii="Arial Narrow" w:hAnsi="Arial Narrow"/>
        </w:rPr>
      </w:pPr>
    </w:p>
    <w:p w14:paraId="49AAF2CA" w14:textId="77777777" w:rsidR="00971E12" w:rsidRDefault="00971E12" w:rsidP="00701055">
      <w:pPr>
        <w:rPr>
          <w:rFonts w:ascii="Arial" w:eastAsia="SimSun" w:hAnsi="Arial" w:cs="Arial"/>
          <w:b/>
          <w:bCs/>
          <w:color w:val="0070C0"/>
        </w:rPr>
      </w:pPr>
      <w:r w:rsidRPr="00701055">
        <w:rPr>
          <w:rFonts w:ascii="Arial" w:eastAsia="SimSun" w:hAnsi="Arial" w:cs="Arial"/>
          <w:b/>
          <w:bCs/>
          <w:color w:val="0070C0"/>
        </w:rPr>
        <w:t>Reference Document List</w:t>
      </w:r>
    </w:p>
    <w:p w14:paraId="7AD11AA7" w14:textId="7DE8D687" w:rsidR="00971E12" w:rsidRDefault="00971E12" w:rsidP="00971E12">
      <w:pPr>
        <w:rPr>
          <w:rStyle w:val="SubtleEmphasis"/>
        </w:rPr>
      </w:pPr>
      <w:r w:rsidRPr="00701055">
        <w:rPr>
          <w:rStyle w:val="SubtleEmphasis"/>
        </w:rPr>
        <w:t>Please list all the documents referred to in this section.</w:t>
      </w:r>
    </w:p>
    <w:p w14:paraId="42F861F1" w14:textId="77777777" w:rsidR="00971E12" w:rsidRDefault="00971E12" w:rsidP="00971E12">
      <w:pPr>
        <w:rPr>
          <w:rFonts w:ascii="Arial Narrow" w:hAnsi="Arial Narrow"/>
          <w:color w:val="00B0F0"/>
        </w:rPr>
      </w:pPr>
    </w:p>
    <w:tbl>
      <w:tblPr>
        <w:tblStyle w:val="TableGrid"/>
        <w:tblW w:w="0" w:type="auto"/>
        <w:tblLook w:val="04A0" w:firstRow="1" w:lastRow="0" w:firstColumn="1" w:lastColumn="0" w:noHBand="0" w:noVBand="1"/>
      </w:tblPr>
      <w:tblGrid>
        <w:gridCol w:w="721"/>
        <w:gridCol w:w="5531"/>
        <w:gridCol w:w="3818"/>
      </w:tblGrid>
      <w:tr w:rsidR="00971E12" w14:paraId="503B970C" w14:textId="77777777" w:rsidTr="00BC4DB8">
        <w:tc>
          <w:tcPr>
            <w:tcW w:w="721"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4DD23C55" w14:textId="77777777" w:rsidR="00971E12" w:rsidRDefault="00971E12">
            <w:pPr>
              <w:rPr>
                <w:rFonts w:ascii="Aptos Narrow" w:hAnsi="Aptos Narrow"/>
                <w:b/>
                <w:bCs/>
              </w:rPr>
            </w:pPr>
            <w:r>
              <w:rPr>
                <w:rFonts w:ascii="Aptos Narrow" w:hAnsi="Aptos Narrow"/>
                <w:b/>
                <w:bCs/>
              </w:rPr>
              <w:t>#</w:t>
            </w:r>
          </w:p>
        </w:tc>
        <w:tc>
          <w:tcPr>
            <w:tcW w:w="5531"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1561644B" w14:textId="77777777" w:rsidR="00971E12" w:rsidRDefault="00971E12">
            <w:pPr>
              <w:rPr>
                <w:rFonts w:ascii="Aptos Narrow" w:hAnsi="Aptos Narrow"/>
                <w:b/>
                <w:bCs/>
              </w:rPr>
            </w:pPr>
            <w:r>
              <w:rPr>
                <w:rFonts w:ascii="Aptos Narrow" w:hAnsi="Aptos Narrow"/>
                <w:b/>
                <w:bCs/>
              </w:rPr>
              <w:t>Reference Document Name</w:t>
            </w:r>
          </w:p>
        </w:tc>
        <w:tc>
          <w:tcPr>
            <w:tcW w:w="3818"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54515BCD" w14:textId="77777777" w:rsidR="00971E12" w:rsidRDefault="00971E12">
            <w:pPr>
              <w:rPr>
                <w:rFonts w:ascii="Aptos Narrow" w:hAnsi="Aptos Narrow"/>
                <w:b/>
                <w:bCs/>
              </w:rPr>
            </w:pPr>
            <w:r>
              <w:rPr>
                <w:rFonts w:ascii="Aptos Narrow" w:hAnsi="Aptos Narrow"/>
                <w:b/>
                <w:bCs/>
              </w:rPr>
              <w:t>High Level Description and purpose of the Document</w:t>
            </w:r>
          </w:p>
        </w:tc>
      </w:tr>
      <w:tr w:rsidR="00DF3F43" w14:paraId="64D6EF75" w14:textId="77777777" w:rsidTr="00BC4DB8">
        <w:tc>
          <w:tcPr>
            <w:tcW w:w="721" w:type="dxa"/>
            <w:tcBorders>
              <w:top w:val="single" w:sz="4" w:space="0" w:color="auto"/>
              <w:left w:val="single" w:sz="4" w:space="0" w:color="auto"/>
              <w:bottom w:val="single" w:sz="4" w:space="0" w:color="auto"/>
              <w:right w:val="single" w:sz="4" w:space="0" w:color="auto"/>
            </w:tcBorders>
            <w:vAlign w:val="center"/>
            <w:hideMark/>
          </w:tcPr>
          <w:p w14:paraId="191E7D74" w14:textId="77777777" w:rsidR="00DF3F43" w:rsidRPr="00EB13CD" w:rsidRDefault="00DF3F43" w:rsidP="00DF3F43">
            <w:pPr>
              <w:rPr>
                <w:rFonts w:ascii="Aptos Narrow" w:hAnsi="Aptos Narrow"/>
                <w:sz w:val="20"/>
                <w:szCs w:val="20"/>
              </w:rPr>
            </w:pPr>
            <w:r w:rsidRPr="00EB13CD">
              <w:rPr>
                <w:rFonts w:ascii="Aptos Narrow" w:hAnsi="Aptos Narrow"/>
                <w:sz w:val="20"/>
                <w:szCs w:val="20"/>
              </w:rPr>
              <w:t>1</w:t>
            </w:r>
          </w:p>
        </w:tc>
        <w:tc>
          <w:tcPr>
            <w:tcW w:w="5531" w:type="dxa"/>
            <w:tcBorders>
              <w:top w:val="single" w:sz="4" w:space="0" w:color="auto"/>
              <w:left w:val="single" w:sz="4" w:space="0" w:color="auto"/>
              <w:bottom w:val="single" w:sz="4" w:space="0" w:color="auto"/>
              <w:right w:val="single" w:sz="4" w:space="0" w:color="auto"/>
            </w:tcBorders>
            <w:vAlign w:val="center"/>
          </w:tcPr>
          <w:p w14:paraId="41BF99AA" w14:textId="1713DFDD" w:rsidR="00DF3F43" w:rsidRPr="00EB13CD" w:rsidRDefault="00DF3F43" w:rsidP="00DF3F43">
            <w:pPr>
              <w:rPr>
                <w:rFonts w:ascii="Aptos Narrow" w:hAnsi="Aptos Narrow"/>
                <w:sz w:val="20"/>
                <w:szCs w:val="20"/>
              </w:rPr>
            </w:pPr>
            <w:r w:rsidRPr="00EB13CD">
              <w:rPr>
                <w:rFonts w:ascii="Aptos Narrow" w:hAnsi="Aptos Narrow"/>
                <w:sz w:val="20"/>
                <w:szCs w:val="20"/>
              </w:rPr>
              <w:t>FraudIntelligence_1.0_BankcardModel_ReferenceGuide.pdf</w:t>
            </w:r>
          </w:p>
        </w:tc>
        <w:tc>
          <w:tcPr>
            <w:tcW w:w="3818" w:type="dxa"/>
            <w:tcBorders>
              <w:top w:val="single" w:sz="4" w:space="0" w:color="auto"/>
              <w:left w:val="single" w:sz="4" w:space="0" w:color="auto"/>
              <w:bottom w:val="single" w:sz="4" w:space="0" w:color="auto"/>
              <w:right w:val="single" w:sz="4" w:space="0" w:color="auto"/>
            </w:tcBorders>
            <w:vAlign w:val="center"/>
          </w:tcPr>
          <w:p w14:paraId="6E76F662" w14:textId="707FCD57" w:rsidR="00DF3F43" w:rsidRPr="00EB13CD" w:rsidRDefault="00DF3F43" w:rsidP="00DF3F43">
            <w:pPr>
              <w:rPr>
                <w:rFonts w:ascii="Aptos Narrow" w:hAnsi="Aptos Narrow"/>
                <w:sz w:val="20"/>
                <w:szCs w:val="20"/>
              </w:rPr>
            </w:pPr>
            <w:r w:rsidRPr="00EB13CD">
              <w:rPr>
                <w:rFonts w:ascii="Aptos Narrow" w:hAnsi="Aptos Narrow"/>
                <w:sz w:val="20"/>
                <w:szCs w:val="20"/>
              </w:rPr>
              <w:t>It is the model reference guide.</w:t>
            </w:r>
          </w:p>
        </w:tc>
      </w:tr>
      <w:tr w:rsidR="00DF3F43" w14:paraId="04FC7AC0" w14:textId="77777777" w:rsidTr="00BC4DB8">
        <w:tc>
          <w:tcPr>
            <w:tcW w:w="721" w:type="dxa"/>
            <w:tcBorders>
              <w:top w:val="single" w:sz="4" w:space="0" w:color="auto"/>
              <w:left w:val="single" w:sz="4" w:space="0" w:color="auto"/>
              <w:bottom w:val="single" w:sz="4" w:space="0" w:color="auto"/>
              <w:right w:val="single" w:sz="4" w:space="0" w:color="auto"/>
            </w:tcBorders>
            <w:vAlign w:val="center"/>
            <w:hideMark/>
          </w:tcPr>
          <w:p w14:paraId="5A14DA58" w14:textId="4CD9D0F2" w:rsidR="00DF3F43" w:rsidRPr="00EB13CD" w:rsidRDefault="00464D91" w:rsidP="00DF3F43">
            <w:pPr>
              <w:rPr>
                <w:rFonts w:ascii="Aptos Narrow" w:hAnsi="Aptos Narrow"/>
                <w:sz w:val="20"/>
                <w:szCs w:val="20"/>
              </w:rPr>
            </w:pPr>
            <w:r>
              <w:rPr>
                <w:rFonts w:ascii="Aptos Narrow" w:hAnsi="Aptos Narrow"/>
                <w:sz w:val="20"/>
                <w:szCs w:val="20"/>
              </w:rPr>
              <w:t>2</w:t>
            </w:r>
          </w:p>
        </w:tc>
        <w:tc>
          <w:tcPr>
            <w:tcW w:w="5531" w:type="dxa"/>
            <w:tcBorders>
              <w:top w:val="single" w:sz="4" w:space="0" w:color="auto"/>
              <w:left w:val="single" w:sz="4" w:space="0" w:color="auto"/>
              <w:bottom w:val="single" w:sz="4" w:space="0" w:color="auto"/>
              <w:right w:val="single" w:sz="4" w:space="0" w:color="auto"/>
            </w:tcBorders>
            <w:vAlign w:val="center"/>
          </w:tcPr>
          <w:p w14:paraId="6D0948B1" w14:textId="211D9748" w:rsidR="00DF3F43" w:rsidRPr="00EB13CD" w:rsidRDefault="00DF3F43" w:rsidP="00DF3F43">
            <w:pPr>
              <w:rPr>
                <w:rFonts w:ascii="Aptos Narrow" w:hAnsi="Aptos Narrow"/>
                <w:sz w:val="20"/>
                <w:szCs w:val="20"/>
              </w:rPr>
            </w:pPr>
            <w:r w:rsidRPr="00EB13CD">
              <w:rPr>
                <w:rFonts w:ascii="Aptos Narrow" w:hAnsi="Aptos Narrow"/>
                <w:sz w:val="20"/>
                <w:szCs w:val="20"/>
              </w:rPr>
              <w:t xml:space="preserve">MRM-CONTROL01 - </w:t>
            </w:r>
            <w:proofErr w:type="spellStart"/>
            <w:r w:rsidRPr="00EB13CD">
              <w:rPr>
                <w:rFonts w:ascii="Aptos Narrow" w:hAnsi="Aptos Narrow"/>
                <w:sz w:val="20"/>
                <w:szCs w:val="20"/>
              </w:rPr>
              <w:t>y&amp;n</w:t>
            </w:r>
            <w:proofErr w:type="spellEnd"/>
            <w:r w:rsidRPr="00EB13CD">
              <w:rPr>
                <w:rFonts w:ascii="Aptos Narrow" w:hAnsi="Aptos Narrow"/>
                <w:sz w:val="20"/>
                <w:szCs w:val="20"/>
              </w:rPr>
              <w:t xml:space="preserve"> Model </w:t>
            </w:r>
            <w:proofErr w:type="spellStart"/>
            <w:r w:rsidRPr="00EB13CD">
              <w:rPr>
                <w:rFonts w:ascii="Aptos Narrow" w:hAnsi="Aptos Narrow"/>
                <w:sz w:val="20"/>
                <w:szCs w:val="20"/>
              </w:rPr>
              <w:t>Assmt</w:t>
            </w:r>
            <w:proofErr w:type="spellEnd"/>
            <w:r w:rsidRPr="00EB13CD">
              <w:rPr>
                <w:rFonts w:ascii="Aptos Narrow" w:hAnsi="Aptos Narrow"/>
                <w:sz w:val="20"/>
                <w:szCs w:val="20"/>
              </w:rPr>
              <w:t xml:space="preserve"> 048 - Albert </w:t>
            </w:r>
            <w:proofErr w:type="spellStart"/>
            <w:r w:rsidRPr="00EB13CD">
              <w:rPr>
                <w:rFonts w:ascii="Aptos Narrow" w:hAnsi="Aptos Narrow"/>
                <w:sz w:val="20"/>
                <w:szCs w:val="20"/>
              </w:rPr>
              <w:t>YesM</w:t>
            </w:r>
            <w:proofErr w:type="spellEnd"/>
            <w:r w:rsidRPr="00EB13CD">
              <w:rPr>
                <w:rFonts w:ascii="Aptos Narrow" w:hAnsi="Aptos Narrow"/>
                <w:sz w:val="20"/>
                <w:szCs w:val="20"/>
              </w:rPr>
              <w:t xml:space="preserve"> - LexisNexis LNFI.docx</w:t>
            </w:r>
          </w:p>
        </w:tc>
        <w:tc>
          <w:tcPr>
            <w:tcW w:w="3818" w:type="dxa"/>
            <w:tcBorders>
              <w:top w:val="single" w:sz="4" w:space="0" w:color="auto"/>
              <w:left w:val="single" w:sz="4" w:space="0" w:color="auto"/>
              <w:bottom w:val="single" w:sz="4" w:space="0" w:color="auto"/>
              <w:right w:val="single" w:sz="4" w:space="0" w:color="auto"/>
            </w:tcBorders>
            <w:vAlign w:val="center"/>
          </w:tcPr>
          <w:p w14:paraId="1836AFA1" w14:textId="07417735" w:rsidR="00DF3F43" w:rsidRPr="00EB13CD" w:rsidRDefault="00DF3F43" w:rsidP="00DF3F43">
            <w:pPr>
              <w:rPr>
                <w:rFonts w:ascii="Aptos Narrow" w:hAnsi="Aptos Narrow"/>
                <w:sz w:val="20"/>
                <w:szCs w:val="20"/>
              </w:rPr>
            </w:pPr>
            <w:r w:rsidRPr="00EB13CD">
              <w:rPr>
                <w:rFonts w:ascii="Aptos Narrow" w:hAnsi="Aptos Narrow"/>
                <w:sz w:val="20"/>
                <w:szCs w:val="20"/>
              </w:rPr>
              <w:t>Enterprise risk management and Model risk classification procedures.</w:t>
            </w:r>
          </w:p>
        </w:tc>
      </w:tr>
      <w:tr w:rsidR="00DF3F43" w14:paraId="2968E47B" w14:textId="77777777" w:rsidTr="00BC4DB8">
        <w:tc>
          <w:tcPr>
            <w:tcW w:w="721" w:type="dxa"/>
            <w:tcBorders>
              <w:top w:val="single" w:sz="4" w:space="0" w:color="auto"/>
              <w:left w:val="single" w:sz="4" w:space="0" w:color="auto"/>
              <w:bottom w:val="single" w:sz="4" w:space="0" w:color="auto"/>
              <w:right w:val="single" w:sz="4" w:space="0" w:color="auto"/>
            </w:tcBorders>
            <w:vAlign w:val="center"/>
          </w:tcPr>
          <w:p w14:paraId="4F2595EC" w14:textId="1AA76503" w:rsidR="00DF3F43" w:rsidRPr="00EB13CD" w:rsidRDefault="00464D91" w:rsidP="00DF3F43">
            <w:pPr>
              <w:rPr>
                <w:rFonts w:ascii="Aptos Narrow" w:hAnsi="Aptos Narrow"/>
                <w:sz w:val="20"/>
                <w:szCs w:val="20"/>
              </w:rPr>
            </w:pPr>
            <w:r>
              <w:rPr>
                <w:rFonts w:ascii="Aptos Narrow" w:hAnsi="Aptos Narrow"/>
                <w:sz w:val="20"/>
                <w:szCs w:val="20"/>
              </w:rPr>
              <w:t>3</w:t>
            </w:r>
          </w:p>
        </w:tc>
        <w:tc>
          <w:tcPr>
            <w:tcW w:w="5531" w:type="dxa"/>
            <w:tcBorders>
              <w:top w:val="single" w:sz="4" w:space="0" w:color="auto"/>
              <w:left w:val="single" w:sz="4" w:space="0" w:color="auto"/>
              <w:bottom w:val="single" w:sz="4" w:space="0" w:color="auto"/>
              <w:right w:val="single" w:sz="4" w:space="0" w:color="auto"/>
            </w:tcBorders>
            <w:vAlign w:val="center"/>
          </w:tcPr>
          <w:p w14:paraId="6FF5505E" w14:textId="7586DBC1" w:rsidR="00DF3F43" w:rsidRPr="00EB13CD" w:rsidRDefault="00DF3F43" w:rsidP="00DF3F43">
            <w:pPr>
              <w:rPr>
                <w:rFonts w:ascii="Aptos Narrow" w:hAnsi="Aptos Narrow"/>
                <w:sz w:val="20"/>
                <w:szCs w:val="20"/>
              </w:rPr>
            </w:pPr>
            <w:r w:rsidRPr="00EB13CD">
              <w:rPr>
                <w:rFonts w:ascii="Aptos Narrow" w:hAnsi="Aptos Narrow"/>
                <w:sz w:val="20"/>
                <w:szCs w:val="20"/>
              </w:rPr>
              <w:t xml:space="preserve">MRM-CONTROL02 - Model-IRR </w:t>
            </w:r>
            <w:proofErr w:type="spellStart"/>
            <w:r w:rsidRPr="00EB13CD">
              <w:rPr>
                <w:rFonts w:ascii="Aptos Narrow" w:hAnsi="Aptos Narrow"/>
                <w:sz w:val="20"/>
                <w:szCs w:val="20"/>
              </w:rPr>
              <w:t>Assmt</w:t>
            </w:r>
            <w:proofErr w:type="spellEnd"/>
            <w:r w:rsidRPr="00EB13CD">
              <w:rPr>
                <w:rFonts w:ascii="Aptos Narrow" w:hAnsi="Aptos Narrow"/>
                <w:sz w:val="20"/>
                <w:szCs w:val="20"/>
              </w:rPr>
              <w:t xml:space="preserve"> 048 -L- Albert LNFI_FINAL.docx</w:t>
            </w:r>
          </w:p>
        </w:tc>
        <w:tc>
          <w:tcPr>
            <w:tcW w:w="3818" w:type="dxa"/>
            <w:tcBorders>
              <w:top w:val="single" w:sz="4" w:space="0" w:color="auto"/>
              <w:left w:val="single" w:sz="4" w:space="0" w:color="auto"/>
              <w:bottom w:val="single" w:sz="4" w:space="0" w:color="auto"/>
              <w:right w:val="single" w:sz="4" w:space="0" w:color="auto"/>
            </w:tcBorders>
            <w:vAlign w:val="center"/>
          </w:tcPr>
          <w:p w14:paraId="31190F33" w14:textId="51A98175" w:rsidR="00DF3F43" w:rsidRPr="00EB13CD" w:rsidRDefault="00DF3F43" w:rsidP="00DF3F43">
            <w:pPr>
              <w:rPr>
                <w:rFonts w:ascii="Aptos Narrow" w:hAnsi="Aptos Narrow"/>
                <w:sz w:val="20"/>
                <w:szCs w:val="20"/>
              </w:rPr>
            </w:pPr>
            <w:r w:rsidRPr="00EB13CD">
              <w:rPr>
                <w:rFonts w:ascii="Aptos Narrow" w:hAnsi="Aptos Narrow"/>
                <w:sz w:val="20"/>
                <w:szCs w:val="20"/>
              </w:rPr>
              <w:t>Model inherent risk rating assessment form.</w:t>
            </w:r>
          </w:p>
        </w:tc>
      </w:tr>
      <w:tr w:rsidR="00BC4DB8" w14:paraId="2BCCCBEC" w14:textId="77777777" w:rsidTr="00BC4DB8">
        <w:tc>
          <w:tcPr>
            <w:tcW w:w="721" w:type="dxa"/>
            <w:tcBorders>
              <w:top w:val="single" w:sz="4" w:space="0" w:color="auto"/>
              <w:left w:val="single" w:sz="4" w:space="0" w:color="auto"/>
              <w:bottom w:val="single" w:sz="4" w:space="0" w:color="auto"/>
              <w:right w:val="single" w:sz="4" w:space="0" w:color="auto"/>
            </w:tcBorders>
            <w:vAlign w:val="center"/>
          </w:tcPr>
          <w:p w14:paraId="76FAC211" w14:textId="452CF211" w:rsidR="00BC4DB8" w:rsidRPr="00EB13CD" w:rsidRDefault="00464D91" w:rsidP="00BC4DB8">
            <w:pPr>
              <w:rPr>
                <w:rFonts w:ascii="Aptos Narrow" w:hAnsi="Aptos Narrow"/>
                <w:sz w:val="20"/>
                <w:szCs w:val="20"/>
              </w:rPr>
            </w:pPr>
            <w:r>
              <w:rPr>
                <w:rFonts w:ascii="Aptos Narrow" w:hAnsi="Aptos Narrow"/>
                <w:sz w:val="20"/>
                <w:szCs w:val="20"/>
              </w:rPr>
              <w:t>4</w:t>
            </w:r>
          </w:p>
        </w:tc>
        <w:tc>
          <w:tcPr>
            <w:tcW w:w="5531" w:type="dxa"/>
            <w:tcBorders>
              <w:top w:val="single" w:sz="4" w:space="0" w:color="auto"/>
              <w:left w:val="single" w:sz="4" w:space="0" w:color="auto"/>
              <w:bottom w:val="single" w:sz="4" w:space="0" w:color="auto"/>
              <w:right w:val="single" w:sz="4" w:space="0" w:color="auto"/>
            </w:tcBorders>
            <w:vAlign w:val="center"/>
          </w:tcPr>
          <w:p w14:paraId="0CF3FE71" w14:textId="63A2C9DE" w:rsidR="00BC4DB8" w:rsidRPr="00EB13CD" w:rsidRDefault="00BC4DB8" w:rsidP="00BC4DB8">
            <w:pPr>
              <w:rPr>
                <w:rFonts w:ascii="Aptos Narrow" w:hAnsi="Aptos Narrow"/>
                <w:sz w:val="20"/>
                <w:szCs w:val="20"/>
              </w:rPr>
            </w:pPr>
            <w:r w:rsidRPr="00EB13CD">
              <w:rPr>
                <w:rFonts w:ascii="Aptos Narrow" w:hAnsi="Aptos Narrow"/>
                <w:sz w:val="20"/>
                <w:szCs w:val="20"/>
              </w:rPr>
              <w:t>2023_LNRS_BCOverview_Tech_Resilience_IT.pdf</w:t>
            </w:r>
          </w:p>
        </w:tc>
        <w:tc>
          <w:tcPr>
            <w:tcW w:w="3818" w:type="dxa"/>
            <w:tcBorders>
              <w:top w:val="single" w:sz="4" w:space="0" w:color="auto"/>
              <w:left w:val="single" w:sz="4" w:space="0" w:color="auto"/>
              <w:bottom w:val="single" w:sz="4" w:space="0" w:color="auto"/>
              <w:right w:val="single" w:sz="4" w:space="0" w:color="auto"/>
            </w:tcBorders>
            <w:vAlign w:val="center"/>
          </w:tcPr>
          <w:p w14:paraId="0774EDA0" w14:textId="77272EE0" w:rsidR="00BC4DB8" w:rsidRPr="00EB13CD" w:rsidRDefault="00BC4DB8" w:rsidP="00BC4DB8">
            <w:pPr>
              <w:rPr>
                <w:rFonts w:ascii="Aptos Narrow" w:hAnsi="Aptos Narrow"/>
                <w:sz w:val="20"/>
                <w:szCs w:val="20"/>
              </w:rPr>
            </w:pPr>
            <w:r w:rsidRPr="00EB13CD">
              <w:rPr>
                <w:rFonts w:ascii="Aptos Narrow" w:hAnsi="Aptos Narrow"/>
                <w:sz w:val="20"/>
                <w:szCs w:val="20"/>
              </w:rPr>
              <w:t>It is the overview of business continuity technical resilience - IT</w:t>
            </w:r>
          </w:p>
        </w:tc>
      </w:tr>
      <w:tr w:rsidR="00BC4DB8" w14:paraId="445B0C49" w14:textId="77777777" w:rsidTr="00BC4DB8">
        <w:tc>
          <w:tcPr>
            <w:tcW w:w="721" w:type="dxa"/>
            <w:tcBorders>
              <w:top w:val="single" w:sz="4" w:space="0" w:color="auto"/>
              <w:left w:val="single" w:sz="4" w:space="0" w:color="auto"/>
              <w:bottom w:val="single" w:sz="4" w:space="0" w:color="auto"/>
              <w:right w:val="single" w:sz="4" w:space="0" w:color="auto"/>
            </w:tcBorders>
            <w:vAlign w:val="center"/>
          </w:tcPr>
          <w:p w14:paraId="7933F743" w14:textId="4430CCF9" w:rsidR="00BC4DB8" w:rsidRPr="00EB13CD" w:rsidRDefault="00464D91" w:rsidP="00BC4DB8">
            <w:pPr>
              <w:rPr>
                <w:rFonts w:ascii="Aptos Narrow" w:hAnsi="Aptos Narrow"/>
                <w:sz w:val="20"/>
                <w:szCs w:val="20"/>
              </w:rPr>
            </w:pPr>
            <w:r>
              <w:rPr>
                <w:rFonts w:ascii="Aptos Narrow" w:hAnsi="Aptos Narrow"/>
                <w:sz w:val="20"/>
                <w:szCs w:val="20"/>
              </w:rPr>
              <w:t>5</w:t>
            </w:r>
          </w:p>
        </w:tc>
        <w:tc>
          <w:tcPr>
            <w:tcW w:w="5531" w:type="dxa"/>
            <w:tcBorders>
              <w:top w:val="single" w:sz="4" w:space="0" w:color="auto"/>
              <w:left w:val="single" w:sz="4" w:space="0" w:color="auto"/>
              <w:bottom w:val="single" w:sz="4" w:space="0" w:color="auto"/>
              <w:right w:val="single" w:sz="4" w:space="0" w:color="auto"/>
            </w:tcBorders>
            <w:vAlign w:val="center"/>
          </w:tcPr>
          <w:p w14:paraId="2DD4928D" w14:textId="77777777" w:rsidR="00BC4DB8" w:rsidRPr="00EB13CD" w:rsidRDefault="00BC4DB8" w:rsidP="00BC4DB8">
            <w:pPr>
              <w:rPr>
                <w:rFonts w:ascii="Aptos Narrow" w:hAnsi="Aptos Narrow"/>
                <w:sz w:val="20"/>
                <w:szCs w:val="20"/>
              </w:rPr>
            </w:pPr>
            <w:proofErr w:type="spellStart"/>
            <w:r w:rsidRPr="00EB13CD">
              <w:rPr>
                <w:rFonts w:ascii="Aptos Narrow" w:hAnsi="Aptos Narrow"/>
                <w:sz w:val="20"/>
                <w:szCs w:val="20"/>
              </w:rPr>
              <w:t>LexisNexis_Business_Continuity_Disaster_Recovery</w:t>
            </w:r>
            <w:proofErr w:type="spellEnd"/>
            <w:r w:rsidRPr="00EB13CD">
              <w:rPr>
                <w:rFonts w:ascii="Aptos Narrow" w:hAnsi="Aptos Narrow"/>
                <w:sz w:val="20"/>
                <w:szCs w:val="20"/>
              </w:rPr>
              <w:t>_</w:t>
            </w:r>
          </w:p>
          <w:p w14:paraId="59A1C3E4" w14:textId="4F06F39A" w:rsidR="00BC4DB8" w:rsidRPr="00EB13CD" w:rsidRDefault="00BC4DB8" w:rsidP="00BC4DB8">
            <w:pPr>
              <w:rPr>
                <w:rFonts w:ascii="Aptos Narrow" w:hAnsi="Aptos Narrow"/>
                <w:sz w:val="20"/>
                <w:szCs w:val="20"/>
              </w:rPr>
            </w:pPr>
            <w:r w:rsidRPr="00EB13CD">
              <w:rPr>
                <w:rFonts w:ascii="Aptos Narrow" w:hAnsi="Aptos Narrow"/>
                <w:sz w:val="20"/>
                <w:szCs w:val="20"/>
              </w:rPr>
              <w:t>Assessment_Dec_18_2023_13_23 (1).pdf</w:t>
            </w:r>
            <w:r w:rsidRPr="00EB13CD">
              <w:rPr>
                <w:rFonts w:ascii="Aptos Narrow" w:hAnsi="Aptos Narrow"/>
                <w:sz w:val="20"/>
                <w:szCs w:val="20"/>
              </w:rPr>
              <w:tab/>
            </w:r>
          </w:p>
        </w:tc>
        <w:tc>
          <w:tcPr>
            <w:tcW w:w="3818" w:type="dxa"/>
            <w:tcBorders>
              <w:top w:val="single" w:sz="4" w:space="0" w:color="auto"/>
              <w:left w:val="single" w:sz="4" w:space="0" w:color="auto"/>
              <w:bottom w:val="single" w:sz="4" w:space="0" w:color="auto"/>
              <w:right w:val="single" w:sz="4" w:space="0" w:color="auto"/>
            </w:tcBorders>
            <w:vAlign w:val="center"/>
          </w:tcPr>
          <w:p w14:paraId="2DE4FA17" w14:textId="58BC469E" w:rsidR="00BC4DB8" w:rsidRPr="00EB13CD" w:rsidRDefault="00BC4DB8" w:rsidP="00BC4DB8">
            <w:pPr>
              <w:rPr>
                <w:rFonts w:ascii="Aptos Narrow" w:hAnsi="Aptos Narrow"/>
                <w:sz w:val="20"/>
                <w:szCs w:val="20"/>
              </w:rPr>
            </w:pPr>
            <w:r w:rsidRPr="00EB13CD">
              <w:rPr>
                <w:rFonts w:ascii="Aptos Narrow" w:hAnsi="Aptos Narrow"/>
                <w:sz w:val="20"/>
                <w:szCs w:val="20"/>
              </w:rPr>
              <w:t>It is the LexisNexis Business Continuity/Disaster Recovery Assessment Report.</w:t>
            </w:r>
          </w:p>
        </w:tc>
      </w:tr>
    </w:tbl>
    <w:p w14:paraId="5436A582" w14:textId="77777777" w:rsidR="00710935" w:rsidRDefault="00710935" w:rsidP="00DA435B"/>
    <w:p w14:paraId="1B50140C" w14:textId="77777777" w:rsidR="00DA435B" w:rsidRDefault="00DA435B" w:rsidP="00DA435B"/>
    <w:p w14:paraId="28954747" w14:textId="77777777" w:rsidR="00B170C4" w:rsidRPr="00B170C4" w:rsidRDefault="00B170C4" w:rsidP="00B170C4">
      <w:pPr>
        <w:pStyle w:val="ListParagraph"/>
        <w:keepNext/>
        <w:keepLines/>
        <w:numPr>
          <w:ilvl w:val="0"/>
          <w:numId w:val="5"/>
        </w:numPr>
        <w:spacing w:before="480"/>
        <w:contextualSpacing w:val="0"/>
        <w:outlineLvl w:val="0"/>
        <w:rPr>
          <w:rFonts w:asciiTheme="majorHAnsi" w:eastAsiaTheme="majorEastAsia" w:hAnsiTheme="majorHAnsi" w:cstheme="majorBidi"/>
          <w:b/>
          <w:bCs/>
          <w:vanish/>
          <w:color w:val="365F91" w:themeColor="accent1" w:themeShade="BF"/>
          <w:sz w:val="28"/>
          <w:szCs w:val="28"/>
        </w:rPr>
      </w:pPr>
      <w:bookmarkStart w:id="922" w:name="_Toc161759136"/>
      <w:bookmarkStart w:id="923" w:name="_Toc161759294"/>
      <w:bookmarkStart w:id="924" w:name="_Toc161907158"/>
      <w:bookmarkStart w:id="925" w:name="_Toc163134462"/>
      <w:bookmarkStart w:id="926" w:name="_Toc163136766"/>
      <w:bookmarkStart w:id="927" w:name="_Toc163230533"/>
      <w:bookmarkEnd w:id="922"/>
      <w:bookmarkEnd w:id="923"/>
      <w:bookmarkEnd w:id="924"/>
      <w:bookmarkEnd w:id="925"/>
      <w:bookmarkEnd w:id="926"/>
      <w:bookmarkEnd w:id="927"/>
    </w:p>
    <w:p w14:paraId="1CE6D63A" w14:textId="74DEF621" w:rsidR="006C506F" w:rsidRPr="006C506F" w:rsidRDefault="00DA435B" w:rsidP="00B170C4">
      <w:pPr>
        <w:pStyle w:val="Heading2"/>
      </w:pPr>
      <w:bookmarkStart w:id="928" w:name="_Toc163230534"/>
      <w:r w:rsidRPr="00B170C4">
        <w:rPr>
          <w:rFonts w:hint="eastAsia"/>
        </w:rPr>
        <w:t>Production</w:t>
      </w:r>
      <w:r w:rsidRPr="006C506F">
        <w:rPr>
          <w:rFonts w:hint="eastAsia"/>
        </w:rPr>
        <w:t xml:space="preserve"> Application Testing</w:t>
      </w:r>
      <w:bookmarkEnd w:id="928"/>
    </w:p>
    <w:p w14:paraId="039DA219" w14:textId="77777777" w:rsidR="006C506F" w:rsidRDefault="006C506F" w:rsidP="006C506F">
      <w:pPr>
        <w:rPr>
          <w:rStyle w:val="SubtleEmphasis"/>
        </w:rPr>
      </w:pPr>
      <w:r>
        <w:rPr>
          <w:rStyle w:val="SubtleEmphasis"/>
        </w:rPr>
        <w:t>Describe the testing for accuracy of implementation of the model into production systems.</w:t>
      </w:r>
    </w:p>
    <w:p w14:paraId="5367FFCA" w14:textId="77777777" w:rsidR="006C506F" w:rsidRDefault="006C506F" w:rsidP="006C506F">
      <w:pPr>
        <w:rPr>
          <w:rStyle w:val="SubtleEmphasis"/>
        </w:rPr>
      </w:pPr>
    </w:p>
    <w:p w14:paraId="2824DBB3" w14:textId="77777777" w:rsidR="00AD1736" w:rsidRDefault="00AD1736" w:rsidP="00836691">
      <w:pPr>
        <w:pStyle w:val="Heading3"/>
      </w:pPr>
      <w:bookmarkStart w:id="929" w:name="_Toc163230535"/>
      <w:r>
        <w:rPr>
          <w:rFonts w:hint="eastAsia"/>
        </w:rPr>
        <w:lastRenderedPageBreak/>
        <w:t>System Testing Approach and Results</w:t>
      </w:r>
      <w:bookmarkEnd w:id="929"/>
    </w:p>
    <w:p w14:paraId="53E57856" w14:textId="77777777" w:rsidR="00AD1736" w:rsidRDefault="00AD1736" w:rsidP="00D713CF">
      <w:pPr>
        <w:spacing w:after="120"/>
        <w:rPr>
          <w:rStyle w:val="SubtleEmphasis"/>
        </w:rPr>
      </w:pPr>
      <w:r>
        <w:rPr>
          <w:rStyle w:val="SubtleEmphasis"/>
        </w:rPr>
        <w:t>The objective of model production application testing is to ensure that computational processes implementing model calculations:</w:t>
      </w:r>
    </w:p>
    <w:p w14:paraId="25464FEA" w14:textId="77777777" w:rsidR="00AD1736" w:rsidRDefault="00AD1736" w:rsidP="00A53660">
      <w:pPr>
        <w:pStyle w:val="ListParagraph"/>
        <w:numPr>
          <w:ilvl w:val="0"/>
          <w:numId w:val="9"/>
        </w:numPr>
        <w:spacing w:after="60" w:line="264" w:lineRule="auto"/>
        <w:ind w:left="720" w:hanging="360"/>
        <w:contextualSpacing w:val="0"/>
        <w:rPr>
          <w:rStyle w:val="SubtleEmphasis"/>
        </w:rPr>
      </w:pPr>
      <w:r>
        <w:rPr>
          <w:rStyle w:val="SubtleEmphasis"/>
        </w:rPr>
        <w:t>Are consistent with the documented model specifications produced as part of the model development process.  This includes source data fields, data transformation rules, mathematical equations, assumption values, etc.</w:t>
      </w:r>
    </w:p>
    <w:p w14:paraId="1574813A" w14:textId="77777777" w:rsidR="00AD1736" w:rsidRDefault="00AD1736" w:rsidP="00A53660">
      <w:pPr>
        <w:pStyle w:val="ListParagraph"/>
        <w:numPr>
          <w:ilvl w:val="0"/>
          <w:numId w:val="9"/>
        </w:numPr>
        <w:spacing w:after="60" w:line="264" w:lineRule="auto"/>
        <w:ind w:left="720" w:hanging="360"/>
        <w:contextualSpacing w:val="0"/>
        <w:rPr>
          <w:rStyle w:val="SubtleEmphasis"/>
        </w:rPr>
      </w:pPr>
      <w:r>
        <w:rPr>
          <w:rStyle w:val="SubtleEmphasis"/>
        </w:rPr>
        <w:t>Are consistent with the documented business / user requirements.</w:t>
      </w:r>
    </w:p>
    <w:p w14:paraId="318E50E8" w14:textId="77777777" w:rsidR="00AD1736" w:rsidRDefault="00AD1736" w:rsidP="00A53660">
      <w:pPr>
        <w:pStyle w:val="ListParagraph"/>
        <w:numPr>
          <w:ilvl w:val="0"/>
          <w:numId w:val="9"/>
        </w:numPr>
        <w:spacing w:after="60" w:line="264" w:lineRule="auto"/>
        <w:ind w:left="720" w:hanging="360"/>
        <w:contextualSpacing w:val="0"/>
        <w:rPr>
          <w:rStyle w:val="SubtleEmphasis"/>
        </w:rPr>
      </w:pPr>
      <w:r>
        <w:rPr>
          <w:rStyle w:val="SubtleEmphasis"/>
        </w:rPr>
        <w:t>Are mathematically accurate and complete.</w:t>
      </w:r>
    </w:p>
    <w:p w14:paraId="3BC2AF05" w14:textId="77777777" w:rsidR="00AD1736" w:rsidRDefault="00AD1736" w:rsidP="00A53660">
      <w:pPr>
        <w:pStyle w:val="ListParagraph"/>
        <w:numPr>
          <w:ilvl w:val="0"/>
          <w:numId w:val="9"/>
        </w:numPr>
        <w:spacing w:after="60" w:line="264" w:lineRule="auto"/>
        <w:ind w:left="720" w:hanging="360"/>
        <w:contextualSpacing w:val="0"/>
        <w:rPr>
          <w:rStyle w:val="SubtleEmphasis"/>
        </w:rPr>
      </w:pPr>
      <w:r>
        <w:rPr>
          <w:rStyle w:val="SubtleEmphasis"/>
        </w:rPr>
        <w:t>Have been reviewed for consistency with any applicable accounting/finance specifications (e.g., GAAP and/or accounting policy requirements), stress testing requirements, or any other applicable regulatory requirements.</w:t>
      </w:r>
    </w:p>
    <w:p w14:paraId="36C12B62" w14:textId="77777777" w:rsidR="00AD1736" w:rsidRDefault="00AD1736" w:rsidP="00A53660">
      <w:pPr>
        <w:pStyle w:val="ListParagraph"/>
        <w:numPr>
          <w:ilvl w:val="0"/>
          <w:numId w:val="9"/>
        </w:numPr>
        <w:spacing w:after="60" w:line="264" w:lineRule="auto"/>
        <w:ind w:left="720" w:hanging="360"/>
        <w:contextualSpacing w:val="0"/>
        <w:rPr>
          <w:rStyle w:val="SubtleEmphasis"/>
        </w:rPr>
      </w:pPr>
      <w:r>
        <w:rPr>
          <w:rStyle w:val="SubtleEmphasis"/>
        </w:rPr>
        <w:t>Are operationally stable, repeatable, and sustainable.</w:t>
      </w:r>
    </w:p>
    <w:p w14:paraId="2BAA1CE7" w14:textId="77777777" w:rsidR="00AD1736" w:rsidRDefault="00AD1736" w:rsidP="00A53660">
      <w:pPr>
        <w:pStyle w:val="ListParagraph"/>
        <w:numPr>
          <w:ilvl w:val="0"/>
          <w:numId w:val="9"/>
        </w:numPr>
        <w:spacing w:after="60" w:line="264" w:lineRule="auto"/>
        <w:ind w:left="720" w:hanging="360"/>
        <w:contextualSpacing w:val="0"/>
        <w:rPr>
          <w:rStyle w:val="SubtleEmphasis"/>
        </w:rPr>
      </w:pPr>
      <w:r>
        <w:rPr>
          <w:rStyle w:val="SubtleEmphasis"/>
        </w:rPr>
        <w:t>Interface accurately with both upstream and downstream systems (where applicable).</w:t>
      </w:r>
    </w:p>
    <w:p w14:paraId="61EDB6D3" w14:textId="77777777" w:rsidR="00D713CF" w:rsidRDefault="00D713CF" w:rsidP="00AD1736">
      <w:pPr>
        <w:rPr>
          <w:rStyle w:val="SubtleEmphasis"/>
        </w:rPr>
      </w:pPr>
    </w:p>
    <w:p w14:paraId="38239CA4" w14:textId="27A45540" w:rsidR="00AD1736" w:rsidRDefault="00AD1736" w:rsidP="00AD1736">
      <w:pPr>
        <w:rPr>
          <w:rStyle w:val="SubtleEmphasis"/>
        </w:rPr>
      </w:pPr>
      <w:r>
        <w:rPr>
          <w:rStyle w:val="SubtleEmphasis"/>
        </w:rPr>
        <w:t>For vendor models, the purpose of the production application testing is to ensure that the models are correctly implemented on the Bank’s systems</w:t>
      </w:r>
      <w:r w:rsidR="00466447">
        <w:rPr>
          <w:rStyle w:val="SubtleEmphasis"/>
        </w:rPr>
        <w:t xml:space="preserve">—if on-premises production process is selected, or the vendor’s model production environment is correctly connected to the Bank’s production data environment—if a cloud-based production process is selected, </w:t>
      </w:r>
      <w:r>
        <w:rPr>
          <w:rStyle w:val="SubtleEmphasis"/>
        </w:rPr>
        <w:t>that the Bank’s production data inputs are consistent with the model publisher’s input specifications, and that all applicable software patches and fixes have been applied.</w:t>
      </w:r>
    </w:p>
    <w:p w14:paraId="61C8C4D8" w14:textId="77777777" w:rsidR="00AD1736" w:rsidRDefault="00AD1736" w:rsidP="00AD1736">
      <w:pPr>
        <w:rPr>
          <w:rStyle w:val="SubtleEmphasis"/>
        </w:rPr>
      </w:pPr>
    </w:p>
    <w:p w14:paraId="493D076F" w14:textId="66673E9B" w:rsidR="00AD1736" w:rsidRDefault="00AD1736" w:rsidP="00AD1736">
      <w:pPr>
        <w:rPr>
          <w:rStyle w:val="SubtleEmphasis"/>
        </w:rPr>
      </w:pPr>
      <w:r>
        <w:rPr>
          <w:rStyle w:val="SubtleEmphasis"/>
        </w:rPr>
        <w:t>Describe in detail the testing plan for the individual model’s production implementation and its integration within a larger system</w:t>
      </w:r>
      <w:r w:rsidR="00466447">
        <w:rPr>
          <w:rStyle w:val="SubtleEmphasis"/>
        </w:rPr>
        <w:t xml:space="preserve"> and the vendor’s model production environment</w:t>
      </w:r>
      <w:r>
        <w:rPr>
          <w:rStyle w:val="SubtleEmphasis"/>
        </w:rPr>
        <w:t xml:space="preserve">, if applicable. Include </w:t>
      </w:r>
      <w:r w:rsidR="00466447">
        <w:rPr>
          <w:rStyle w:val="SubtleEmphasis"/>
        </w:rPr>
        <w:t>User Accepting T</w:t>
      </w:r>
      <w:r>
        <w:rPr>
          <w:rStyle w:val="SubtleEmphasis"/>
        </w:rPr>
        <w:t>est</w:t>
      </w:r>
      <w:r w:rsidR="00466447">
        <w:rPr>
          <w:rStyle w:val="SubtleEmphasis"/>
        </w:rPr>
        <w:t>ing</w:t>
      </w:r>
      <w:r>
        <w:rPr>
          <w:rStyle w:val="SubtleEmphasis"/>
        </w:rPr>
        <w:t xml:space="preserve"> cases and scenarios, expected outcomes, and the individuals responsible for executing the test cases.</w:t>
      </w:r>
    </w:p>
    <w:p w14:paraId="6572A598" w14:textId="77777777" w:rsidR="00AD1736" w:rsidRDefault="00AD1736" w:rsidP="00AD1736">
      <w:pPr>
        <w:rPr>
          <w:rStyle w:val="SubtleEmphasis"/>
        </w:rPr>
      </w:pPr>
    </w:p>
    <w:p w14:paraId="5B2C628E" w14:textId="78D4468B" w:rsidR="00AD1736" w:rsidRDefault="00AD1736" w:rsidP="00AD1736">
      <w:pPr>
        <w:rPr>
          <w:rStyle w:val="SubtleEmphasis"/>
        </w:rPr>
      </w:pPr>
      <w:r>
        <w:rPr>
          <w:rStyle w:val="SubtleEmphasis"/>
        </w:rPr>
        <w:t xml:space="preserve">Document the results of the </w:t>
      </w:r>
      <w:r w:rsidR="00466447">
        <w:rPr>
          <w:rStyle w:val="SubtleEmphasis"/>
        </w:rPr>
        <w:t xml:space="preserve">UAT </w:t>
      </w:r>
      <w:r>
        <w:rPr>
          <w:rStyle w:val="SubtleEmphasis"/>
        </w:rPr>
        <w:t>test</w:t>
      </w:r>
      <w:r w:rsidR="00466447">
        <w:rPr>
          <w:rStyle w:val="SubtleEmphasis"/>
        </w:rPr>
        <w:t>ing</w:t>
      </w:r>
      <w:r>
        <w:rPr>
          <w:rStyle w:val="SubtleEmphasis"/>
        </w:rPr>
        <w:t xml:space="preserve"> execution, and the associated log of issues and subsequent resolutions.</w:t>
      </w:r>
    </w:p>
    <w:p w14:paraId="049141B8" w14:textId="77777777" w:rsidR="00737A94" w:rsidRDefault="00737A94" w:rsidP="00737A94">
      <w:pPr>
        <w:shd w:val="clear" w:color="auto" w:fill="DAEEF3" w:themeFill="accent5" w:themeFillTint="33"/>
        <w:jc w:val="both"/>
        <w:rPr>
          <w:rFonts w:ascii="Aptos Narrow" w:hAnsi="Aptos Narrow"/>
        </w:rPr>
      </w:pPr>
      <w:bookmarkStart w:id="930" w:name="OLE_LINK17"/>
      <w:r>
        <w:rPr>
          <w:rFonts w:ascii="Aptos Narrow" w:hAnsi="Aptos Narrow"/>
        </w:rPr>
        <w:t>Model Owner:</w:t>
      </w:r>
    </w:p>
    <w:p w14:paraId="562A4FD2" w14:textId="2C62D705" w:rsidR="000B4557" w:rsidRDefault="000B4557" w:rsidP="009A13B1">
      <w:pPr>
        <w:shd w:val="clear" w:color="auto" w:fill="DAEEF3" w:themeFill="accent5" w:themeFillTint="33"/>
        <w:jc w:val="both"/>
        <w:rPr>
          <w:rFonts w:ascii="Aptos Narrow" w:hAnsi="Aptos Narrow"/>
        </w:rPr>
      </w:pPr>
      <w:r w:rsidRPr="00BF7AD1">
        <w:rPr>
          <w:rFonts w:ascii="Aptos Narrow" w:hAnsi="Aptos Narrow"/>
          <w:b/>
          <w:bCs/>
        </w:rPr>
        <w:t>System Testing Approach</w:t>
      </w:r>
      <w:r w:rsidR="00BF7AD1" w:rsidRPr="00BF7AD1">
        <w:rPr>
          <w:rFonts w:ascii="Aptos Narrow" w:hAnsi="Aptos Narrow"/>
          <w:b/>
          <w:bCs/>
        </w:rPr>
        <w:t xml:space="preserve"> (</w:t>
      </w:r>
      <w:r w:rsidR="00BF7AD1" w:rsidRPr="000B4557">
        <w:rPr>
          <w:rFonts w:ascii="Aptos Narrow" w:hAnsi="Aptos Narrow"/>
          <w:b/>
          <w:bCs/>
        </w:rPr>
        <w:t>Implementation</w:t>
      </w:r>
      <w:r w:rsidR="00BF7AD1" w:rsidRPr="001D0FAF">
        <w:rPr>
          <w:rFonts w:ascii="Aptos Narrow" w:hAnsi="Aptos Narrow"/>
          <w:b/>
          <w:bCs/>
        </w:rPr>
        <w:t xml:space="preserve"> Code Validation</w:t>
      </w:r>
      <w:r w:rsidR="00BF7AD1">
        <w:rPr>
          <w:rFonts w:ascii="Aptos Narrow" w:hAnsi="Aptos Narrow"/>
          <w:b/>
          <w:bCs/>
        </w:rPr>
        <w:t>)</w:t>
      </w:r>
    </w:p>
    <w:p w14:paraId="6BDACB7D" w14:textId="77777777" w:rsidR="00BF7AD1" w:rsidRDefault="000B4557" w:rsidP="009A13B1">
      <w:pPr>
        <w:shd w:val="clear" w:color="auto" w:fill="DAEEF3" w:themeFill="accent5" w:themeFillTint="33"/>
        <w:jc w:val="both"/>
        <w:rPr>
          <w:rFonts w:ascii="Aptos Narrow" w:hAnsi="Aptos Narrow"/>
        </w:rPr>
      </w:pPr>
      <w:r>
        <w:rPr>
          <w:rFonts w:ascii="Aptos Narrow" w:hAnsi="Aptos Narrow"/>
        </w:rPr>
        <w:t xml:space="preserve">Once the LexisNexis Fraud Intelligence Model was moved into production, it underwent extensive testing to validate that the scoring code in production matched the original developed code. A test dataset of over 100,000 records was used, including a variety of input characteristics to cover a wide distribution of model attributes. This also included rare, risky </w:t>
      </w:r>
      <w:r w:rsidR="00BF7AD1">
        <w:rPr>
          <w:rFonts w:ascii="Aptos Narrow" w:hAnsi="Aptos Narrow"/>
        </w:rPr>
        <w:t>cases to ensure they were adequately represented.</w:t>
      </w:r>
    </w:p>
    <w:p w14:paraId="2A2EBBBD" w14:textId="77777777" w:rsidR="00BF7AD1" w:rsidRDefault="00BF7AD1" w:rsidP="009A13B1">
      <w:pPr>
        <w:shd w:val="clear" w:color="auto" w:fill="DAEEF3" w:themeFill="accent5" w:themeFillTint="33"/>
        <w:jc w:val="both"/>
        <w:rPr>
          <w:rFonts w:ascii="Aptos Narrow" w:hAnsi="Aptos Narrow"/>
        </w:rPr>
      </w:pPr>
    </w:p>
    <w:p w14:paraId="79E14499" w14:textId="77777777" w:rsidR="00BF7AD1" w:rsidRPr="00BF7AD1" w:rsidRDefault="00BF7AD1" w:rsidP="009A13B1">
      <w:pPr>
        <w:shd w:val="clear" w:color="auto" w:fill="DAEEF3" w:themeFill="accent5" w:themeFillTint="33"/>
        <w:jc w:val="both"/>
        <w:rPr>
          <w:rFonts w:ascii="Aptos Narrow" w:hAnsi="Aptos Narrow"/>
          <w:b/>
          <w:bCs/>
        </w:rPr>
      </w:pPr>
      <w:r w:rsidRPr="00BF7AD1">
        <w:rPr>
          <w:rFonts w:ascii="Aptos Narrow" w:hAnsi="Aptos Narrow"/>
          <w:b/>
          <w:bCs/>
        </w:rPr>
        <w:t>Test Execution and Validation</w:t>
      </w:r>
    </w:p>
    <w:p w14:paraId="4A51BF81" w14:textId="0CD3C42F" w:rsidR="00BF7AD1" w:rsidRDefault="00BF7AD1" w:rsidP="009A13B1">
      <w:pPr>
        <w:shd w:val="clear" w:color="auto" w:fill="DAEEF3" w:themeFill="accent5" w:themeFillTint="33"/>
        <w:jc w:val="both"/>
        <w:rPr>
          <w:rFonts w:ascii="Aptos Narrow" w:hAnsi="Aptos Narrow"/>
        </w:rPr>
      </w:pPr>
      <w:r>
        <w:rPr>
          <w:rFonts w:ascii="Aptos Narrow" w:hAnsi="Aptos Narrow"/>
        </w:rPr>
        <w:t xml:space="preserve">The records in the test dataset are run through both the development and production scoring code. Intermediate values, final scores, and any warning codes were compared on a record-by-record basis to ensure that the production </w:t>
      </w:r>
      <w:r w:rsidRPr="001D0FAF">
        <w:rPr>
          <w:rFonts w:ascii="Aptos Narrow" w:hAnsi="Aptos Narrow"/>
        </w:rPr>
        <w:t>version of the scoring code is accurate.</w:t>
      </w:r>
    </w:p>
    <w:p w14:paraId="71855C12" w14:textId="77777777" w:rsidR="00BF7AD1" w:rsidRDefault="00BF7AD1" w:rsidP="009A13B1">
      <w:pPr>
        <w:shd w:val="clear" w:color="auto" w:fill="DAEEF3" w:themeFill="accent5" w:themeFillTint="33"/>
        <w:jc w:val="both"/>
        <w:rPr>
          <w:rFonts w:ascii="Aptos Narrow" w:hAnsi="Aptos Narrow"/>
        </w:rPr>
      </w:pPr>
    </w:p>
    <w:p w14:paraId="4BD7B16F" w14:textId="77777777" w:rsidR="00BF7AD1" w:rsidRPr="00BF7AD1" w:rsidRDefault="00BF7AD1" w:rsidP="009A13B1">
      <w:pPr>
        <w:shd w:val="clear" w:color="auto" w:fill="DAEEF3" w:themeFill="accent5" w:themeFillTint="33"/>
        <w:jc w:val="both"/>
        <w:rPr>
          <w:rFonts w:ascii="Aptos Narrow" w:hAnsi="Aptos Narrow"/>
          <w:b/>
          <w:bCs/>
        </w:rPr>
      </w:pPr>
      <w:r w:rsidRPr="00BF7AD1">
        <w:rPr>
          <w:rFonts w:ascii="Aptos Narrow" w:hAnsi="Aptos Narrow"/>
          <w:b/>
          <w:bCs/>
        </w:rPr>
        <w:t xml:space="preserve">Results </w:t>
      </w:r>
    </w:p>
    <w:p w14:paraId="08705F09" w14:textId="416958E8" w:rsidR="000B4557" w:rsidRDefault="00BF7AD1" w:rsidP="009A13B1">
      <w:pPr>
        <w:shd w:val="clear" w:color="auto" w:fill="DAEEF3" w:themeFill="accent5" w:themeFillTint="33"/>
        <w:jc w:val="both"/>
        <w:rPr>
          <w:rFonts w:ascii="Aptos Narrow" w:hAnsi="Aptos Narrow"/>
        </w:rPr>
      </w:pPr>
      <w:r>
        <w:rPr>
          <w:rFonts w:ascii="Aptos Narrow" w:hAnsi="Aptos Narrow"/>
        </w:rPr>
        <w:t xml:space="preserve">The testing confirmed that the production version of the scoring code accurately reflected the developed model, with no discrepancies identified. This validated the model’s readiness for operational deployment. </w:t>
      </w:r>
    </w:p>
    <w:p w14:paraId="6FAE0F8F" w14:textId="77777777" w:rsidR="00BF7AD1" w:rsidRDefault="00BF7AD1" w:rsidP="009A13B1">
      <w:pPr>
        <w:shd w:val="clear" w:color="auto" w:fill="DAEEF3" w:themeFill="accent5" w:themeFillTint="33"/>
        <w:jc w:val="both"/>
        <w:rPr>
          <w:rFonts w:ascii="Aptos Narrow" w:hAnsi="Aptos Narrow"/>
        </w:rPr>
      </w:pPr>
    </w:p>
    <w:p w14:paraId="459388D7" w14:textId="32116B08" w:rsidR="00EB13CD" w:rsidRDefault="00EB13CD" w:rsidP="009A13B1">
      <w:pPr>
        <w:shd w:val="clear" w:color="auto" w:fill="DAEEF3" w:themeFill="accent5" w:themeFillTint="33"/>
        <w:jc w:val="both"/>
        <w:rPr>
          <w:rFonts w:ascii="Aptos Narrow" w:hAnsi="Aptos Narrow"/>
        </w:rPr>
      </w:pPr>
      <w:r w:rsidRPr="00C0713F">
        <w:rPr>
          <w:rFonts w:ascii="Aptos Narrow" w:hAnsi="Aptos Narrow"/>
          <w:b/>
          <w:bCs/>
        </w:rPr>
        <w:lastRenderedPageBreak/>
        <w:t>For more details kindly refer to “</w:t>
      </w:r>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
    <w:p w14:paraId="7689F1B3" w14:textId="1923544E" w:rsidR="004C726A" w:rsidRDefault="004C726A" w:rsidP="009A13B1">
      <w:pPr>
        <w:shd w:val="clear" w:color="auto" w:fill="DAEEF3" w:themeFill="accent5" w:themeFillTint="33"/>
        <w:jc w:val="both"/>
        <w:rPr>
          <w:rFonts w:ascii="Aptos Narrow" w:hAnsi="Aptos Narrow"/>
        </w:rPr>
      </w:pPr>
      <w:r>
        <w:rPr>
          <w:rFonts w:ascii="Aptos Narrow" w:hAnsi="Aptos Narrow"/>
        </w:rPr>
        <w:object w:dxaOrig="1538" w:dyaOrig="993" w14:anchorId="250A59CA">
          <v:shape id="_x0000_i1063" type="#_x0000_t75" style="width:79.5pt;height:50.25pt" o:ole="">
            <v:imagedata r:id="rId13" o:title=""/>
          </v:shape>
          <o:OLEObject Type="Embed" ProgID="AcroExch.Document.DC" ShapeID="_x0000_i1063" DrawAspect="Icon" ObjectID="_1795962270" r:id="rId63"/>
        </w:object>
      </w:r>
    </w:p>
    <w:p w14:paraId="6355A55E" w14:textId="77777777" w:rsidR="00AD1736" w:rsidRDefault="00AD1736" w:rsidP="00AD1736">
      <w:pPr>
        <w:shd w:val="clear" w:color="auto" w:fill="DAEEF3" w:themeFill="accent5" w:themeFillTint="33"/>
        <w:rPr>
          <w:rFonts w:ascii="Aptos Narrow" w:hAnsi="Aptos Narrow"/>
        </w:rPr>
      </w:pPr>
    </w:p>
    <w:bookmarkEnd w:id="930"/>
    <w:p w14:paraId="1A83831F" w14:textId="77777777" w:rsidR="00AD1736" w:rsidRDefault="00AD1736" w:rsidP="00AD1736"/>
    <w:p w14:paraId="21066DF4" w14:textId="77777777" w:rsidR="00AD1736" w:rsidRDefault="00AD1736" w:rsidP="00836691">
      <w:pPr>
        <w:pStyle w:val="Heading3"/>
      </w:pPr>
      <w:bookmarkStart w:id="931" w:name="_Toc163230536"/>
      <w:r>
        <w:rPr>
          <w:rFonts w:hint="eastAsia"/>
        </w:rPr>
        <w:t>User Acceptance Testing Approach and Results</w:t>
      </w:r>
      <w:bookmarkEnd w:id="931"/>
    </w:p>
    <w:p w14:paraId="06006C0E" w14:textId="424E06D0" w:rsidR="00AD1736" w:rsidRDefault="00AD1736" w:rsidP="00AD1736">
      <w:pPr>
        <w:rPr>
          <w:rStyle w:val="SubtleEmphasis"/>
        </w:rPr>
      </w:pPr>
      <w:r>
        <w:rPr>
          <w:rStyle w:val="SubtleEmphasis"/>
        </w:rPr>
        <w:t xml:space="preserve">Document the </w:t>
      </w:r>
      <w:r w:rsidR="00466447">
        <w:rPr>
          <w:rStyle w:val="SubtleEmphasis"/>
        </w:rPr>
        <w:t>U</w:t>
      </w:r>
      <w:r>
        <w:rPr>
          <w:rStyle w:val="SubtleEmphasis"/>
        </w:rPr>
        <w:t xml:space="preserve">ser </w:t>
      </w:r>
      <w:r w:rsidR="00466447">
        <w:rPr>
          <w:rStyle w:val="SubtleEmphasis"/>
        </w:rPr>
        <w:t>A</w:t>
      </w:r>
      <w:r>
        <w:rPr>
          <w:rStyle w:val="SubtleEmphasis"/>
        </w:rPr>
        <w:t xml:space="preserve">cceptance </w:t>
      </w:r>
      <w:r w:rsidR="00466447">
        <w:rPr>
          <w:rStyle w:val="SubtleEmphasis"/>
        </w:rPr>
        <w:t>T</w:t>
      </w:r>
      <w:r>
        <w:rPr>
          <w:rStyle w:val="SubtleEmphasis"/>
        </w:rPr>
        <w:t>esting approach, results, and sign-offs.</w:t>
      </w:r>
    </w:p>
    <w:p w14:paraId="1460F45B" w14:textId="77777777" w:rsidR="00AD1736" w:rsidRDefault="00AD1736" w:rsidP="00AD1736">
      <w:pPr>
        <w:rPr>
          <w:rStyle w:val="SubtleEmphasis"/>
        </w:rPr>
      </w:pPr>
      <w:bookmarkStart w:id="932" w:name="OLE_LINK28"/>
    </w:p>
    <w:p w14:paraId="437542D2"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7029846D" w14:textId="687FFC6B" w:rsidR="0050533A" w:rsidRDefault="00583416" w:rsidP="009A13B1">
      <w:pPr>
        <w:shd w:val="clear" w:color="auto" w:fill="DAEEF3" w:themeFill="accent5" w:themeFillTint="33"/>
        <w:jc w:val="both"/>
        <w:rPr>
          <w:rFonts w:ascii="Aptos Narrow" w:hAnsi="Aptos Narrow"/>
        </w:rPr>
      </w:pPr>
      <w:r>
        <w:rPr>
          <w:rFonts w:ascii="Aptos Narrow" w:hAnsi="Aptos Narrow"/>
        </w:rPr>
        <w:t>User Acceptance Testing (UAT) typically</w:t>
      </w:r>
      <w:r w:rsidR="0050533A">
        <w:rPr>
          <w:rFonts w:ascii="Aptos Narrow" w:hAnsi="Aptos Narrow"/>
        </w:rPr>
        <w:t xml:space="preserve"> refers to testing</w:t>
      </w:r>
      <w:r>
        <w:rPr>
          <w:rFonts w:ascii="Aptos Narrow" w:hAnsi="Aptos Narrow"/>
        </w:rPr>
        <w:t xml:space="preserve"> conducted</w:t>
      </w:r>
      <w:r w:rsidR="0050533A">
        <w:rPr>
          <w:rFonts w:ascii="Aptos Narrow" w:hAnsi="Aptos Narrow"/>
        </w:rPr>
        <w:t xml:space="preserve"> by end users or business stakeholders</w:t>
      </w:r>
      <w:r>
        <w:rPr>
          <w:rFonts w:ascii="Aptos Narrow" w:hAnsi="Aptos Narrow"/>
        </w:rPr>
        <w:t xml:space="preserve"> to </w:t>
      </w:r>
      <w:r w:rsidR="0050533A">
        <w:rPr>
          <w:rFonts w:ascii="Aptos Narrow" w:hAnsi="Aptos Narrow"/>
        </w:rPr>
        <w:t>ensure</w:t>
      </w:r>
      <w:r>
        <w:rPr>
          <w:rFonts w:ascii="Aptos Narrow" w:hAnsi="Aptos Narrow"/>
        </w:rPr>
        <w:t xml:space="preserve"> the system meets business requirements and aligns with operational goals.</w:t>
      </w:r>
    </w:p>
    <w:p w14:paraId="4CE92B5F" w14:textId="212DABEE" w:rsidR="0019499A" w:rsidRDefault="00583416" w:rsidP="009A13B1">
      <w:pPr>
        <w:shd w:val="clear" w:color="auto" w:fill="DAEEF3" w:themeFill="accent5" w:themeFillTint="33"/>
        <w:jc w:val="both"/>
        <w:rPr>
          <w:rFonts w:ascii="Aptos Narrow" w:hAnsi="Aptos Narrow"/>
        </w:rPr>
      </w:pPr>
      <w:r>
        <w:rPr>
          <w:rFonts w:ascii="Aptos Narrow" w:hAnsi="Aptos Narrow"/>
        </w:rPr>
        <w:t xml:space="preserve">For the LexisNexis Fraud Intelligence model, no formal User Acceptance Testing (UAT) was documented or performed by end users, as the validation focused in ensuring technical accuracy and reliability through the </w:t>
      </w:r>
      <w:r w:rsidRPr="00583416">
        <w:rPr>
          <w:rFonts w:ascii="Aptos Narrow" w:hAnsi="Aptos Narrow"/>
          <w:b/>
          <w:bCs/>
        </w:rPr>
        <w:t>Implementation Code Validation</w:t>
      </w:r>
      <w:r>
        <w:rPr>
          <w:rFonts w:ascii="Aptos Narrow" w:hAnsi="Aptos Narrow"/>
        </w:rPr>
        <w:t xml:space="preserve"> process.  </w:t>
      </w:r>
    </w:p>
    <w:p w14:paraId="5C519A78" w14:textId="121FDDC8" w:rsidR="00583416" w:rsidRDefault="00583416" w:rsidP="009A13B1">
      <w:pPr>
        <w:shd w:val="clear" w:color="auto" w:fill="DAEEF3" w:themeFill="accent5" w:themeFillTint="33"/>
        <w:jc w:val="both"/>
        <w:rPr>
          <w:rFonts w:ascii="Aptos Narrow" w:hAnsi="Aptos Narrow"/>
        </w:rPr>
      </w:pPr>
      <w:r>
        <w:rPr>
          <w:rFonts w:ascii="Aptos Narrow" w:hAnsi="Aptos Narrow"/>
        </w:rPr>
        <w:t xml:space="preserve">This rigorous system testing ensured that the model’s scoring outputs, and warning codes were accurate and consistent, mitigating the need for additional User Acceptance Testing (UAT) at this stage. </w:t>
      </w:r>
    </w:p>
    <w:p w14:paraId="0AF25553" w14:textId="77777777" w:rsidR="00583416" w:rsidRDefault="00583416" w:rsidP="009A13B1">
      <w:pPr>
        <w:shd w:val="clear" w:color="auto" w:fill="DAEEF3" w:themeFill="accent5" w:themeFillTint="33"/>
        <w:jc w:val="both"/>
        <w:rPr>
          <w:rFonts w:ascii="Aptos Narrow" w:hAnsi="Aptos Narrow"/>
        </w:rPr>
      </w:pPr>
    </w:p>
    <w:p w14:paraId="61CB9F53" w14:textId="77777777" w:rsidR="00AD1736" w:rsidRDefault="00AD1736" w:rsidP="00AD1736">
      <w:pPr>
        <w:shd w:val="clear" w:color="auto" w:fill="DAEEF3" w:themeFill="accent5" w:themeFillTint="33"/>
        <w:rPr>
          <w:rFonts w:ascii="Aptos Narrow" w:hAnsi="Aptos Narrow"/>
        </w:rPr>
      </w:pPr>
    </w:p>
    <w:p w14:paraId="5BAC2FC2" w14:textId="77777777" w:rsidR="00AD1736" w:rsidRDefault="00AD1736" w:rsidP="00AD1736"/>
    <w:bookmarkEnd w:id="932"/>
    <w:p w14:paraId="27F473D3" w14:textId="77777777" w:rsidR="00AD1736" w:rsidRDefault="00AD1736" w:rsidP="00AD1736"/>
    <w:p w14:paraId="279FD890" w14:textId="77777777" w:rsidR="00B170C4" w:rsidRDefault="00B170C4" w:rsidP="00AD1736"/>
    <w:p w14:paraId="5646815A" w14:textId="77777777" w:rsidR="00B170C4" w:rsidRDefault="00B170C4" w:rsidP="00AD1736"/>
    <w:p w14:paraId="5732BEFA" w14:textId="77777777" w:rsidR="00AD1736" w:rsidRPr="00AD1736" w:rsidRDefault="00AD1736" w:rsidP="00A53660">
      <w:pPr>
        <w:pStyle w:val="Heading2"/>
        <w:numPr>
          <w:ilvl w:val="1"/>
          <w:numId w:val="1"/>
        </w:numPr>
        <w:pBdr>
          <w:bottom w:val="single" w:sz="6" w:space="1" w:color="auto"/>
        </w:pBdr>
        <w:shd w:val="clear" w:color="auto" w:fill="C6D9F1" w:themeFill="text2" w:themeFillTint="33"/>
        <w:spacing w:before="0"/>
        <w:ind w:left="720" w:hanging="720"/>
        <w:rPr>
          <w:rFonts w:cs="Arial"/>
          <w:szCs w:val="24"/>
        </w:rPr>
      </w:pPr>
      <w:bookmarkStart w:id="933" w:name="_Toc163230537"/>
      <w:r w:rsidRPr="00AD1736">
        <w:rPr>
          <w:rFonts w:cs="Arial" w:hint="eastAsia"/>
          <w:szCs w:val="24"/>
        </w:rPr>
        <w:t>Model Production Specifications</w:t>
      </w:r>
      <w:bookmarkEnd w:id="933"/>
    </w:p>
    <w:p w14:paraId="057CB65B" w14:textId="77777777" w:rsidR="00D2529A" w:rsidRDefault="00AD1736" w:rsidP="00AD1736">
      <w:pPr>
        <w:rPr>
          <w:rStyle w:val="SubtleEmphasis"/>
          <w:b/>
          <w:u w:val="single"/>
        </w:rPr>
      </w:pPr>
      <w:r>
        <w:rPr>
          <w:rStyle w:val="SubtleEmphasis"/>
        </w:rPr>
        <w:t xml:space="preserve">The following technical specifications should cover the end-to-end operation of the model, from data inputs and assumptions to final model reports. </w:t>
      </w:r>
      <w:r>
        <w:rPr>
          <w:rStyle w:val="SubtleEmphasis"/>
          <w:b/>
          <w:u w:val="single"/>
        </w:rPr>
        <w:t>To avoid duplication of information, some of the following sections may refer to earlier document sections instead of repeating the information.</w:t>
      </w:r>
    </w:p>
    <w:p w14:paraId="03CFCC75" w14:textId="77777777" w:rsidR="00D2529A" w:rsidRDefault="00D2529A" w:rsidP="00AD1736">
      <w:pPr>
        <w:rPr>
          <w:rStyle w:val="SubtleEmphasis"/>
          <w:b/>
          <w:u w:val="single"/>
        </w:rPr>
      </w:pPr>
    </w:p>
    <w:p w14:paraId="38E72401" w14:textId="77777777" w:rsidR="009052BD" w:rsidRDefault="009052BD" w:rsidP="00836691">
      <w:pPr>
        <w:pStyle w:val="Heading3"/>
      </w:pPr>
      <w:bookmarkStart w:id="934" w:name="_Toc163230538"/>
      <w:r>
        <w:rPr>
          <w:rFonts w:hint="eastAsia"/>
        </w:rPr>
        <w:t>Model Platform</w:t>
      </w:r>
      <w:bookmarkEnd w:id="934"/>
    </w:p>
    <w:p w14:paraId="2349107C" w14:textId="08B25E4E" w:rsidR="009052BD" w:rsidRDefault="009052BD" w:rsidP="009052BD">
      <w:pPr>
        <w:rPr>
          <w:rStyle w:val="SubtleEmphasis"/>
        </w:rPr>
      </w:pPr>
      <w:r>
        <w:rPr>
          <w:rStyle w:val="SubtleEmphasis"/>
        </w:rPr>
        <w:t xml:space="preserve">Describe the technologies used for running the model, for example, </w:t>
      </w:r>
      <w:r>
        <w:rPr>
          <w:rStyle w:val="SubtleEmphasis"/>
          <w:rFonts w:hint="eastAsia"/>
        </w:rPr>
        <w:t>Python</w:t>
      </w:r>
      <w:r>
        <w:rPr>
          <w:rStyle w:val="SubtleEmphasis"/>
        </w:rPr>
        <w:t>,</w:t>
      </w:r>
      <w:r>
        <w:rPr>
          <w:rStyle w:val="SubtleEmphasis"/>
          <w:rFonts w:hint="eastAsia"/>
        </w:rPr>
        <w:t xml:space="preserve"> R,</w:t>
      </w:r>
      <w:r>
        <w:rPr>
          <w:rStyle w:val="SubtleEmphasis"/>
        </w:rPr>
        <w:t xml:space="preserve"> Excel, etc.</w:t>
      </w:r>
    </w:p>
    <w:p w14:paraId="3898E21A" w14:textId="77777777" w:rsidR="009052BD" w:rsidRDefault="009052BD" w:rsidP="009052BD">
      <w:pPr>
        <w:rPr>
          <w:rStyle w:val="SubtleEmphasis"/>
        </w:rPr>
      </w:pPr>
      <w:bookmarkStart w:id="935" w:name="OLE_LINK30"/>
    </w:p>
    <w:p w14:paraId="553DEB35"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179AD059" w14:textId="1F9D65B8" w:rsidR="00CE652B" w:rsidRDefault="00CE652B" w:rsidP="009A13B1">
      <w:pPr>
        <w:shd w:val="clear" w:color="auto" w:fill="DAEEF3" w:themeFill="accent5" w:themeFillTint="33"/>
        <w:jc w:val="both"/>
        <w:rPr>
          <w:rFonts w:ascii="Aptos Narrow" w:hAnsi="Aptos Narrow"/>
        </w:rPr>
      </w:pPr>
      <w:r w:rsidRPr="00997792">
        <w:rPr>
          <w:rFonts w:ascii="Aptos Narrow" w:hAnsi="Aptos Narrow"/>
        </w:rPr>
        <w:t>This model was developed with</w:t>
      </w:r>
      <w:r>
        <w:rPr>
          <w:rFonts w:ascii="Aptos Narrow" w:hAnsi="Aptos Narrow"/>
        </w:rPr>
        <w:t xml:space="preserve"> </w:t>
      </w:r>
      <w:r w:rsidRPr="00997792">
        <w:rPr>
          <w:rFonts w:ascii="Aptos Narrow" w:hAnsi="Aptos Narrow"/>
        </w:rPr>
        <w:t>XGBoost version 1.6.2 as implemented in Python 3.9.12.</w:t>
      </w:r>
    </w:p>
    <w:p w14:paraId="2B87053C" w14:textId="77777777" w:rsidR="009052BD" w:rsidRDefault="009052BD" w:rsidP="009052BD">
      <w:pPr>
        <w:shd w:val="clear" w:color="auto" w:fill="DAEEF3" w:themeFill="accent5" w:themeFillTint="33"/>
        <w:rPr>
          <w:rFonts w:ascii="Aptos Narrow" w:hAnsi="Aptos Narrow"/>
        </w:rPr>
      </w:pPr>
    </w:p>
    <w:bookmarkEnd w:id="935"/>
    <w:p w14:paraId="75E09BE5" w14:textId="77777777" w:rsidR="009052BD" w:rsidRDefault="009052BD" w:rsidP="009052BD"/>
    <w:p w14:paraId="10462C09" w14:textId="098AA237" w:rsidR="009052BD" w:rsidRDefault="009052BD" w:rsidP="00836691">
      <w:pPr>
        <w:pStyle w:val="Heading3"/>
      </w:pPr>
      <w:bookmarkStart w:id="936" w:name="_Toc163230539"/>
      <w:r>
        <w:rPr>
          <w:rFonts w:hint="eastAsia"/>
        </w:rPr>
        <w:t xml:space="preserve">Data </w:t>
      </w:r>
      <w:r w:rsidR="003B1F59">
        <w:rPr>
          <w:rFonts w:hint="eastAsia"/>
        </w:rPr>
        <w:t xml:space="preserve">and Process </w:t>
      </w:r>
      <w:r>
        <w:rPr>
          <w:rFonts w:hint="eastAsia"/>
        </w:rPr>
        <w:t>Flow D</w:t>
      </w:r>
      <w:r>
        <w:t>i</w:t>
      </w:r>
      <w:r>
        <w:rPr>
          <w:rFonts w:hint="eastAsia"/>
        </w:rPr>
        <w:t>agram</w:t>
      </w:r>
      <w:bookmarkEnd w:id="936"/>
    </w:p>
    <w:p w14:paraId="12587B73" w14:textId="2BFFED75" w:rsidR="009052BD" w:rsidRDefault="009052BD" w:rsidP="009052BD">
      <w:pPr>
        <w:rPr>
          <w:rStyle w:val="SubtleEmphasis"/>
        </w:rPr>
      </w:pPr>
      <w:r>
        <w:rPr>
          <w:rStyle w:val="SubtleEmphasis"/>
        </w:rPr>
        <w:t xml:space="preserve">Provide a flow diagram showing data sources, inputs, </w:t>
      </w:r>
      <w:r w:rsidR="0020185A">
        <w:rPr>
          <w:rStyle w:val="SubtleEmphasis"/>
        </w:rPr>
        <w:t>quality ass</w:t>
      </w:r>
      <w:r w:rsidR="0062612D">
        <w:rPr>
          <w:rStyle w:val="SubtleEmphasis"/>
        </w:rPr>
        <w:t xml:space="preserve">urance control points, </w:t>
      </w:r>
      <w:r>
        <w:rPr>
          <w:rStyle w:val="SubtleEmphasis"/>
        </w:rPr>
        <w:t>intermediate results, outputs, and reports.</w:t>
      </w:r>
      <w:r w:rsidR="0062612D">
        <w:rPr>
          <w:rStyle w:val="SubtleEmphasis"/>
        </w:rPr>
        <w:t xml:space="preserve"> </w:t>
      </w:r>
    </w:p>
    <w:p w14:paraId="5FC035A5" w14:textId="77777777" w:rsidR="009052BD" w:rsidRDefault="009052BD" w:rsidP="009052BD">
      <w:pPr>
        <w:rPr>
          <w:rStyle w:val="SubtleEmphasis"/>
        </w:rPr>
      </w:pPr>
      <w:bookmarkStart w:id="937" w:name="OLE_LINK32"/>
    </w:p>
    <w:p w14:paraId="2312B458"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lastRenderedPageBreak/>
        <w:t>Model Owner:</w:t>
      </w:r>
    </w:p>
    <w:p w14:paraId="1604B4FE" w14:textId="3598DB15" w:rsidR="00A85126" w:rsidRPr="00A85126" w:rsidRDefault="00A85126" w:rsidP="009052BD">
      <w:pPr>
        <w:shd w:val="clear" w:color="auto" w:fill="DAEEF3" w:themeFill="accent5" w:themeFillTint="33"/>
        <w:rPr>
          <w:rFonts w:ascii="Aptos Narrow" w:hAnsi="Aptos Narrow"/>
          <w:b/>
          <w:bCs/>
        </w:rPr>
      </w:pPr>
      <w:r w:rsidRPr="00A85126">
        <w:rPr>
          <w:rFonts w:ascii="Aptos Narrow" w:hAnsi="Aptos Narrow"/>
          <w:b/>
          <w:bCs/>
        </w:rPr>
        <w:t>Flow Diagram (Visual Representation)</w:t>
      </w:r>
    </w:p>
    <w:p w14:paraId="659421EB" w14:textId="77777777" w:rsidR="008F2369" w:rsidRPr="00A85126" w:rsidRDefault="008F2369" w:rsidP="008F2369">
      <w:pPr>
        <w:shd w:val="clear" w:color="auto" w:fill="DAEEF3" w:themeFill="accent5" w:themeFillTint="33"/>
        <w:rPr>
          <w:rFonts w:ascii="Aptos Narrow" w:hAnsi="Aptos Narrow"/>
          <w:b/>
          <w:bCs/>
        </w:rPr>
      </w:pPr>
      <w:r>
        <w:rPr>
          <w:rFonts w:ascii="Aptos Narrow" w:hAnsi="Aptos Narrow"/>
          <w:b/>
          <w:bCs/>
          <w:noProof/>
        </w:rPr>
        <w:drawing>
          <wp:inline distT="0" distB="0" distL="0" distR="0" wp14:anchorId="7EE625A9" wp14:editId="5E3FB6CF">
            <wp:extent cx="6438900" cy="1077686"/>
            <wp:effectExtent l="0" t="0" r="38100" b="0"/>
            <wp:docPr id="768114854"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inline>
        </w:drawing>
      </w:r>
    </w:p>
    <w:p w14:paraId="62D00F71" w14:textId="77777777" w:rsidR="00A85126" w:rsidRDefault="00A85126" w:rsidP="009052BD">
      <w:pPr>
        <w:shd w:val="clear" w:color="auto" w:fill="DAEEF3" w:themeFill="accent5" w:themeFillTint="33"/>
        <w:rPr>
          <w:rFonts w:ascii="Aptos Narrow" w:hAnsi="Aptos Narrow"/>
        </w:rPr>
      </w:pPr>
    </w:p>
    <w:p w14:paraId="36A87E20" w14:textId="6180210B" w:rsidR="00A85126" w:rsidRDefault="00A85126" w:rsidP="009A13B1">
      <w:pPr>
        <w:shd w:val="clear" w:color="auto" w:fill="DAEEF3" w:themeFill="accent5" w:themeFillTint="33"/>
        <w:jc w:val="both"/>
        <w:rPr>
          <w:rFonts w:ascii="Aptos Narrow" w:hAnsi="Aptos Narrow"/>
        </w:rPr>
      </w:pPr>
      <w:r w:rsidRPr="00A85126">
        <w:rPr>
          <w:rFonts w:ascii="Aptos Narrow" w:hAnsi="Aptos Narrow"/>
        </w:rPr>
        <w:t xml:space="preserve">This structure ensures clarity in demonstrating the end-to-end process and </w:t>
      </w:r>
      <w:r w:rsidR="003A3FE2" w:rsidRPr="00A85126">
        <w:rPr>
          <w:rFonts w:ascii="Aptos Narrow" w:hAnsi="Aptos Narrow"/>
        </w:rPr>
        <w:t>controls</w:t>
      </w:r>
      <w:r w:rsidRPr="00A85126">
        <w:rPr>
          <w:rFonts w:ascii="Aptos Narrow" w:hAnsi="Aptos Narrow"/>
        </w:rPr>
        <w:t xml:space="preserve"> data quality and accuracy within the LNFI model's operation.</w:t>
      </w:r>
    </w:p>
    <w:p w14:paraId="42BC146A" w14:textId="77777777" w:rsidR="00A85126" w:rsidRDefault="00A85126" w:rsidP="009A13B1">
      <w:pPr>
        <w:shd w:val="clear" w:color="auto" w:fill="DAEEF3" w:themeFill="accent5" w:themeFillTint="33"/>
        <w:jc w:val="both"/>
        <w:rPr>
          <w:rFonts w:ascii="Aptos Narrow" w:hAnsi="Aptos Narrow"/>
        </w:rPr>
      </w:pPr>
    </w:p>
    <w:p w14:paraId="771AA896" w14:textId="77777777" w:rsidR="00A85126" w:rsidRPr="00A85126" w:rsidRDefault="00A85126" w:rsidP="009A13B1">
      <w:pPr>
        <w:shd w:val="clear" w:color="auto" w:fill="DAEEF3" w:themeFill="accent5" w:themeFillTint="33"/>
        <w:jc w:val="both"/>
        <w:rPr>
          <w:rFonts w:ascii="Aptos Narrow" w:hAnsi="Aptos Narrow"/>
          <w:b/>
          <w:bCs/>
        </w:rPr>
      </w:pPr>
      <w:r w:rsidRPr="00A85126">
        <w:rPr>
          <w:rFonts w:ascii="Aptos Narrow" w:hAnsi="Aptos Narrow"/>
          <w:b/>
          <w:bCs/>
        </w:rPr>
        <w:t>1. Data Sources</w:t>
      </w:r>
    </w:p>
    <w:p w14:paraId="0ABCD129" w14:textId="77777777" w:rsidR="00A85126" w:rsidRDefault="00A85126" w:rsidP="009A13B1">
      <w:pPr>
        <w:pStyle w:val="ListParagraph"/>
        <w:numPr>
          <w:ilvl w:val="0"/>
          <w:numId w:val="36"/>
        </w:numPr>
        <w:shd w:val="clear" w:color="auto" w:fill="DAEEF3" w:themeFill="accent5" w:themeFillTint="33"/>
        <w:jc w:val="both"/>
        <w:rPr>
          <w:rFonts w:ascii="Aptos Narrow" w:hAnsi="Aptos Narrow"/>
        </w:rPr>
      </w:pPr>
      <w:r w:rsidRPr="00A85126">
        <w:rPr>
          <w:rFonts w:ascii="Aptos Narrow" w:hAnsi="Aptos Narrow"/>
          <w:b/>
          <w:bCs/>
        </w:rPr>
        <w:t>Internal Data:</w:t>
      </w:r>
      <w:r w:rsidRPr="00A85126">
        <w:rPr>
          <w:rFonts w:ascii="Aptos Narrow" w:hAnsi="Aptos Narrow"/>
        </w:rPr>
        <w:t xml:space="preserve"> Data from LexisNexis systems containing historical fraud cases, transactional records, and application attributes.</w:t>
      </w:r>
    </w:p>
    <w:p w14:paraId="41094748" w14:textId="6FCF9CBC" w:rsidR="00A85126" w:rsidRPr="00A85126" w:rsidRDefault="00A85126" w:rsidP="009A13B1">
      <w:pPr>
        <w:pStyle w:val="ListParagraph"/>
        <w:numPr>
          <w:ilvl w:val="0"/>
          <w:numId w:val="36"/>
        </w:numPr>
        <w:shd w:val="clear" w:color="auto" w:fill="DAEEF3" w:themeFill="accent5" w:themeFillTint="33"/>
        <w:jc w:val="both"/>
        <w:rPr>
          <w:rFonts w:ascii="Aptos Narrow" w:hAnsi="Aptos Narrow"/>
        </w:rPr>
      </w:pPr>
      <w:r w:rsidRPr="00A85126">
        <w:rPr>
          <w:rFonts w:ascii="Aptos Narrow" w:hAnsi="Aptos Narrow"/>
          <w:b/>
          <w:bCs/>
        </w:rPr>
        <w:t>External Data:</w:t>
      </w:r>
      <w:r w:rsidRPr="00A85126">
        <w:rPr>
          <w:rFonts w:ascii="Aptos Narrow" w:hAnsi="Aptos Narrow"/>
        </w:rPr>
        <w:t xml:space="preserve"> Contributions from third-party data providers, such as identity verification data, credit history, and other public record sources.</w:t>
      </w:r>
    </w:p>
    <w:p w14:paraId="1C006E53" w14:textId="77777777" w:rsidR="00A85126" w:rsidRPr="00A85126" w:rsidRDefault="00A85126" w:rsidP="009A13B1">
      <w:pPr>
        <w:shd w:val="clear" w:color="auto" w:fill="DAEEF3" w:themeFill="accent5" w:themeFillTint="33"/>
        <w:jc w:val="both"/>
        <w:rPr>
          <w:rFonts w:ascii="Aptos Narrow" w:hAnsi="Aptos Narrow"/>
          <w:b/>
          <w:bCs/>
        </w:rPr>
      </w:pPr>
      <w:r w:rsidRPr="00A85126">
        <w:rPr>
          <w:rFonts w:ascii="Aptos Narrow" w:hAnsi="Aptos Narrow"/>
          <w:b/>
          <w:bCs/>
        </w:rPr>
        <w:t>2. Inputs</w:t>
      </w:r>
    </w:p>
    <w:p w14:paraId="57951F79" w14:textId="77777777" w:rsidR="00A85126" w:rsidRPr="00A85126" w:rsidRDefault="00A85126" w:rsidP="009A13B1">
      <w:pPr>
        <w:pStyle w:val="ListParagraph"/>
        <w:numPr>
          <w:ilvl w:val="0"/>
          <w:numId w:val="37"/>
        </w:numPr>
        <w:shd w:val="clear" w:color="auto" w:fill="DAEEF3" w:themeFill="accent5" w:themeFillTint="33"/>
        <w:ind w:left="360"/>
        <w:jc w:val="both"/>
        <w:rPr>
          <w:rFonts w:ascii="Aptos Narrow" w:hAnsi="Aptos Narrow"/>
        </w:rPr>
      </w:pPr>
      <w:r w:rsidRPr="00A85126">
        <w:rPr>
          <w:rFonts w:ascii="Aptos Narrow" w:hAnsi="Aptos Narrow"/>
          <w:b/>
          <w:bCs/>
        </w:rPr>
        <w:t>Primary Attributes:</w:t>
      </w:r>
      <w:r w:rsidRPr="00A85126">
        <w:rPr>
          <w:rFonts w:ascii="Aptos Narrow" w:hAnsi="Aptos Narrow"/>
        </w:rPr>
        <w:t xml:space="preserve"> Features like identity data (e.g., SSN, DOB, name, and address) and transactional information.</w:t>
      </w:r>
    </w:p>
    <w:p w14:paraId="0EE53D13" w14:textId="77777777" w:rsidR="00A85126" w:rsidRPr="00A85126" w:rsidRDefault="00A85126" w:rsidP="009A13B1">
      <w:pPr>
        <w:pStyle w:val="ListParagraph"/>
        <w:numPr>
          <w:ilvl w:val="0"/>
          <w:numId w:val="37"/>
        </w:numPr>
        <w:shd w:val="clear" w:color="auto" w:fill="DAEEF3" w:themeFill="accent5" w:themeFillTint="33"/>
        <w:ind w:left="360"/>
        <w:jc w:val="both"/>
        <w:rPr>
          <w:rFonts w:ascii="Aptos Narrow" w:hAnsi="Aptos Narrow"/>
        </w:rPr>
      </w:pPr>
      <w:r w:rsidRPr="00A85126">
        <w:rPr>
          <w:rFonts w:ascii="Aptos Narrow" w:hAnsi="Aptos Narrow"/>
          <w:b/>
          <w:bCs/>
        </w:rPr>
        <w:t>Pre-Processed Data:</w:t>
      </w:r>
      <w:r w:rsidRPr="00A85126">
        <w:rPr>
          <w:rFonts w:ascii="Aptos Narrow" w:hAnsi="Aptos Narrow"/>
        </w:rPr>
        <w:t xml:space="preserve"> Attributes already cleaned and standardized for input into the model.</w:t>
      </w:r>
    </w:p>
    <w:p w14:paraId="0B64CCC2" w14:textId="77777777" w:rsidR="00A85126" w:rsidRPr="00A85126" w:rsidRDefault="00A85126" w:rsidP="009A13B1">
      <w:pPr>
        <w:shd w:val="clear" w:color="auto" w:fill="DAEEF3" w:themeFill="accent5" w:themeFillTint="33"/>
        <w:jc w:val="both"/>
        <w:rPr>
          <w:rFonts w:ascii="Aptos Narrow" w:hAnsi="Aptos Narrow"/>
          <w:b/>
          <w:bCs/>
        </w:rPr>
      </w:pPr>
      <w:r w:rsidRPr="00A85126">
        <w:rPr>
          <w:rFonts w:ascii="Aptos Narrow" w:hAnsi="Aptos Narrow"/>
          <w:b/>
          <w:bCs/>
        </w:rPr>
        <w:t>3. Quality Assurance Control Points</w:t>
      </w:r>
    </w:p>
    <w:p w14:paraId="0C33C714" w14:textId="77777777" w:rsidR="004C726A" w:rsidRDefault="00A85126" w:rsidP="004C726A">
      <w:pPr>
        <w:pStyle w:val="ListParagraph"/>
        <w:numPr>
          <w:ilvl w:val="0"/>
          <w:numId w:val="38"/>
        </w:numPr>
        <w:shd w:val="clear" w:color="auto" w:fill="DAEEF3" w:themeFill="accent5" w:themeFillTint="33"/>
        <w:ind w:left="360"/>
        <w:jc w:val="both"/>
        <w:rPr>
          <w:rFonts w:ascii="Aptos Narrow" w:hAnsi="Aptos Narrow"/>
          <w:b/>
          <w:bCs/>
        </w:rPr>
      </w:pPr>
      <w:r w:rsidRPr="00A85126">
        <w:rPr>
          <w:rFonts w:ascii="Aptos Narrow" w:hAnsi="Aptos Narrow"/>
          <w:b/>
          <w:bCs/>
        </w:rPr>
        <w:t>Data Cleaning and Validation:</w:t>
      </w:r>
    </w:p>
    <w:p w14:paraId="56760088" w14:textId="77777777" w:rsidR="00441C6E" w:rsidRPr="00441C6E" w:rsidRDefault="00A85126" w:rsidP="004C726A">
      <w:pPr>
        <w:pStyle w:val="ListParagraph"/>
        <w:numPr>
          <w:ilvl w:val="0"/>
          <w:numId w:val="38"/>
        </w:numPr>
        <w:shd w:val="clear" w:color="auto" w:fill="DAEEF3" w:themeFill="accent5" w:themeFillTint="33"/>
        <w:ind w:left="360"/>
        <w:jc w:val="both"/>
        <w:rPr>
          <w:rFonts w:ascii="Aptos Narrow" w:hAnsi="Aptos Narrow"/>
          <w:b/>
          <w:bCs/>
        </w:rPr>
      </w:pPr>
      <w:r w:rsidRPr="004C726A">
        <w:rPr>
          <w:rFonts w:ascii="Aptos Narrow" w:hAnsi="Aptos Narrow"/>
        </w:rPr>
        <w:t>Missing values handled appropriately (e.g., imputation or flagging).</w:t>
      </w:r>
    </w:p>
    <w:p w14:paraId="4CCD4DC2" w14:textId="62FB1C35" w:rsidR="00A85126" w:rsidRPr="004C726A" w:rsidRDefault="00A85126" w:rsidP="004C726A">
      <w:pPr>
        <w:pStyle w:val="ListParagraph"/>
        <w:numPr>
          <w:ilvl w:val="0"/>
          <w:numId w:val="38"/>
        </w:numPr>
        <w:shd w:val="clear" w:color="auto" w:fill="DAEEF3" w:themeFill="accent5" w:themeFillTint="33"/>
        <w:ind w:left="360"/>
        <w:jc w:val="both"/>
        <w:rPr>
          <w:rFonts w:ascii="Aptos Narrow" w:hAnsi="Aptos Narrow"/>
          <w:b/>
          <w:bCs/>
        </w:rPr>
      </w:pPr>
      <w:r w:rsidRPr="004C726A">
        <w:rPr>
          <w:rFonts w:ascii="Aptos Narrow" w:hAnsi="Aptos Narrow"/>
        </w:rPr>
        <w:t>Validation against business rules to ensure data accuracy.</w:t>
      </w:r>
    </w:p>
    <w:p w14:paraId="7B2CE503" w14:textId="77777777" w:rsidR="00A85126" w:rsidRPr="00A85126" w:rsidRDefault="00A85126" w:rsidP="009A13B1">
      <w:pPr>
        <w:pStyle w:val="ListParagraph"/>
        <w:numPr>
          <w:ilvl w:val="0"/>
          <w:numId w:val="38"/>
        </w:numPr>
        <w:shd w:val="clear" w:color="auto" w:fill="DAEEF3" w:themeFill="accent5" w:themeFillTint="33"/>
        <w:ind w:left="360"/>
        <w:jc w:val="both"/>
        <w:rPr>
          <w:rFonts w:ascii="Aptos Narrow" w:hAnsi="Aptos Narrow"/>
        </w:rPr>
      </w:pPr>
      <w:r w:rsidRPr="00A85126">
        <w:rPr>
          <w:rFonts w:ascii="Aptos Narrow" w:hAnsi="Aptos Narrow"/>
          <w:b/>
          <w:bCs/>
        </w:rPr>
        <w:t>Check for Data Distribution:</w:t>
      </w:r>
      <w:r w:rsidRPr="00A85126">
        <w:rPr>
          <w:rFonts w:ascii="Aptos Narrow" w:hAnsi="Aptos Narrow"/>
        </w:rPr>
        <w:t xml:space="preserve"> Confirm that attribute distributions match the expected patterns.</w:t>
      </w:r>
    </w:p>
    <w:p w14:paraId="045AA69E" w14:textId="77777777" w:rsidR="00A85126" w:rsidRPr="00A85126" w:rsidRDefault="00A85126" w:rsidP="009A13B1">
      <w:pPr>
        <w:shd w:val="clear" w:color="auto" w:fill="DAEEF3" w:themeFill="accent5" w:themeFillTint="33"/>
        <w:jc w:val="both"/>
        <w:rPr>
          <w:rFonts w:ascii="Aptos Narrow" w:hAnsi="Aptos Narrow"/>
          <w:b/>
          <w:bCs/>
        </w:rPr>
      </w:pPr>
      <w:r w:rsidRPr="00A85126">
        <w:rPr>
          <w:rFonts w:ascii="Aptos Narrow" w:hAnsi="Aptos Narrow"/>
          <w:b/>
          <w:bCs/>
        </w:rPr>
        <w:t>4. Intermediate Processes and Results</w:t>
      </w:r>
    </w:p>
    <w:p w14:paraId="24B6BF10" w14:textId="77777777" w:rsidR="00A85126" w:rsidRPr="00A85126" w:rsidRDefault="00A85126" w:rsidP="009A13B1">
      <w:pPr>
        <w:shd w:val="clear" w:color="auto" w:fill="DAEEF3" w:themeFill="accent5" w:themeFillTint="33"/>
        <w:ind w:firstLine="360"/>
        <w:jc w:val="both"/>
        <w:rPr>
          <w:rFonts w:ascii="Aptos Narrow" w:hAnsi="Aptos Narrow"/>
          <w:b/>
          <w:bCs/>
        </w:rPr>
      </w:pPr>
      <w:r w:rsidRPr="00A85126">
        <w:rPr>
          <w:rFonts w:ascii="Aptos Narrow" w:hAnsi="Aptos Narrow"/>
          <w:b/>
          <w:bCs/>
        </w:rPr>
        <w:t>Feature Engineering:</w:t>
      </w:r>
    </w:p>
    <w:p w14:paraId="11CC7D1E" w14:textId="77777777" w:rsidR="00A85126" w:rsidRPr="00A85126" w:rsidRDefault="00A85126" w:rsidP="009A13B1">
      <w:pPr>
        <w:pStyle w:val="ListParagraph"/>
        <w:numPr>
          <w:ilvl w:val="0"/>
          <w:numId w:val="39"/>
        </w:numPr>
        <w:shd w:val="clear" w:color="auto" w:fill="DAEEF3" w:themeFill="accent5" w:themeFillTint="33"/>
        <w:ind w:left="360"/>
        <w:jc w:val="both"/>
        <w:rPr>
          <w:rFonts w:ascii="Aptos Narrow" w:hAnsi="Aptos Narrow"/>
        </w:rPr>
      </w:pPr>
      <w:r w:rsidRPr="00A85126">
        <w:rPr>
          <w:rFonts w:ascii="Aptos Narrow" w:hAnsi="Aptos Narrow"/>
        </w:rPr>
        <w:t>Recursive Feature Elimination (RFE) is used to optimize feature selection.</w:t>
      </w:r>
    </w:p>
    <w:p w14:paraId="6CE89321" w14:textId="77777777" w:rsidR="00A85126" w:rsidRPr="00A85126" w:rsidRDefault="00A85126" w:rsidP="009A13B1">
      <w:pPr>
        <w:shd w:val="clear" w:color="auto" w:fill="DAEEF3" w:themeFill="accent5" w:themeFillTint="33"/>
        <w:ind w:firstLine="360"/>
        <w:jc w:val="both"/>
        <w:rPr>
          <w:rFonts w:ascii="Aptos Narrow" w:hAnsi="Aptos Narrow"/>
          <w:b/>
          <w:bCs/>
        </w:rPr>
      </w:pPr>
      <w:r w:rsidRPr="00A85126">
        <w:rPr>
          <w:rFonts w:ascii="Aptos Narrow" w:hAnsi="Aptos Narrow"/>
          <w:b/>
          <w:bCs/>
        </w:rPr>
        <w:t>Model Execution:</w:t>
      </w:r>
    </w:p>
    <w:p w14:paraId="59E5662B" w14:textId="77777777" w:rsidR="00A85126" w:rsidRDefault="00A85126" w:rsidP="009A13B1">
      <w:pPr>
        <w:pStyle w:val="ListParagraph"/>
        <w:numPr>
          <w:ilvl w:val="0"/>
          <w:numId w:val="39"/>
        </w:numPr>
        <w:shd w:val="clear" w:color="auto" w:fill="DAEEF3" w:themeFill="accent5" w:themeFillTint="33"/>
        <w:ind w:left="360"/>
        <w:jc w:val="both"/>
        <w:rPr>
          <w:rFonts w:ascii="Aptos Narrow" w:hAnsi="Aptos Narrow"/>
        </w:rPr>
      </w:pPr>
      <w:r w:rsidRPr="00A85126">
        <w:rPr>
          <w:rFonts w:ascii="Aptos Narrow" w:hAnsi="Aptos Narrow"/>
        </w:rPr>
        <w:t>The XGBoost algorithm processes input attributes to generate a fraud risk score.</w:t>
      </w:r>
    </w:p>
    <w:p w14:paraId="7D8AEB46" w14:textId="1DFEFABA" w:rsidR="00A85126" w:rsidRPr="00A85126" w:rsidRDefault="00A85126" w:rsidP="009A13B1">
      <w:pPr>
        <w:pStyle w:val="ListParagraph"/>
        <w:numPr>
          <w:ilvl w:val="0"/>
          <w:numId w:val="39"/>
        </w:numPr>
        <w:shd w:val="clear" w:color="auto" w:fill="DAEEF3" w:themeFill="accent5" w:themeFillTint="33"/>
        <w:ind w:left="360"/>
        <w:jc w:val="both"/>
        <w:rPr>
          <w:rFonts w:ascii="Aptos Narrow" w:hAnsi="Aptos Narrow"/>
        </w:rPr>
      </w:pPr>
      <w:r w:rsidRPr="00A85126">
        <w:rPr>
          <w:rFonts w:ascii="Aptos Narrow" w:hAnsi="Aptos Narrow"/>
        </w:rPr>
        <w:t>Intermediate outputs such as decision tree splits, feature importance rankings, and cumulative error metrics are produced.</w:t>
      </w:r>
    </w:p>
    <w:p w14:paraId="5570CE2B" w14:textId="77777777" w:rsidR="00A85126" w:rsidRPr="00A85126" w:rsidRDefault="00A85126" w:rsidP="009A13B1">
      <w:pPr>
        <w:shd w:val="clear" w:color="auto" w:fill="DAEEF3" w:themeFill="accent5" w:themeFillTint="33"/>
        <w:jc w:val="both"/>
        <w:rPr>
          <w:rFonts w:ascii="Aptos Narrow" w:hAnsi="Aptos Narrow"/>
          <w:b/>
          <w:bCs/>
        </w:rPr>
      </w:pPr>
      <w:r w:rsidRPr="00A85126">
        <w:rPr>
          <w:rFonts w:ascii="Aptos Narrow" w:hAnsi="Aptos Narrow"/>
          <w:b/>
          <w:bCs/>
        </w:rPr>
        <w:t>5. Outputs</w:t>
      </w:r>
    </w:p>
    <w:p w14:paraId="63A23DA2" w14:textId="77777777" w:rsidR="00A85126" w:rsidRPr="00A85126" w:rsidRDefault="00A85126" w:rsidP="009A13B1">
      <w:pPr>
        <w:shd w:val="clear" w:color="auto" w:fill="DAEEF3" w:themeFill="accent5" w:themeFillTint="33"/>
        <w:ind w:firstLine="360"/>
        <w:jc w:val="both"/>
        <w:rPr>
          <w:rFonts w:ascii="Aptos Narrow" w:hAnsi="Aptos Narrow"/>
          <w:b/>
          <w:bCs/>
        </w:rPr>
      </w:pPr>
      <w:r w:rsidRPr="00A85126">
        <w:rPr>
          <w:rFonts w:ascii="Aptos Narrow" w:hAnsi="Aptos Narrow"/>
          <w:b/>
          <w:bCs/>
        </w:rPr>
        <w:t>Fraud Risk Scores:</w:t>
      </w:r>
    </w:p>
    <w:p w14:paraId="62234CE9" w14:textId="77777777" w:rsidR="00A85126" w:rsidRPr="00A85126" w:rsidRDefault="00A85126" w:rsidP="009A13B1">
      <w:pPr>
        <w:pStyle w:val="ListParagraph"/>
        <w:numPr>
          <w:ilvl w:val="0"/>
          <w:numId w:val="40"/>
        </w:numPr>
        <w:shd w:val="clear" w:color="auto" w:fill="DAEEF3" w:themeFill="accent5" w:themeFillTint="33"/>
        <w:ind w:left="360"/>
        <w:jc w:val="both"/>
        <w:rPr>
          <w:rFonts w:ascii="Aptos Narrow" w:hAnsi="Aptos Narrow"/>
        </w:rPr>
      </w:pPr>
      <w:r w:rsidRPr="00A85126">
        <w:rPr>
          <w:rFonts w:ascii="Aptos Narrow" w:hAnsi="Aptos Narrow"/>
        </w:rPr>
        <w:t>Each transaction or application receives a score indicating its likelihood of being fraudulent (on a scale of 0 to 998).</w:t>
      </w:r>
    </w:p>
    <w:p w14:paraId="7F4A7768" w14:textId="77777777" w:rsidR="00A85126" w:rsidRPr="00A85126" w:rsidRDefault="00A85126" w:rsidP="009A13B1">
      <w:pPr>
        <w:shd w:val="clear" w:color="auto" w:fill="DAEEF3" w:themeFill="accent5" w:themeFillTint="33"/>
        <w:ind w:firstLine="360"/>
        <w:jc w:val="both"/>
        <w:rPr>
          <w:rFonts w:ascii="Aptos Narrow" w:hAnsi="Aptos Narrow"/>
          <w:b/>
          <w:bCs/>
        </w:rPr>
      </w:pPr>
      <w:r w:rsidRPr="00A85126">
        <w:rPr>
          <w:rFonts w:ascii="Aptos Narrow" w:hAnsi="Aptos Narrow"/>
          <w:b/>
          <w:bCs/>
        </w:rPr>
        <w:t>Warning Codes:</w:t>
      </w:r>
    </w:p>
    <w:p w14:paraId="66D3DF25" w14:textId="77777777" w:rsidR="00A85126" w:rsidRPr="00A85126" w:rsidRDefault="00A85126" w:rsidP="009A13B1">
      <w:pPr>
        <w:pStyle w:val="ListParagraph"/>
        <w:numPr>
          <w:ilvl w:val="0"/>
          <w:numId w:val="40"/>
        </w:numPr>
        <w:shd w:val="clear" w:color="auto" w:fill="DAEEF3" w:themeFill="accent5" w:themeFillTint="33"/>
        <w:ind w:left="360"/>
        <w:jc w:val="both"/>
        <w:rPr>
          <w:rFonts w:ascii="Aptos Narrow" w:hAnsi="Aptos Narrow"/>
        </w:rPr>
      </w:pPr>
      <w:r w:rsidRPr="00A85126">
        <w:rPr>
          <w:rFonts w:ascii="Aptos Narrow" w:hAnsi="Aptos Narrow"/>
        </w:rPr>
        <w:t>Flags for specific high-risk conditions detected by the model.</w:t>
      </w:r>
    </w:p>
    <w:p w14:paraId="69246CC6" w14:textId="77777777" w:rsidR="00A85126" w:rsidRPr="00A85126" w:rsidRDefault="00A85126" w:rsidP="009A13B1">
      <w:pPr>
        <w:shd w:val="clear" w:color="auto" w:fill="DAEEF3" w:themeFill="accent5" w:themeFillTint="33"/>
        <w:jc w:val="both"/>
        <w:rPr>
          <w:rFonts w:ascii="Aptos Narrow" w:hAnsi="Aptos Narrow"/>
          <w:b/>
          <w:bCs/>
        </w:rPr>
      </w:pPr>
      <w:r w:rsidRPr="00A85126">
        <w:rPr>
          <w:rFonts w:ascii="Aptos Narrow" w:hAnsi="Aptos Narrow"/>
          <w:b/>
          <w:bCs/>
        </w:rPr>
        <w:t>6. Reports</w:t>
      </w:r>
    </w:p>
    <w:p w14:paraId="356DDC12" w14:textId="77777777" w:rsidR="00A85126" w:rsidRPr="00A85126" w:rsidRDefault="00A85126" w:rsidP="009A13B1">
      <w:pPr>
        <w:pStyle w:val="ListParagraph"/>
        <w:numPr>
          <w:ilvl w:val="0"/>
          <w:numId w:val="40"/>
        </w:numPr>
        <w:shd w:val="clear" w:color="auto" w:fill="DAEEF3" w:themeFill="accent5" w:themeFillTint="33"/>
        <w:ind w:left="360"/>
        <w:jc w:val="both"/>
        <w:rPr>
          <w:rFonts w:ascii="Aptos Narrow" w:hAnsi="Aptos Narrow"/>
        </w:rPr>
      </w:pPr>
      <w:r w:rsidRPr="00A85126">
        <w:rPr>
          <w:rFonts w:ascii="Aptos Narrow" w:hAnsi="Aptos Narrow"/>
          <w:b/>
          <w:bCs/>
        </w:rPr>
        <w:lastRenderedPageBreak/>
        <w:t>Operational Reports</w:t>
      </w:r>
      <w:r w:rsidRPr="00A85126">
        <w:rPr>
          <w:rFonts w:ascii="Aptos Narrow" w:hAnsi="Aptos Narrow"/>
        </w:rPr>
        <w:t>: Fraud detection rate (FDR), area under the curve (AUC), and risk score distributions are summarized.</w:t>
      </w:r>
    </w:p>
    <w:p w14:paraId="52A066D8" w14:textId="77777777" w:rsidR="00A85126" w:rsidRPr="00A85126" w:rsidRDefault="00A85126" w:rsidP="009A13B1">
      <w:pPr>
        <w:pStyle w:val="ListParagraph"/>
        <w:numPr>
          <w:ilvl w:val="0"/>
          <w:numId w:val="40"/>
        </w:numPr>
        <w:shd w:val="clear" w:color="auto" w:fill="DAEEF3" w:themeFill="accent5" w:themeFillTint="33"/>
        <w:ind w:left="360"/>
        <w:jc w:val="both"/>
        <w:rPr>
          <w:rFonts w:ascii="Aptos Narrow" w:hAnsi="Aptos Narrow"/>
        </w:rPr>
      </w:pPr>
      <w:r w:rsidRPr="00A85126">
        <w:rPr>
          <w:rFonts w:ascii="Aptos Narrow" w:hAnsi="Aptos Narrow"/>
          <w:b/>
          <w:bCs/>
        </w:rPr>
        <w:t>Compliance and Performance Reports:</w:t>
      </w:r>
      <w:r w:rsidRPr="00A85126">
        <w:rPr>
          <w:rFonts w:ascii="Aptos Narrow" w:hAnsi="Aptos Narrow"/>
        </w:rPr>
        <w:t xml:space="preserve"> Include additional metrics to satisfy internal and external review standards.</w:t>
      </w:r>
    </w:p>
    <w:p w14:paraId="6E96512B" w14:textId="77777777" w:rsidR="00A85126" w:rsidRPr="00A85126" w:rsidRDefault="00A85126" w:rsidP="009A13B1">
      <w:pPr>
        <w:shd w:val="clear" w:color="auto" w:fill="DAEEF3" w:themeFill="accent5" w:themeFillTint="33"/>
        <w:jc w:val="both"/>
        <w:rPr>
          <w:rFonts w:ascii="Aptos Narrow" w:hAnsi="Aptos Narrow"/>
          <w:b/>
          <w:bCs/>
        </w:rPr>
      </w:pPr>
      <w:r w:rsidRPr="00A85126">
        <w:rPr>
          <w:rFonts w:ascii="Aptos Narrow" w:hAnsi="Aptos Narrow"/>
          <w:b/>
          <w:bCs/>
        </w:rPr>
        <w:t>7. Feedback Loop</w:t>
      </w:r>
    </w:p>
    <w:p w14:paraId="17B4E39F" w14:textId="77777777" w:rsidR="00A85126" w:rsidRPr="00A85126" w:rsidRDefault="00A85126" w:rsidP="009A13B1">
      <w:pPr>
        <w:pStyle w:val="ListParagraph"/>
        <w:numPr>
          <w:ilvl w:val="0"/>
          <w:numId w:val="41"/>
        </w:numPr>
        <w:shd w:val="clear" w:color="auto" w:fill="DAEEF3" w:themeFill="accent5" w:themeFillTint="33"/>
        <w:ind w:left="360"/>
        <w:jc w:val="both"/>
        <w:rPr>
          <w:rFonts w:ascii="Aptos Narrow" w:hAnsi="Aptos Narrow"/>
        </w:rPr>
      </w:pPr>
      <w:r w:rsidRPr="00A85126">
        <w:rPr>
          <w:rFonts w:ascii="Aptos Narrow" w:hAnsi="Aptos Narrow"/>
          <w:b/>
          <w:bCs/>
        </w:rPr>
        <w:t>Review Mechanism:</w:t>
      </w:r>
      <w:r w:rsidRPr="00A85126">
        <w:rPr>
          <w:rFonts w:ascii="Aptos Narrow" w:hAnsi="Aptos Narrow"/>
        </w:rPr>
        <w:t xml:space="preserve"> Fraud case outcomes are evaluated for continuous improvement and potential inclusion in future model iterations.</w:t>
      </w:r>
    </w:p>
    <w:p w14:paraId="4A0FA399" w14:textId="77777777" w:rsidR="00A85126" w:rsidRDefault="00A85126" w:rsidP="009A13B1">
      <w:pPr>
        <w:shd w:val="clear" w:color="auto" w:fill="DAEEF3" w:themeFill="accent5" w:themeFillTint="33"/>
        <w:jc w:val="both"/>
        <w:rPr>
          <w:rFonts w:ascii="Aptos Narrow" w:hAnsi="Aptos Narrow"/>
        </w:rPr>
      </w:pPr>
    </w:p>
    <w:p w14:paraId="5AD2E6F7" w14:textId="77777777" w:rsidR="0019499A" w:rsidRDefault="0019499A" w:rsidP="009052BD">
      <w:pPr>
        <w:shd w:val="clear" w:color="auto" w:fill="DAEEF3" w:themeFill="accent5" w:themeFillTint="33"/>
        <w:rPr>
          <w:rFonts w:ascii="Aptos Narrow" w:hAnsi="Aptos Narrow"/>
        </w:rPr>
      </w:pPr>
    </w:p>
    <w:p w14:paraId="5DFCBF2F" w14:textId="77777777" w:rsidR="009052BD" w:rsidRDefault="009052BD" w:rsidP="009052BD"/>
    <w:p w14:paraId="33E9F6D9" w14:textId="77777777" w:rsidR="009052BD" w:rsidRDefault="009052BD" w:rsidP="00836691">
      <w:pPr>
        <w:pStyle w:val="Heading3"/>
      </w:pPr>
      <w:bookmarkStart w:id="938" w:name="_Toc163230540"/>
      <w:bookmarkEnd w:id="937"/>
      <w:r>
        <w:rPr>
          <w:rFonts w:hint="eastAsia"/>
        </w:rPr>
        <w:t>Input Data Specifications</w:t>
      </w:r>
      <w:bookmarkEnd w:id="938"/>
    </w:p>
    <w:p w14:paraId="03DD4935" w14:textId="77777777" w:rsidR="009052BD" w:rsidRDefault="009052BD" w:rsidP="009052BD">
      <w:pPr>
        <w:rPr>
          <w:rStyle w:val="SubtleEmphasis"/>
        </w:rPr>
      </w:pPr>
      <w:r>
        <w:rPr>
          <w:rStyle w:val="SubtleEmphasis"/>
        </w:rPr>
        <w:t>Provide a list of all inputs, including measurement units, a description of valid values or ranges (a full data dictionary should be attached in an appendix). Describe any data processing rules, such as filtering missing or invalid values infilling / overrides, substituting ceiling or floor values, data transformations, etc.</w:t>
      </w:r>
    </w:p>
    <w:p w14:paraId="58020259" w14:textId="77777777" w:rsidR="009052BD" w:rsidRDefault="009052BD" w:rsidP="009052BD">
      <w:pPr>
        <w:rPr>
          <w:rStyle w:val="SubtleEmphasis"/>
        </w:rPr>
      </w:pPr>
      <w:bookmarkStart w:id="939" w:name="OLE_LINK34"/>
    </w:p>
    <w:p w14:paraId="3CC66B64"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7D33262E" w14:textId="77777777" w:rsidR="002E21DE" w:rsidRPr="002E21DE" w:rsidRDefault="002E21DE" w:rsidP="002E21DE">
      <w:pPr>
        <w:shd w:val="clear" w:color="auto" w:fill="DAEEF3" w:themeFill="accent5" w:themeFillTint="33"/>
        <w:rPr>
          <w:rFonts w:ascii="Aptos Narrow" w:hAnsi="Aptos Narrow"/>
        </w:rPr>
      </w:pPr>
      <w:r w:rsidRPr="002E21DE">
        <w:rPr>
          <w:rFonts w:ascii="Aptos Narrow" w:hAnsi="Aptos Narrow"/>
        </w:rPr>
        <w:t>To produce a valid score, a minimum amount of information is needed.</w:t>
      </w:r>
    </w:p>
    <w:p w14:paraId="2E4C9C83" w14:textId="77777777" w:rsidR="002E21DE" w:rsidRPr="002E21DE" w:rsidRDefault="002E21DE" w:rsidP="002E21DE">
      <w:pPr>
        <w:shd w:val="clear" w:color="auto" w:fill="DAEEF3" w:themeFill="accent5" w:themeFillTint="33"/>
        <w:rPr>
          <w:rFonts w:ascii="Aptos Narrow" w:hAnsi="Aptos Narrow"/>
        </w:rPr>
      </w:pPr>
      <w:r w:rsidRPr="002E21DE">
        <w:rPr>
          <w:rFonts w:ascii="Aptos Narrow" w:hAnsi="Aptos Narrow"/>
        </w:rPr>
        <w:t>One of the following sets of elements must be provided:</w:t>
      </w:r>
    </w:p>
    <w:p w14:paraId="4C1D1359" w14:textId="77777777" w:rsidR="002E21DE" w:rsidRPr="002E21DE" w:rsidRDefault="002E21DE" w:rsidP="002E21DE">
      <w:pPr>
        <w:shd w:val="clear" w:color="auto" w:fill="DAEEF3" w:themeFill="accent5" w:themeFillTint="33"/>
        <w:rPr>
          <w:rFonts w:ascii="Aptos Narrow" w:hAnsi="Aptos Narrow"/>
          <w:b/>
          <w:bCs/>
        </w:rPr>
      </w:pPr>
      <w:r w:rsidRPr="002E21DE">
        <w:rPr>
          <w:rFonts w:ascii="Aptos Narrow" w:hAnsi="Aptos Narrow"/>
        </w:rPr>
        <w:t xml:space="preserve">• </w:t>
      </w:r>
      <w:r w:rsidRPr="002E21DE">
        <w:rPr>
          <w:rFonts w:ascii="Aptos Narrow" w:hAnsi="Aptos Narrow"/>
          <w:b/>
          <w:bCs/>
        </w:rPr>
        <w:t>First Name</w:t>
      </w:r>
      <w:r w:rsidRPr="002E21DE">
        <w:rPr>
          <w:rFonts w:ascii="Aptos Narrow" w:hAnsi="Aptos Narrow"/>
        </w:rPr>
        <w:t xml:space="preserve">, </w:t>
      </w:r>
      <w:r w:rsidRPr="002E21DE">
        <w:rPr>
          <w:rFonts w:ascii="Aptos Narrow" w:hAnsi="Aptos Narrow"/>
          <w:b/>
          <w:bCs/>
        </w:rPr>
        <w:t>Last Name</w:t>
      </w:r>
      <w:r w:rsidRPr="002E21DE">
        <w:rPr>
          <w:rFonts w:ascii="Aptos Narrow" w:hAnsi="Aptos Narrow"/>
        </w:rPr>
        <w:t xml:space="preserve">, </w:t>
      </w:r>
      <w:r w:rsidRPr="002E21DE">
        <w:rPr>
          <w:rFonts w:ascii="Aptos Narrow" w:hAnsi="Aptos Narrow"/>
          <w:b/>
          <w:bCs/>
        </w:rPr>
        <w:t>StreetAddress1</w:t>
      </w:r>
      <w:r w:rsidRPr="002E21DE">
        <w:rPr>
          <w:rFonts w:ascii="Aptos Narrow" w:hAnsi="Aptos Narrow"/>
        </w:rPr>
        <w:t xml:space="preserve">, and </w:t>
      </w:r>
      <w:r w:rsidRPr="002E21DE">
        <w:rPr>
          <w:rFonts w:ascii="Aptos Narrow" w:hAnsi="Aptos Narrow"/>
          <w:b/>
          <w:bCs/>
        </w:rPr>
        <w:t>Zip5</w:t>
      </w:r>
    </w:p>
    <w:p w14:paraId="127C1B4C" w14:textId="77777777" w:rsidR="002E21DE" w:rsidRPr="002E21DE" w:rsidRDefault="002E21DE" w:rsidP="002E21DE">
      <w:pPr>
        <w:shd w:val="clear" w:color="auto" w:fill="DAEEF3" w:themeFill="accent5" w:themeFillTint="33"/>
        <w:rPr>
          <w:rFonts w:ascii="Aptos Narrow" w:hAnsi="Aptos Narrow"/>
          <w:b/>
          <w:bCs/>
        </w:rPr>
      </w:pPr>
      <w:r w:rsidRPr="002E21DE">
        <w:rPr>
          <w:rFonts w:ascii="Aptos Narrow" w:hAnsi="Aptos Narrow"/>
        </w:rPr>
        <w:t xml:space="preserve">• </w:t>
      </w:r>
      <w:r w:rsidRPr="002E21DE">
        <w:rPr>
          <w:rFonts w:ascii="Aptos Narrow" w:hAnsi="Aptos Narrow"/>
          <w:b/>
          <w:bCs/>
        </w:rPr>
        <w:t>First Name</w:t>
      </w:r>
      <w:r w:rsidRPr="002E21DE">
        <w:rPr>
          <w:rFonts w:ascii="Aptos Narrow" w:hAnsi="Aptos Narrow"/>
        </w:rPr>
        <w:t xml:space="preserve">, </w:t>
      </w:r>
      <w:r w:rsidRPr="002E21DE">
        <w:rPr>
          <w:rFonts w:ascii="Aptos Narrow" w:hAnsi="Aptos Narrow"/>
          <w:b/>
          <w:bCs/>
        </w:rPr>
        <w:t>Last Name</w:t>
      </w:r>
      <w:r w:rsidRPr="002E21DE">
        <w:rPr>
          <w:rFonts w:ascii="Aptos Narrow" w:hAnsi="Aptos Narrow"/>
        </w:rPr>
        <w:t xml:space="preserve">, </w:t>
      </w:r>
      <w:r w:rsidRPr="002E21DE">
        <w:rPr>
          <w:rFonts w:ascii="Aptos Narrow" w:hAnsi="Aptos Narrow"/>
          <w:b/>
          <w:bCs/>
        </w:rPr>
        <w:t>StreetAddress1</w:t>
      </w:r>
      <w:r w:rsidRPr="002E21DE">
        <w:rPr>
          <w:rFonts w:ascii="Aptos Narrow" w:hAnsi="Aptos Narrow"/>
        </w:rPr>
        <w:t xml:space="preserve">, </w:t>
      </w:r>
      <w:r w:rsidRPr="002E21DE">
        <w:rPr>
          <w:rFonts w:ascii="Aptos Narrow" w:hAnsi="Aptos Narrow"/>
          <w:b/>
          <w:bCs/>
        </w:rPr>
        <w:t>City</w:t>
      </w:r>
      <w:r w:rsidRPr="002E21DE">
        <w:rPr>
          <w:rFonts w:ascii="Aptos Narrow" w:hAnsi="Aptos Narrow"/>
        </w:rPr>
        <w:t xml:space="preserve">, and </w:t>
      </w:r>
      <w:r w:rsidRPr="002E21DE">
        <w:rPr>
          <w:rFonts w:ascii="Aptos Narrow" w:hAnsi="Aptos Narrow"/>
          <w:b/>
          <w:bCs/>
        </w:rPr>
        <w:t>State</w:t>
      </w:r>
    </w:p>
    <w:p w14:paraId="3E2FDD8B" w14:textId="77777777" w:rsidR="002E21DE" w:rsidRPr="002E21DE" w:rsidRDefault="002E21DE" w:rsidP="002E21DE">
      <w:pPr>
        <w:shd w:val="clear" w:color="auto" w:fill="DAEEF3" w:themeFill="accent5" w:themeFillTint="33"/>
        <w:rPr>
          <w:rFonts w:ascii="Aptos Narrow" w:hAnsi="Aptos Narrow"/>
          <w:b/>
          <w:bCs/>
        </w:rPr>
      </w:pPr>
      <w:r w:rsidRPr="002E21DE">
        <w:rPr>
          <w:rFonts w:ascii="Aptos Narrow" w:hAnsi="Aptos Narrow"/>
        </w:rPr>
        <w:t xml:space="preserve">• </w:t>
      </w:r>
      <w:r w:rsidRPr="002E21DE">
        <w:rPr>
          <w:rFonts w:ascii="Aptos Narrow" w:hAnsi="Aptos Narrow"/>
          <w:b/>
          <w:bCs/>
        </w:rPr>
        <w:t>First Name</w:t>
      </w:r>
      <w:r w:rsidRPr="002E21DE">
        <w:rPr>
          <w:rFonts w:ascii="Aptos Narrow" w:hAnsi="Aptos Narrow"/>
        </w:rPr>
        <w:t xml:space="preserve">, </w:t>
      </w:r>
      <w:r w:rsidRPr="002E21DE">
        <w:rPr>
          <w:rFonts w:ascii="Aptos Narrow" w:hAnsi="Aptos Narrow"/>
          <w:b/>
          <w:bCs/>
        </w:rPr>
        <w:t>Last Name</w:t>
      </w:r>
      <w:r w:rsidRPr="002E21DE">
        <w:rPr>
          <w:rFonts w:ascii="Aptos Narrow" w:hAnsi="Aptos Narrow"/>
        </w:rPr>
        <w:t xml:space="preserve">, and </w:t>
      </w:r>
      <w:r w:rsidRPr="002E21DE">
        <w:rPr>
          <w:rFonts w:ascii="Aptos Narrow" w:hAnsi="Aptos Narrow"/>
          <w:b/>
          <w:bCs/>
        </w:rPr>
        <w:t>SSN</w:t>
      </w:r>
    </w:p>
    <w:p w14:paraId="4D52FA68" w14:textId="77777777" w:rsidR="002E21DE" w:rsidRPr="002E21DE" w:rsidRDefault="002E21DE" w:rsidP="002E21DE">
      <w:pPr>
        <w:shd w:val="clear" w:color="auto" w:fill="DAEEF3" w:themeFill="accent5" w:themeFillTint="33"/>
        <w:rPr>
          <w:rFonts w:ascii="Aptos Narrow" w:hAnsi="Aptos Narrow"/>
          <w:b/>
          <w:bCs/>
        </w:rPr>
      </w:pPr>
      <w:r w:rsidRPr="002E21DE">
        <w:rPr>
          <w:rFonts w:ascii="Aptos Narrow" w:hAnsi="Aptos Narrow"/>
        </w:rPr>
        <w:t xml:space="preserve">• </w:t>
      </w:r>
      <w:r w:rsidRPr="002E21DE">
        <w:rPr>
          <w:rFonts w:ascii="Aptos Narrow" w:hAnsi="Aptos Narrow"/>
          <w:b/>
          <w:bCs/>
        </w:rPr>
        <w:t>First Name</w:t>
      </w:r>
      <w:r w:rsidRPr="002E21DE">
        <w:rPr>
          <w:rFonts w:ascii="Aptos Narrow" w:hAnsi="Aptos Narrow"/>
        </w:rPr>
        <w:t xml:space="preserve">, </w:t>
      </w:r>
      <w:r w:rsidRPr="002E21DE">
        <w:rPr>
          <w:rFonts w:ascii="Aptos Narrow" w:hAnsi="Aptos Narrow"/>
          <w:b/>
          <w:bCs/>
        </w:rPr>
        <w:t>Last Name</w:t>
      </w:r>
      <w:r w:rsidRPr="002E21DE">
        <w:rPr>
          <w:rFonts w:ascii="Aptos Narrow" w:hAnsi="Aptos Narrow"/>
        </w:rPr>
        <w:t xml:space="preserve">, and </w:t>
      </w:r>
      <w:r w:rsidRPr="002E21DE">
        <w:rPr>
          <w:rFonts w:ascii="Aptos Narrow" w:hAnsi="Aptos Narrow"/>
          <w:b/>
          <w:bCs/>
        </w:rPr>
        <w:t>DOB</w:t>
      </w:r>
    </w:p>
    <w:p w14:paraId="44BA7BE7" w14:textId="035D4A9E" w:rsidR="002E21DE" w:rsidRDefault="002E21DE" w:rsidP="002E21DE">
      <w:pPr>
        <w:shd w:val="clear" w:color="auto" w:fill="DAEEF3" w:themeFill="accent5" w:themeFillTint="33"/>
        <w:rPr>
          <w:rFonts w:ascii="Aptos Narrow" w:hAnsi="Aptos Narrow"/>
        </w:rPr>
      </w:pPr>
      <w:r w:rsidRPr="002E21DE">
        <w:rPr>
          <w:rFonts w:ascii="Aptos Narrow" w:hAnsi="Aptos Narrow"/>
        </w:rPr>
        <w:t xml:space="preserve">• </w:t>
      </w:r>
      <w:r w:rsidRPr="002E21DE">
        <w:rPr>
          <w:rFonts w:ascii="Aptos Narrow" w:hAnsi="Aptos Narrow"/>
          <w:b/>
          <w:bCs/>
        </w:rPr>
        <w:t>First Name</w:t>
      </w:r>
      <w:r w:rsidRPr="002E21DE">
        <w:rPr>
          <w:rFonts w:ascii="Aptos Narrow" w:hAnsi="Aptos Narrow"/>
        </w:rPr>
        <w:t xml:space="preserve">, </w:t>
      </w:r>
      <w:r w:rsidRPr="002E21DE">
        <w:rPr>
          <w:rFonts w:ascii="Aptos Narrow" w:hAnsi="Aptos Narrow"/>
          <w:b/>
          <w:bCs/>
        </w:rPr>
        <w:t>Last Name</w:t>
      </w:r>
      <w:r w:rsidRPr="002E21DE">
        <w:rPr>
          <w:rFonts w:ascii="Aptos Narrow" w:hAnsi="Aptos Narrow"/>
        </w:rPr>
        <w:t xml:space="preserve">, and </w:t>
      </w:r>
      <w:r w:rsidRPr="002E21DE">
        <w:rPr>
          <w:rFonts w:ascii="Aptos Narrow" w:hAnsi="Aptos Narrow"/>
          <w:b/>
          <w:bCs/>
        </w:rPr>
        <w:t>Primary Phone</w:t>
      </w:r>
    </w:p>
    <w:p w14:paraId="69B93FE5" w14:textId="77777777" w:rsidR="002E21DE" w:rsidRDefault="002E21DE" w:rsidP="009052BD">
      <w:pPr>
        <w:shd w:val="clear" w:color="auto" w:fill="DAEEF3" w:themeFill="accent5" w:themeFillTint="33"/>
        <w:rPr>
          <w:rFonts w:ascii="Aptos Narrow" w:hAnsi="Aptos Narrow"/>
        </w:rPr>
      </w:pPr>
    </w:p>
    <w:p w14:paraId="59D7A889" w14:textId="35E17B6D" w:rsidR="002E21DE" w:rsidRPr="002E21DE" w:rsidRDefault="002E21DE" w:rsidP="002E21DE">
      <w:pPr>
        <w:shd w:val="clear" w:color="auto" w:fill="DAEEF3" w:themeFill="accent5" w:themeFillTint="33"/>
        <w:rPr>
          <w:rFonts w:ascii="Aptos Narrow" w:hAnsi="Aptos Narrow"/>
        </w:rPr>
      </w:pPr>
      <w:r>
        <w:rPr>
          <w:rFonts w:ascii="Aptos Narrow" w:hAnsi="Aptos Narrow"/>
        </w:rPr>
        <w:t xml:space="preserve">Data </w:t>
      </w:r>
      <w:r w:rsidRPr="002E21DE">
        <w:rPr>
          <w:rFonts w:ascii="Aptos Narrow" w:hAnsi="Aptos Narrow"/>
        </w:rPr>
        <w:t>Sources from different categories were used to develop the model.</w:t>
      </w:r>
    </w:p>
    <w:p w14:paraId="41696CAE" w14:textId="77777777" w:rsidR="002E21DE" w:rsidRPr="002E21DE" w:rsidRDefault="002E21DE" w:rsidP="009A13B1">
      <w:pPr>
        <w:shd w:val="clear" w:color="auto" w:fill="DAEEF3" w:themeFill="accent5" w:themeFillTint="33"/>
        <w:jc w:val="both"/>
        <w:rPr>
          <w:rFonts w:ascii="Aptos Narrow" w:hAnsi="Aptos Narrow"/>
        </w:rPr>
      </w:pPr>
      <w:r w:rsidRPr="002E21DE">
        <w:rPr>
          <w:rFonts w:ascii="Aptos Narrow" w:hAnsi="Aptos Narrow"/>
        </w:rPr>
        <w:t>All of the following sources that are available for consideration are used in the model:</w:t>
      </w:r>
    </w:p>
    <w:p w14:paraId="047B320C" w14:textId="77777777" w:rsidR="002E21DE" w:rsidRPr="002E21DE" w:rsidRDefault="002E21DE" w:rsidP="009A13B1">
      <w:pPr>
        <w:shd w:val="clear" w:color="auto" w:fill="DAEEF3" w:themeFill="accent5" w:themeFillTint="33"/>
        <w:jc w:val="both"/>
        <w:rPr>
          <w:rFonts w:ascii="Aptos Narrow" w:hAnsi="Aptos Narrow"/>
          <w:b/>
          <w:bCs/>
        </w:rPr>
      </w:pPr>
      <w:r w:rsidRPr="002E21DE">
        <w:rPr>
          <w:rFonts w:ascii="Aptos Narrow" w:hAnsi="Aptos Narrow"/>
          <w:b/>
          <w:bCs/>
        </w:rPr>
        <w:t>Tri-Credit Bureau Identity Activity</w:t>
      </w:r>
    </w:p>
    <w:p w14:paraId="053B99E1" w14:textId="77777777" w:rsidR="002E21DE" w:rsidRPr="002E21DE" w:rsidRDefault="002E21DE" w:rsidP="009A13B1">
      <w:pPr>
        <w:shd w:val="clear" w:color="auto" w:fill="DAEEF3" w:themeFill="accent5" w:themeFillTint="33"/>
        <w:jc w:val="both"/>
        <w:rPr>
          <w:rFonts w:ascii="Aptos Narrow" w:hAnsi="Aptos Narrow"/>
        </w:rPr>
      </w:pPr>
      <w:r w:rsidRPr="002E21DE">
        <w:rPr>
          <w:rFonts w:ascii="Aptos Narrow" w:hAnsi="Aptos Narrow"/>
        </w:rPr>
        <w:t>Identity records from three national credit bureaus provide a unique perspective on identity history.</w:t>
      </w:r>
    </w:p>
    <w:p w14:paraId="5A8B03F6" w14:textId="77777777" w:rsidR="002E21DE" w:rsidRPr="002E21DE" w:rsidRDefault="002E21DE" w:rsidP="009A13B1">
      <w:pPr>
        <w:shd w:val="clear" w:color="auto" w:fill="DAEEF3" w:themeFill="accent5" w:themeFillTint="33"/>
        <w:jc w:val="both"/>
        <w:rPr>
          <w:rFonts w:ascii="Aptos Narrow" w:hAnsi="Aptos Narrow"/>
          <w:b/>
          <w:bCs/>
        </w:rPr>
      </w:pPr>
      <w:r w:rsidRPr="002E21DE">
        <w:rPr>
          <w:rFonts w:ascii="Aptos Narrow" w:hAnsi="Aptos Narrow"/>
          <w:b/>
          <w:bCs/>
        </w:rPr>
        <w:t>LexisNexis Risk Solutions Customer Network</w:t>
      </w:r>
    </w:p>
    <w:p w14:paraId="2223C930" w14:textId="77777777" w:rsidR="002E21DE" w:rsidRPr="002E21DE" w:rsidRDefault="002E21DE" w:rsidP="009A13B1">
      <w:pPr>
        <w:shd w:val="clear" w:color="auto" w:fill="DAEEF3" w:themeFill="accent5" w:themeFillTint="33"/>
        <w:jc w:val="both"/>
        <w:rPr>
          <w:rFonts w:ascii="Aptos Narrow" w:hAnsi="Aptos Narrow"/>
        </w:rPr>
      </w:pPr>
      <w:r w:rsidRPr="002E21DE">
        <w:rPr>
          <w:rFonts w:ascii="Aptos Narrow" w:hAnsi="Aptos Narrow"/>
        </w:rPr>
        <w:t>Visibility to inquiry events provides insight on real and fraudulent identity activity.</w:t>
      </w:r>
    </w:p>
    <w:p w14:paraId="51EA0197" w14:textId="77777777" w:rsidR="002E21DE" w:rsidRPr="002E21DE" w:rsidRDefault="002E21DE" w:rsidP="009A13B1">
      <w:pPr>
        <w:shd w:val="clear" w:color="auto" w:fill="DAEEF3" w:themeFill="accent5" w:themeFillTint="33"/>
        <w:jc w:val="both"/>
        <w:rPr>
          <w:rFonts w:ascii="Aptos Narrow" w:hAnsi="Aptos Narrow"/>
          <w:b/>
          <w:bCs/>
        </w:rPr>
      </w:pPr>
      <w:r w:rsidRPr="002E21DE">
        <w:rPr>
          <w:rFonts w:ascii="Aptos Narrow" w:hAnsi="Aptos Narrow"/>
          <w:b/>
          <w:bCs/>
        </w:rPr>
        <w:t>Online, Utility, Phone, and Other Behavioral Activity</w:t>
      </w:r>
    </w:p>
    <w:p w14:paraId="0EAFAD0E" w14:textId="3CD5DF36" w:rsidR="002E21DE" w:rsidRPr="002E21DE" w:rsidRDefault="002E21DE" w:rsidP="009A13B1">
      <w:pPr>
        <w:shd w:val="clear" w:color="auto" w:fill="DAEEF3" w:themeFill="accent5" w:themeFillTint="33"/>
        <w:jc w:val="both"/>
        <w:rPr>
          <w:rFonts w:ascii="Aptos Narrow" w:hAnsi="Aptos Narrow"/>
        </w:rPr>
      </w:pPr>
      <w:r w:rsidRPr="002E21DE">
        <w:rPr>
          <w:rFonts w:ascii="Aptos Narrow" w:hAnsi="Aptos Narrow"/>
        </w:rPr>
        <w:t xml:space="preserve">Frequent updates provide insight </w:t>
      </w:r>
      <w:r w:rsidR="008F2369" w:rsidRPr="002E21DE">
        <w:rPr>
          <w:rFonts w:ascii="Aptos Narrow" w:hAnsi="Aptos Narrow"/>
        </w:rPr>
        <w:t>into</w:t>
      </w:r>
      <w:r w:rsidRPr="002E21DE">
        <w:rPr>
          <w:rFonts w:ascii="Aptos Narrow" w:hAnsi="Aptos Narrow"/>
        </w:rPr>
        <w:t xml:space="preserve"> identity events that are related to address activity, phone usage,</w:t>
      </w:r>
      <w:r>
        <w:rPr>
          <w:rFonts w:ascii="Aptos Narrow" w:hAnsi="Aptos Narrow"/>
        </w:rPr>
        <w:t xml:space="preserve"> </w:t>
      </w:r>
      <w:r w:rsidRPr="002E21DE">
        <w:rPr>
          <w:rFonts w:ascii="Aptos Narrow" w:hAnsi="Aptos Narrow"/>
        </w:rPr>
        <w:t>online activity, and email activity.</w:t>
      </w:r>
    </w:p>
    <w:p w14:paraId="048E9D40" w14:textId="77777777" w:rsidR="002E21DE" w:rsidRPr="002E21DE" w:rsidRDefault="002E21DE" w:rsidP="009A13B1">
      <w:pPr>
        <w:shd w:val="clear" w:color="auto" w:fill="DAEEF3" w:themeFill="accent5" w:themeFillTint="33"/>
        <w:jc w:val="both"/>
        <w:rPr>
          <w:rFonts w:ascii="Aptos Narrow" w:hAnsi="Aptos Narrow"/>
          <w:b/>
          <w:bCs/>
        </w:rPr>
      </w:pPr>
      <w:r w:rsidRPr="002E21DE">
        <w:rPr>
          <w:rFonts w:ascii="Aptos Narrow" w:hAnsi="Aptos Narrow"/>
          <w:b/>
          <w:bCs/>
        </w:rPr>
        <w:t>Local, State, and Federal Government Records</w:t>
      </w:r>
    </w:p>
    <w:p w14:paraId="3FF7F113" w14:textId="0749BE4A" w:rsidR="002E21DE" w:rsidRPr="002E21DE" w:rsidRDefault="002E21DE" w:rsidP="009A13B1">
      <w:pPr>
        <w:shd w:val="clear" w:color="auto" w:fill="DAEEF3" w:themeFill="accent5" w:themeFillTint="33"/>
        <w:jc w:val="both"/>
        <w:rPr>
          <w:rFonts w:ascii="Aptos Narrow" w:hAnsi="Aptos Narrow"/>
        </w:rPr>
      </w:pPr>
      <w:r w:rsidRPr="002E21DE">
        <w:rPr>
          <w:rFonts w:ascii="Aptos Narrow" w:hAnsi="Aptos Narrow"/>
        </w:rPr>
        <w:t>Government records provide reliable identity data that is difficult to compromise, including the</w:t>
      </w:r>
      <w:r>
        <w:rPr>
          <w:rFonts w:ascii="Aptos Narrow" w:hAnsi="Aptos Narrow"/>
        </w:rPr>
        <w:t xml:space="preserve"> </w:t>
      </w:r>
      <w:r w:rsidRPr="002E21DE">
        <w:rPr>
          <w:rFonts w:ascii="Aptos Narrow" w:hAnsi="Aptos Narrow"/>
        </w:rPr>
        <w:t>following information:</w:t>
      </w:r>
    </w:p>
    <w:p w14:paraId="25E8310F" w14:textId="36F34C12" w:rsidR="002E21DE" w:rsidRPr="002E21DE" w:rsidRDefault="002E21DE" w:rsidP="009A13B1">
      <w:pPr>
        <w:shd w:val="clear" w:color="auto" w:fill="DAEEF3" w:themeFill="accent5" w:themeFillTint="33"/>
        <w:jc w:val="both"/>
        <w:rPr>
          <w:rFonts w:ascii="Aptos Narrow" w:hAnsi="Aptos Narrow"/>
        </w:rPr>
      </w:pPr>
      <w:r w:rsidRPr="002E21DE">
        <w:rPr>
          <w:rFonts w:ascii="Aptos Narrow" w:hAnsi="Aptos Narrow"/>
        </w:rPr>
        <w:t>• Assigned group of SSN values</w:t>
      </w:r>
    </w:p>
    <w:p w14:paraId="57AEC70B" w14:textId="36C5C1BF" w:rsidR="002E21DE" w:rsidRPr="002E21DE" w:rsidRDefault="002E21DE" w:rsidP="009A13B1">
      <w:pPr>
        <w:shd w:val="clear" w:color="auto" w:fill="DAEEF3" w:themeFill="accent5" w:themeFillTint="33"/>
        <w:jc w:val="both"/>
        <w:rPr>
          <w:rFonts w:ascii="Aptos Narrow" w:hAnsi="Aptos Narrow"/>
        </w:rPr>
      </w:pPr>
      <w:r w:rsidRPr="002E21DE">
        <w:rPr>
          <w:rFonts w:ascii="Aptos Narrow" w:hAnsi="Aptos Narrow"/>
        </w:rPr>
        <w:t>• Records of reported deceased persons by name, SSN, and DOB</w:t>
      </w:r>
    </w:p>
    <w:p w14:paraId="6716CC7B" w14:textId="77777777" w:rsidR="002E21DE" w:rsidRPr="002E21DE" w:rsidRDefault="002E21DE" w:rsidP="009A13B1">
      <w:pPr>
        <w:shd w:val="clear" w:color="auto" w:fill="DAEEF3" w:themeFill="accent5" w:themeFillTint="33"/>
        <w:jc w:val="both"/>
        <w:rPr>
          <w:rFonts w:ascii="Aptos Narrow" w:hAnsi="Aptos Narrow"/>
        </w:rPr>
      </w:pPr>
      <w:r w:rsidRPr="002E21DE">
        <w:rPr>
          <w:rFonts w:ascii="Aptos Narrow" w:hAnsi="Aptos Narrow"/>
        </w:rPr>
        <w:t>• Public records of interaction with government agencies</w:t>
      </w:r>
    </w:p>
    <w:p w14:paraId="70AF8291" w14:textId="77777777" w:rsidR="002E21DE" w:rsidRPr="002E21DE" w:rsidRDefault="002E21DE" w:rsidP="009A13B1">
      <w:pPr>
        <w:shd w:val="clear" w:color="auto" w:fill="DAEEF3" w:themeFill="accent5" w:themeFillTint="33"/>
        <w:jc w:val="both"/>
        <w:rPr>
          <w:rFonts w:ascii="Aptos Narrow" w:hAnsi="Aptos Narrow"/>
          <w:b/>
          <w:bCs/>
        </w:rPr>
      </w:pPr>
      <w:r w:rsidRPr="002E21DE">
        <w:rPr>
          <w:rFonts w:ascii="Aptos Narrow" w:hAnsi="Aptos Narrow"/>
          <w:b/>
          <w:bCs/>
        </w:rPr>
        <w:t>LexisNexis® Inquiry Identity Network</w:t>
      </w:r>
    </w:p>
    <w:p w14:paraId="483F38C0" w14:textId="57DD600F" w:rsidR="002E21DE" w:rsidRDefault="002E21DE" w:rsidP="009A13B1">
      <w:pPr>
        <w:shd w:val="clear" w:color="auto" w:fill="DAEEF3" w:themeFill="accent5" w:themeFillTint="33"/>
        <w:jc w:val="both"/>
        <w:rPr>
          <w:rFonts w:ascii="Aptos Narrow" w:hAnsi="Aptos Narrow"/>
        </w:rPr>
      </w:pPr>
      <w:r w:rsidRPr="002E21DE">
        <w:rPr>
          <w:rFonts w:ascii="Aptos Narrow" w:hAnsi="Aptos Narrow"/>
        </w:rPr>
        <w:lastRenderedPageBreak/>
        <w:t>The Inquiry Identity Network is a proprietary, cross-industry network of U.S. identity information</w:t>
      </w:r>
      <w:r>
        <w:rPr>
          <w:rFonts w:ascii="Aptos Narrow" w:hAnsi="Aptos Narrow"/>
        </w:rPr>
        <w:t xml:space="preserve"> </w:t>
      </w:r>
      <w:r w:rsidRPr="002E21DE">
        <w:rPr>
          <w:rFonts w:ascii="Aptos Narrow" w:hAnsi="Aptos Narrow"/>
        </w:rPr>
        <w:t>that contains more than one trillion aggregated identity elements, more than two billion historic</w:t>
      </w:r>
      <w:r>
        <w:rPr>
          <w:rFonts w:ascii="Aptos Narrow" w:hAnsi="Aptos Narrow"/>
        </w:rPr>
        <w:t xml:space="preserve"> </w:t>
      </w:r>
      <w:r w:rsidRPr="002E21DE">
        <w:rPr>
          <w:rFonts w:ascii="Aptos Narrow" w:hAnsi="Aptos Narrow"/>
        </w:rPr>
        <w:t>consumer transactions, and more than eight million reported identity fraud attempts.</w:t>
      </w:r>
    </w:p>
    <w:p w14:paraId="0D0F0D3A" w14:textId="77777777" w:rsidR="002E21DE" w:rsidRDefault="002E21DE" w:rsidP="009A13B1">
      <w:pPr>
        <w:shd w:val="clear" w:color="auto" w:fill="DAEEF3" w:themeFill="accent5" w:themeFillTint="33"/>
        <w:jc w:val="both"/>
        <w:rPr>
          <w:rFonts w:ascii="Aptos Narrow" w:hAnsi="Aptos Narrow"/>
        </w:rPr>
      </w:pPr>
    </w:p>
    <w:p w14:paraId="02C59969" w14:textId="1C19DDDF" w:rsidR="002E21DE" w:rsidRPr="002E21DE" w:rsidRDefault="002E21DE" w:rsidP="009A13B1">
      <w:pPr>
        <w:shd w:val="clear" w:color="auto" w:fill="DAEEF3" w:themeFill="accent5" w:themeFillTint="33"/>
        <w:jc w:val="both"/>
        <w:rPr>
          <w:rFonts w:ascii="Aptos Narrow" w:hAnsi="Aptos Narrow"/>
        </w:rPr>
      </w:pPr>
      <w:r w:rsidRPr="002E21DE">
        <w:rPr>
          <w:rFonts w:ascii="Aptos Narrow" w:hAnsi="Aptos Narrow"/>
        </w:rPr>
        <w:t>The Inquiry Identity Network contains the PII of those individuals for whom transactions were</w:t>
      </w:r>
      <w:r>
        <w:rPr>
          <w:rFonts w:ascii="Aptos Narrow" w:hAnsi="Aptos Narrow"/>
        </w:rPr>
        <w:t xml:space="preserve"> </w:t>
      </w:r>
      <w:r w:rsidRPr="002E21DE">
        <w:rPr>
          <w:rFonts w:ascii="Aptos Narrow" w:hAnsi="Aptos Narrow"/>
        </w:rPr>
        <w:t>submitted by clients (for example, applicants for credit card products or wireless phone service</w:t>
      </w:r>
      <w:r>
        <w:rPr>
          <w:rFonts w:ascii="Aptos Narrow" w:hAnsi="Aptos Narrow"/>
        </w:rPr>
        <w:t xml:space="preserve"> </w:t>
      </w:r>
      <w:r w:rsidRPr="002E21DE">
        <w:rPr>
          <w:rFonts w:ascii="Aptos Narrow" w:hAnsi="Aptos Narrow"/>
        </w:rPr>
        <w:t>contracts). PII typically includes name, SSN, address, phone number, DOB, IP address, email address,</w:t>
      </w:r>
      <w:r>
        <w:rPr>
          <w:rFonts w:ascii="Aptos Narrow" w:hAnsi="Aptos Narrow"/>
        </w:rPr>
        <w:t xml:space="preserve"> </w:t>
      </w:r>
      <w:r w:rsidRPr="002E21DE">
        <w:rPr>
          <w:rFonts w:ascii="Aptos Narrow" w:hAnsi="Aptos Narrow"/>
        </w:rPr>
        <w:t>and date of the transaction (for example, application date).</w:t>
      </w:r>
    </w:p>
    <w:p w14:paraId="312EBE41" w14:textId="638EC13F" w:rsidR="002E21DE" w:rsidRDefault="002E21DE" w:rsidP="009A13B1">
      <w:pPr>
        <w:shd w:val="clear" w:color="auto" w:fill="DAEEF3" w:themeFill="accent5" w:themeFillTint="33"/>
        <w:jc w:val="both"/>
        <w:rPr>
          <w:rFonts w:ascii="Aptos Narrow" w:hAnsi="Aptos Narrow"/>
        </w:rPr>
      </w:pPr>
      <w:r w:rsidRPr="002E21DE">
        <w:rPr>
          <w:rFonts w:ascii="Aptos Narrow" w:hAnsi="Aptos Narrow"/>
        </w:rPr>
        <w:t>The Inquiry Identity Network helps to provide a unique cross-industry view of U.S. consumer</w:t>
      </w:r>
      <w:r>
        <w:rPr>
          <w:rFonts w:ascii="Aptos Narrow" w:hAnsi="Aptos Narrow"/>
        </w:rPr>
        <w:t xml:space="preserve"> </w:t>
      </w:r>
      <w:r w:rsidRPr="002E21DE">
        <w:rPr>
          <w:rFonts w:ascii="Aptos Narrow" w:hAnsi="Aptos Narrow"/>
        </w:rPr>
        <w:t>application activity to enhance physical identity insights and fraud solutions.</w:t>
      </w:r>
    </w:p>
    <w:p w14:paraId="6D4F54EB" w14:textId="77777777" w:rsidR="002E21DE" w:rsidRDefault="002E21DE" w:rsidP="009A13B1">
      <w:pPr>
        <w:shd w:val="clear" w:color="auto" w:fill="DAEEF3" w:themeFill="accent5" w:themeFillTint="33"/>
        <w:jc w:val="both"/>
        <w:rPr>
          <w:rFonts w:ascii="Aptos Narrow" w:hAnsi="Aptos Narrow"/>
        </w:rPr>
      </w:pPr>
    </w:p>
    <w:p w14:paraId="04701ECE" w14:textId="171F5738" w:rsidR="00EB13CD" w:rsidRDefault="00EB13CD" w:rsidP="009A13B1">
      <w:pPr>
        <w:shd w:val="clear" w:color="auto" w:fill="DAEEF3" w:themeFill="accent5" w:themeFillTint="33"/>
        <w:jc w:val="both"/>
        <w:rPr>
          <w:rFonts w:ascii="Aptos Narrow" w:hAnsi="Aptos Narrow"/>
        </w:rPr>
      </w:pPr>
      <w:r w:rsidRPr="00C0713F">
        <w:rPr>
          <w:rFonts w:ascii="Aptos Narrow" w:hAnsi="Aptos Narrow"/>
          <w:b/>
          <w:bCs/>
        </w:rPr>
        <w:t>For more details kindly refer to “</w:t>
      </w:r>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
    <w:p w14:paraId="697064F0" w14:textId="1F37B1CA" w:rsidR="00441C6E" w:rsidRDefault="00441C6E" w:rsidP="009A13B1">
      <w:pPr>
        <w:shd w:val="clear" w:color="auto" w:fill="DAEEF3" w:themeFill="accent5" w:themeFillTint="33"/>
        <w:jc w:val="both"/>
        <w:rPr>
          <w:rFonts w:ascii="Aptos Narrow" w:hAnsi="Aptos Narrow"/>
        </w:rPr>
      </w:pPr>
      <w:r>
        <w:rPr>
          <w:rFonts w:ascii="Aptos Narrow" w:hAnsi="Aptos Narrow"/>
        </w:rPr>
        <w:object w:dxaOrig="1538" w:dyaOrig="993" w14:anchorId="17DD489F">
          <v:shape id="_x0000_i1064" type="#_x0000_t75" style="width:79.5pt;height:50.25pt" o:ole="">
            <v:imagedata r:id="rId13" o:title=""/>
          </v:shape>
          <o:OLEObject Type="Embed" ProgID="AcroExch.Document.DC" ShapeID="_x0000_i1064" DrawAspect="Icon" ObjectID="_1795962271" r:id="rId69"/>
        </w:object>
      </w:r>
    </w:p>
    <w:p w14:paraId="4D23D317" w14:textId="77777777" w:rsidR="009052BD" w:rsidRDefault="009052BD" w:rsidP="009052BD">
      <w:pPr>
        <w:shd w:val="clear" w:color="auto" w:fill="DAEEF3" w:themeFill="accent5" w:themeFillTint="33"/>
        <w:rPr>
          <w:rFonts w:ascii="Aptos Narrow" w:hAnsi="Aptos Narrow"/>
        </w:rPr>
      </w:pPr>
    </w:p>
    <w:p w14:paraId="7265E8A0" w14:textId="77777777" w:rsidR="009052BD" w:rsidRDefault="009052BD" w:rsidP="009052BD"/>
    <w:p w14:paraId="57F209AF" w14:textId="77777777" w:rsidR="004F5D88" w:rsidRDefault="004F5D88" w:rsidP="00836691">
      <w:pPr>
        <w:pStyle w:val="Heading3"/>
      </w:pPr>
      <w:bookmarkStart w:id="940" w:name="_Toc163230541"/>
      <w:bookmarkEnd w:id="939"/>
      <w:r>
        <w:rPr>
          <w:rFonts w:hint="eastAsia"/>
        </w:rPr>
        <w:t>Model Formulas / Algorithms</w:t>
      </w:r>
      <w:bookmarkEnd w:id="940"/>
    </w:p>
    <w:p w14:paraId="1ECD7492" w14:textId="25AC8047" w:rsidR="004F5D88" w:rsidRDefault="004F5D88" w:rsidP="004F5D88">
      <w:pPr>
        <w:rPr>
          <w:rStyle w:val="SubtleEmphasis"/>
        </w:rPr>
      </w:pPr>
      <w:bookmarkStart w:id="941" w:name="OLE_LINK25"/>
      <w:r>
        <w:rPr>
          <w:rStyle w:val="SubtleEmphasis"/>
        </w:rPr>
        <w:t>Describe detailed model formulas, algorithms, and numerical techniques</w:t>
      </w:r>
      <w:r w:rsidR="003B1F59">
        <w:rPr>
          <w:rStyle w:val="SubtleEmphasis"/>
        </w:rPr>
        <w:t>, if possible</w:t>
      </w:r>
      <w:r>
        <w:rPr>
          <w:rStyle w:val="SubtleEmphasis"/>
        </w:rPr>
        <w:t>.</w:t>
      </w:r>
      <w:bookmarkEnd w:id="941"/>
    </w:p>
    <w:p w14:paraId="33243EE3" w14:textId="77777777" w:rsidR="004F5D88" w:rsidRDefault="004F5D88" w:rsidP="004F5D88">
      <w:pPr>
        <w:rPr>
          <w:rStyle w:val="SubtleEmphasis"/>
        </w:rPr>
      </w:pPr>
      <w:bookmarkStart w:id="942" w:name="OLE_LINK36"/>
    </w:p>
    <w:p w14:paraId="133A406E"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7205A8C5" w14:textId="5E2894F6" w:rsidR="00F62EEE" w:rsidRDefault="00F62EEE" w:rsidP="009A13B1">
      <w:pPr>
        <w:shd w:val="clear" w:color="auto" w:fill="DAEEF3" w:themeFill="accent5" w:themeFillTint="33"/>
        <w:jc w:val="both"/>
        <w:rPr>
          <w:rFonts w:ascii="Aptos Narrow" w:hAnsi="Aptos Narrow"/>
        </w:rPr>
      </w:pPr>
      <w:r>
        <w:rPr>
          <w:rFonts w:ascii="Aptos Narrow" w:hAnsi="Aptos Narrow"/>
        </w:rPr>
        <w:t>The LNFI model is built using the Gradient Boosting Decision Trees (GBDT) algorithm, with XGBoost serving as the specific implementation.</w:t>
      </w:r>
    </w:p>
    <w:p w14:paraId="11212E5A" w14:textId="55E783E6" w:rsidR="00F62EEE" w:rsidRDefault="00F62EEE" w:rsidP="009A13B1">
      <w:pPr>
        <w:shd w:val="clear" w:color="auto" w:fill="DAEEF3" w:themeFill="accent5" w:themeFillTint="33"/>
        <w:jc w:val="both"/>
        <w:rPr>
          <w:rFonts w:ascii="Aptos Narrow" w:hAnsi="Aptos Narrow"/>
        </w:rPr>
      </w:pPr>
      <w:r w:rsidRPr="00D70135">
        <w:rPr>
          <w:rFonts w:ascii="Aptos Narrow" w:hAnsi="Aptos Narrow"/>
        </w:rPr>
        <w:t>The GBDT (gradient boosted decision trees) algorithm is a stage-wise ensemble learning technique that</w:t>
      </w:r>
      <w:r>
        <w:rPr>
          <w:rFonts w:ascii="Aptos Narrow" w:hAnsi="Aptos Narrow"/>
        </w:rPr>
        <w:t xml:space="preserve"> </w:t>
      </w:r>
      <w:r w:rsidRPr="00D70135">
        <w:rPr>
          <w:rFonts w:ascii="Aptos Narrow" w:hAnsi="Aptos Narrow"/>
        </w:rPr>
        <w:t>aims to produce a strong predictor from a successive series of weak learners.</w:t>
      </w:r>
    </w:p>
    <w:p w14:paraId="40FBF049" w14:textId="77777777" w:rsidR="00F62EEE" w:rsidRPr="00D70135" w:rsidRDefault="00F62EEE" w:rsidP="009A13B1">
      <w:pPr>
        <w:shd w:val="clear" w:color="auto" w:fill="DAEEF3" w:themeFill="accent5" w:themeFillTint="33"/>
        <w:jc w:val="both"/>
        <w:rPr>
          <w:rFonts w:ascii="Aptos Narrow" w:hAnsi="Aptos Narrow"/>
        </w:rPr>
      </w:pPr>
      <w:r w:rsidRPr="00D70135">
        <w:rPr>
          <w:rFonts w:ascii="Aptos Narrow" w:hAnsi="Aptos Narrow"/>
        </w:rPr>
        <w:t>A weak learner is an estimator that produces a prediction better than a random guess. GBDT uses</w:t>
      </w:r>
      <w:r>
        <w:rPr>
          <w:rFonts w:ascii="Aptos Narrow" w:hAnsi="Aptos Narrow"/>
        </w:rPr>
        <w:t xml:space="preserve"> </w:t>
      </w:r>
      <w:r w:rsidRPr="00D70135">
        <w:rPr>
          <w:rFonts w:ascii="Aptos Narrow" w:hAnsi="Aptos Narrow"/>
        </w:rPr>
        <w:t>shallow decision trees as weak learners. At each stage of the algorithm, a shallow classification tree is</w:t>
      </w:r>
      <w:r>
        <w:rPr>
          <w:rFonts w:ascii="Aptos Narrow" w:hAnsi="Aptos Narrow"/>
        </w:rPr>
        <w:t xml:space="preserve"> </w:t>
      </w:r>
      <w:r w:rsidRPr="00D70135">
        <w:rPr>
          <w:rFonts w:ascii="Aptos Narrow" w:hAnsi="Aptos Narrow"/>
        </w:rPr>
        <w:t>built using the candidate feature set and outcome variable to predict the residuals of the entire prior</w:t>
      </w:r>
      <w:r>
        <w:rPr>
          <w:rFonts w:ascii="Aptos Narrow" w:hAnsi="Aptos Narrow"/>
        </w:rPr>
        <w:t xml:space="preserve"> </w:t>
      </w:r>
      <w:r w:rsidRPr="00D70135">
        <w:rPr>
          <w:rFonts w:ascii="Aptos Narrow" w:hAnsi="Aptos Narrow"/>
        </w:rPr>
        <w:t>ensemble. The final output of the model is the sum of all weak learner outputs in the ensemble.</w:t>
      </w:r>
    </w:p>
    <w:p w14:paraId="128098AA" w14:textId="77777777" w:rsidR="00F62EEE" w:rsidRPr="00D70135" w:rsidRDefault="00F62EEE" w:rsidP="009A13B1">
      <w:pPr>
        <w:shd w:val="clear" w:color="auto" w:fill="DAEEF3" w:themeFill="accent5" w:themeFillTint="33"/>
        <w:jc w:val="both"/>
        <w:rPr>
          <w:rFonts w:ascii="Aptos Narrow" w:hAnsi="Aptos Narrow"/>
        </w:rPr>
      </w:pPr>
      <w:r w:rsidRPr="00D70135">
        <w:rPr>
          <w:rFonts w:ascii="Aptos Narrow" w:hAnsi="Aptos Narrow"/>
        </w:rPr>
        <w:t>LexisNexis Risk Solutions used regression trees as the base learner and minimized the binomial deviance</w:t>
      </w:r>
    </w:p>
    <w:p w14:paraId="5E4785B9" w14:textId="08A4D989" w:rsidR="002E5A4C" w:rsidRDefault="00F62EEE" w:rsidP="009A13B1">
      <w:pPr>
        <w:shd w:val="clear" w:color="auto" w:fill="DAEEF3" w:themeFill="accent5" w:themeFillTint="33"/>
        <w:jc w:val="both"/>
        <w:rPr>
          <w:rFonts w:ascii="Aptos Narrow" w:hAnsi="Aptos Narrow"/>
        </w:rPr>
      </w:pPr>
      <w:r w:rsidRPr="00D70135">
        <w:rPr>
          <w:rFonts w:ascii="Aptos Narrow" w:hAnsi="Aptos Narrow"/>
        </w:rPr>
        <w:t>using the additive boosting process.</w:t>
      </w:r>
    </w:p>
    <w:p w14:paraId="4A5FE91E" w14:textId="77777777" w:rsidR="00F62EEE" w:rsidRDefault="00F62EEE" w:rsidP="009A13B1">
      <w:pPr>
        <w:shd w:val="clear" w:color="auto" w:fill="DAEEF3" w:themeFill="accent5" w:themeFillTint="33"/>
        <w:jc w:val="both"/>
        <w:rPr>
          <w:rFonts w:ascii="Aptos Narrow" w:hAnsi="Aptos Narrow"/>
        </w:rPr>
      </w:pPr>
    </w:p>
    <w:p w14:paraId="47A5AD7F" w14:textId="53C773D7" w:rsidR="00EB13CD" w:rsidRDefault="00EB13CD" w:rsidP="009A13B1">
      <w:pPr>
        <w:shd w:val="clear" w:color="auto" w:fill="DAEEF3" w:themeFill="accent5" w:themeFillTint="33"/>
        <w:jc w:val="both"/>
        <w:rPr>
          <w:rFonts w:ascii="Aptos Narrow" w:hAnsi="Aptos Narrow"/>
        </w:rPr>
      </w:pPr>
      <w:r w:rsidRPr="00C0713F">
        <w:rPr>
          <w:rFonts w:ascii="Aptos Narrow" w:hAnsi="Aptos Narrow"/>
          <w:b/>
          <w:bCs/>
        </w:rPr>
        <w:t>For more details kindly refer to “</w:t>
      </w:r>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
    <w:p w14:paraId="364BC64C" w14:textId="56EEE03C" w:rsidR="00441C6E" w:rsidRDefault="00441C6E" w:rsidP="009A13B1">
      <w:pPr>
        <w:shd w:val="clear" w:color="auto" w:fill="DAEEF3" w:themeFill="accent5" w:themeFillTint="33"/>
        <w:jc w:val="both"/>
        <w:rPr>
          <w:rFonts w:ascii="Aptos Narrow" w:hAnsi="Aptos Narrow"/>
        </w:rPr>
      </w:pPr>
      <w:r>
        <w:rPr>
          <w:rFonts w:ascii="Aptos Narrow" w:hAnsi="Aptos Narrow"/>
        </w:rPr>
        <w:object w:dxaOrig="1538" w:dyaOrig="993" w14:anchorId="14031FFD">
          <v:shape id="_x0000_i1065" type="#_x0000_t75" style="width:79.5pt;height:50.25pt" o:ole="">
            <v:imagedata r:id="rId13" o:title=""/>
          </v:shape>
          <o:OLEObject Type="Embed" ProgID="AcroExch.Document.DC" ShapeID="_x0000_i1065" DrawAspect="Icon" ObjectID="_1795962272" r:id="rId70"/>
        </w:object>
      </w:r>
    </w:p>
    <w:p w14:paraId="016899D9" w14:textId="77777777" w:rsidR="004F5D88" w:rsidRDefault="004F5D88" w:rsidP="004F5D88">
      <w:pPr>
        <w:shd w:val="clear" w:color="auto" w:fill="DAEEF3" w:themeFill="accent5" w:themeFillTint="33"/>
        <w:rPr>
          <w:rFonts w:ascii="Aptos Narrow" w:hAnsi="Aptos Narrow"/>
        </w:rPr>
      </w:pPr>
    </w:p>
    <w:p w14:paraId="24E2C13F" w14:textId="77777777" w:rsidR="004F5D88" w:rsidRDefault="004F5D88" w:rsidP="004F5D88"/>
    <w:p w14:paraId="0BCE9129" w14:textId="6E7604B7" w:rsidR="004F5D88" w:rsidRDefault="004F5D88" w:rsidP="00836691">
      <w:pPr>
        <w:pStyle w:val="Heading3"/>
      </w:pPr>
      <w:bookmarkStart w:id="943" w:name="_Toc163230542"/>
      <w:bookmarkEnd w:id="942"/>
      <w:r>
        <w:rPr>
          <w:rFonts w:hint="eastAsia"/>
        </w:rPr>
        <w:lastRenderedPageBreak/>
        <w:t>Model Parameter</w:t>
      </w:r>
      <w:r w:rsidR="003B1F59">
        <w:rPr>
          <w:rFonts w:hint="eastAsia"/>
        </w:rPr>
        <w:t>s and Settings</w:t>
      </w:r>
      <w:r>
        <w:rPr>
          <w:rFonts w:hint="eastAsia"/>
        </w:rPr>
        <w:t xml:space="preserve"> Values</w:t>
      </w:r>
      <w:bookmarkEnd w:id="943"/>
    </w:p>
    <w:p w14:paraId="799C9A27" w14:textId="68D16372" w:rsidR="003B1F59" w:rsidRDefault="004F5D88" w:rsidP="003B1F59">
      <w:pPr>
        <w:rPr>
          <w:rStyle w:val="SubtleEmphasis"/>
        </w:rPr>
      </w:pPr>
      <w:r>
        <w:rPr>
          <w:rStyle w:val="SubtleEmphasis"/>
        </w:rPr>
        <w:t xml:space="preserve">Provide the values for all parameters and other input </w:t>
      </w:r>
      <w:r w:rsidR="00136089">
        <w:rPr>
          <w:rStyle w:val="SubtleEmphasis"/>
        </w:rPr>
        <w:t>assumptions</w:t>
      </w:r>
      <w:r w:rsidR="00136089" w:rsidRPr="003B1F59">
        <w:t>,</w:t>
      </w:r>
      <w:r w:rsidR="003B1F59">
        <w:rPr>
          <w:rStyle w:val="SubtleEmphasis"/>
        </w:rPr>
        <w:t xml:space="preserve"> including hyper-parameters for machine learning models. </w:t>
      </w:r>
    </w:p>
    <w:p w14:paraId="21049FDA" w14:textId="77777777" w:rsidR="003B1F59" w:rsidRDefault="003B1F59" w:rsidP="003B1F59">
      <w:pPr>
        <w:rPr>
          <w:rStyle w:val="SubtleEmphasis"/>
        </w:rPr>
      </w:pPr>
    </w:p>
    <w:p w14:paraId="42CE11C6" w14:textId="43E10AF8" w:rsidR="004F5D88" w:rsidRDefault="003B1F59" w:rsidP="003B1F59">
      <w:pPr>
        <w:rPr>
          <w:rStyle w:val="SubtleEmphasis"/>
        </w:rPr>
      </w:pPr>
      <w:r>
        <w:rPr>
          <w:rStyle w:val="SubtleEmphasis"/>
        </w:rPr>
        <w:t>For vendor models, specify values of user-selectable settings</w:t>
      </w:r>
      <w:r w:rsidR="004F5D88">
        <w:rPr>
          <w:rStyle w:val="SubtleEmphasis"/>
        </w:rPr>
        <w:t>.</w:t>
      </w:r>
    </w:p>
    <w:p w14:paraId="050A1F47" w14:textId="77777777" w:rsidR="004F5D88" w:rsidRDefault="004F5D88" w:rsidP="004F5D88">
      <w:pPr>
        <w:rPr>
          <w:rStyle w:val="SubtleEmphasis"/>
        </w:rPr>
      </w:pPr>
      <w:bookmarkStart w:id="944" w:name="OLE_LINK38"/>
    </w:p>
    <w:p w14:paraId="6BB17DF6"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3B498CB8" w14:textId="7EC6AAFA" w:rsidR="003F3BA5" w:rsidRPr="004165AA" w:rsidRDefault="003F3BA5" w:rsidP="009A13B1">
      <w:pPr>
        <w:shd w:val="clear" w:color="auto" w:fill="DAEEF3" w:themeFill="accent5" w:themeFillTint="33"/>
        <w:jc w:val="both"/>
        <w:rPr>
          <w:rFonts w:ascii="Aptos Narrow" w:hAnsi="Aptos Narrow"/>
          <w:b/>
          <w:bCs/>
        </w:rPr>
      </w:pPr>
      <w:r w:rsidRPr="004165AA">
        <w:rPr>
          <w:rFonts w:ascii="Aptos Narrow" w:hAnsi="Aptos Narrow"/>
          <w:b/>
          <w:bCs/>
        </w:rPr>
        <w:t>Hyper Parameters</w:t>
      </w:r>
    </w:p>
    <w:p w14:paraId="1941E235" w14:textId="5FE04F28" w:rsidR="00155836" w:rsidRPr="00387FCD" w:rsidRDefault="00155836" w:rsidP="009A13B1">
      <w:pPr>
        <w:shd w:val="clear" w:color="auto" w:fill="DAEEF3" w:themeFill="accent5" w:themeFillTint="33"/>
        <w:jc w:val="both"/>
        <w:rPr>
          <w:rFonts w:ascii="Aptos Narrow" w:hAnsi="Aptos Narrow"/>
        </w:rPr>
      </w:pPr>
      <w:r>
        <w:rPr>
          <w:rFonts w:ascii="Aptos Narrow" w:hAnsi="Aptos Narrow"/>
        </w:rPr>
        <w:t>G</w:t>
      </w:r>
      <w:r w:rsidRPr="00387FCD">
        <w:rPr>
          <w:rFonts w:ascii="Aptos Narrow" w:hAnsi="Aptos Narrow"/>
        </w:rPr>
        <w:t>BDT algorithms have a set of parameters, called hyper-parameters, that control the learning process</w:t>
      </w:r>
      <w:r>
        <w:rPr>
          <w:rFonts w:ascii="Aptos Narrow" w:hAnsi="Aptos Narrow"/>
        </w:rPr>
        <w:t xml:space="preserve"> </w:t>
      </w:r>
      <w:r w:rsidRPr="00387FCD">
        <w:rPr>
          <w:rFonts w:ascii="Aptos Narrow" w:hAnsi="Aptos Narrow"/>
        </w:rPr>
        <w:t>and must be tested through a process called hyper-parameter tuning.</w:t>
      </w:r>
    </w:p>
    <w:p w14:paraId="0F8FBA2A" w14:textId="77777777" w:rsidR="00155836" w:rsidRDefault="00155836" w:rsidP="009A13B1">
      <w:pPr>
        <w:shd w:val="clear" w:color="auto" w:fill="DAEEF3" w:themeFill="accent5" w:themeFillTint="33"/>
        <w:jc w:val="both"/>
        <w:rPr>
          <w:rFonts w:ascii="Aptos Narrow" w:hAnsi="Aptos Narrow"/>
        </w:rPr>
      </w:pPr>
      <w:r w:rsidRPr="00387FCD">
        <w:rPr>
          <w:rFonts w:ascii="Aptos Narrow" w:hAnsi="Aptos Narrow"/>
        </w:rPr>
        <w:t>Hyper-parameters control how the machine learning algorithm behaves. Each shallow decision tree of</w:t>
      </w:r>
      <w:r>
        <w:rPr>
          <w:rFonts w:ascii="Aptos Narrow" w:hAnsi="Aptos Narrow"/>
        </w:rPr>
        <w:t xml:space="preserve"> </w:t>
      </w:r>
      <w:r w:rsidRPr="00387FCD">
        <w:rPr>
          <w:rFonts w:ascii="Aptos Narrow" w:hAnsi="Aptos Narrow"/>
        </w:rPr>
        <w:t>the GBDT model introduces a split in the model that minimizes the cumulative error of the decision tree</w:t>
      </w:r>
      <w:r>
        <w:rPr>
          <w:rFonts w:ascii="Aptos Narrow" w:hAnsi="Aptos Narrow"/>
        </w:rPr>
        <w:t xml:space="preserve"> </w:t>
      </w:r>
      <w:r w:rsidRPr="00387FCD">
        <w:rPr>
          <w:rFonts w:ascii="Aptos Narrow" w:hAnsi="Aptos Narrow"/>
        </w:rPr>
        <w:t>ensemble. The hyper-parameters are the scoring coefficients in the model.</w:t>
      </w:r>
    </w:p>
    <w:p w14:paraId="1FEFF0E3" w14:textId="52F8F0DB" w:rsidR="00155836" w:rsidRDefault="00155836" w:rsidP="009A13B1">
      <w:pPr>
        <w:shd w:val="clear" w:color="auto" w:fill="DAEEF3" w:themeFill="accent5" w:themeFillTint="33"/>
        <w:jc w:val="both"/>
        <w:rPr>
          <w:rFonts w:ascii="Aptos Narrow" w:hAnsi="Aptos Narrow"/>
        </w:rPr>
      </w:pPr>
    </w:p>
    <w:p w14:paraId="37D5605B" w14:textId="5A3DF75D" w:rsidR="004165AA" w:rsidRPr="004165AA" w:rsidRDefault="004165AA" w:rsidP="009A13B1">
      <w:pPr>
        <w:shd w:val="clear" w:color="auto" w:fill="DAEEF3" w:themeFill="accent5" w:themeFillTint="33"/>
        <w:jc w:val="both"/>
        <w:rPr>
          <w:rFonts w:ascii="Aptos Narrow" w:hAnsi="Aptos Narrow"/>
          <w:b/>
          <w:bCs/>
        </w:rPr>
      </w:pPr>
      <w:r w:rsidRPr="004165AA">
        <w:rPr>
          <w:rFonts w:ascii="Aptos Narrow" w:hAnsi="Aptos Narrow"/>
          <w:b/>
          <w:bCs/>
        </w:rPr>
        <w:t>Score Calibration</w:t>
      </w:r>
    </w:p>
    <w:p w14:paraId="729281E1" w14:textId="77777777" w:rsidR="004165AA" w:rsidRPr="00705102" w:rsidRDefault="004165AA" w:rsidP="009A13B1">
      <w:pPr>
        <w:shd w:val="clear" w:color="auto" w:fill="DAEEF3" w:themeFill="accent5" w:themeFillTint="33"/>
        <w:jc w:val="both"/>
        <w:rPr>
          <w:rFonts w:ascii="Aptos Narrow" w:hAnsi="Aptos Narrow"/>
        </w:rPr>
      </w:pPr>
      <w:r w:rsidRPr="00705102">
        <w:rPr>
          <w:rFonts w:ascii="Aptos Narrow" w:hAnsi="Aptos Narrow"/>
        </w:rPr>
        <w:t>LexisNexis Risk Solutions uses an odds-doubling methodology for model score calibration, where a score</w:t>
      </w:r>
    </w:p>
    <w:p w14:paraId="798D8E7E" w14:textId="017CD5E1" w:rsidR="004165AA" w:rsidRDefault="004165AA" w:rsidP="009A13B1">
      <w:pPr>
        <w:shd w:val="clear" w:color="auto" w:fill="DAEEF3" w:themeFill="accent5" w:themeFillTint="33"/>
        <w:jc w:val="both"/>
        <w:rPr>
          <w:rFonts w:ascii="Aptos Narrow" w:hAnsi="Aptos Narrow"/>
        </w:rPr>
      </w:pPr>
      <w:r w:rsidRPr="00705102">
        <w:rPr>
          <w:rFonts w:ascii="Aptos Narrow" w:hAnsi="Aptos Narrow"/>
        </w:rPr>
        <w:t xml:space="preserve">of 525 corresponds to </w:t>
      </w:r>
      <w:r w:rsidR="005C3652" w:rsidRPr="00705102">
        <w:rPr>
          <w:rFonts w:ascii="Aptos Narrow" w:hAnsi="Aptos Narrow"/>
        </w:rPr>
        <w:t>the odds</w:t>
      </w:r>
      <w:r w:rsidRPr="00705102">
        <w:rPr>
          <w:rFonts w:ascii="Aptos Narrow" w:hAnsi="Aptos Narrow"/>
        </w:rPr>
        <w:t xml:space="preserve"> of a bad rate at </w:t>
      </w:r>
      <w:r w:rsidR="005C3652">
        <w:rPr>
          <w:rFonts w:ascii="Aptos Narrow" w:hAnsi="Aptos Narrow"/>
        </w:rPr>
        <w:t>0</w:t>
      </w:r>
      <w:r w:rsidRPr="00705102">
        <w:rPr>
          <w:rFonts w:ascii="Aptos Narrow" w:hAnsi="Aptos Narrow"/>
        </w:rPr>
        <w:t>.0004, with odds doubling every 45 points.</w:t>
      </w:r>
    </w:p>
    <w:p w14:paraId="09C28A7C" w14:textId="77777777" w:rsidR="005C3652" w:rsidRDefault="005C3652" w:rsidP="009A13B1">
      <w:pPr>
        <w:shd w:val="clear" w:color="auto" w:fill="DAEEF3" w:themeFill="accent5" w:themeFillTint="33"/>
        <w:jc w:val="both"/>
        <w:rPr>
          <w:rFonts w:ascii="Aptos Narrow" w:hAnsi="Aptos Narrow"/>
        </w:rPr>
      </w:pPr>
    </w:p>
    <w:p w14:paraId="161EB873" w14:textId="77777777" w:rsidR="004165AA" w:rsidRPr="00705102" w:rsidRDefault="004165AA" w:rsidP="009A13B1">
      <w:pPr>
        <w:shd w:val="clear" w:color="auto" w:fill="DAEEF3" w:themeFill="accent5" w:themeFillTint="33"/>
        <w:jc w:val="both"/>
        <w:rPr>
          <w:rFonts w:ascii="Aptos Narrow" w:hAnsi="Aptos Narrow"/>
        </w:rPr>
      </w:pPr>
      <w:r w:rsidRPr="00705102">
        <w:rPr>
          <w:rFonts w:ascii="Aptos Narrow" w:hAnsi="Aptos Narrow" w:hint="eastAsia"/>
        </w:rPr>
        <w:t xml:space="preserve">For probability p (0 </w:t>
      </w:r>
      <w:r w:rsidRPr="00705102">
        <w:rPr>
          <w:rFonts w:ascii="Aptos Narrow" w:hAnsi="Aptos Narrow" w:hint="eastAsia"/>
        </w:rPr>
        <w:t>≤</w:t>
      </w:r>
      <w:r w:rsidRPr="00705102">
        <w:rPr>
          <w:rFonts w:ascii="Aptos Narrow" w:hAnsi="Aptos Narrow" w:hint="eastAsia"/>
        </w:rPr>
        <w:t xml:space="preserve"> p </w:t>
      </w:r>
      <w:r w:rsidRPr="00705102">
        <w:rPr>
          <w:rFonts w:ascii="Aptos Narrow" w:hAnsi="Aptos Narrow" w:hint="eastAsia"/>
        </w:rPr>
        <w:t>≤</w:t>
      </w:r>
      <w:r w:rsidRPr="00705102">
        <w:rPr>
          <w:rFonts w:ascii="Aptos Narrow" w:hAnsi="Aptos Narrow" w:hint="eastAsia"/>
        </w:rPr>
        <w:t>1), which indicates the bad rate in the sampled training data, the score is</w:t>
      </w:r>
    </w:p>
    <w:p w14:paraId="1B451448" w14:textId="77777777" w:rsidR="005C3652" w:rsidRDefault="004165AA" w:rsidP="3517A0B9">
      <w:pPr>
        <w:shd w:val="clear" w:color="auto" w:fill="DAEEF3" w:themeFill="accent5" w:themeFillTint="33"/>
        <w:jc w:val="both"/>
        <w:rPr>
          <w:rFonts w:ascii="Aptos Narrow" w:hAnsi="Aptos Narrow"/>
        </w:rPr>
      </w:pPr>
      <w:r w:rsidRPr="00705102">
        <w:rPr>
          <w:rFonts w:ascii="Aptos Narrow" w:hAnsi="Aptos Narrow"/>
        </w:rPr>
        <w:t>calculated from x by the following equation:</w:t>
      </w:r>
    </w:p>
    <w:p w14:paraId="471C146A" w14:textId="77777777" w:rsidR="005C3652" w:rsidRDefault="005C3652" w:rsidP="3517A0B9">
      <w:pPr>
        <w:shd w:val="clear" w:color="auto" w:fill="DAEEF3" w:themeFill="accent5" w:themeFillTint="33"/>
        <w:jc w:val="both"/>
        <w:rPr>
          <w:rFonts w:ascii="Aptos Narrow" w:hAnsi="Aptos Narrow"/>
        </w:rPr>
      </w:pPr>
    </w:p>
    <w:p w14:paraId="33C9AB09" w14:textId="4427D4D0" w:rsidR="3517A0B9" w:rsidRPr="005C3652" w:rsidRDefault="3517A0B9" w:rsidP="3517A0B9">
      <w:pPr>
        <w:shd w:val="clear" w:color="auto" w:fill="DAEEF3" w:themeFill="accent5" w:themeFillTint="33"/>
        <w:jc w:val="both"/>
        <w:rPr>
          <w:rFonts w:ascii="Aptos Narrow" w:hAnsi="Aptos Narrow"/>
        </w:rPr>
      </w:pPr>
      <m:oMathPara>
        <m:oMathParaPr>
          <m:jc m:val="left"/>
        </m:oMathParaPr>
        <m:oMath>
          <m:r>
            <w:rPr>
              <w:rFonts w:ascii="Cambria Math" w:hAnsi="Cambria Math"/>
            </w:rPr>
            <m:t>Score = 525 + </m:t>
          </m:r>
          <m:d>
            <m:dPr>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2 </m:t>
                      </m:r>
                    </m:sub>
                  </m:sSub>
                </m:fName>
                <m:e>
                  <m:d>
                    <m:dPr>
                      <m:ctrlPr>
                        <w:rPr>
                          <w:rFonts w:ascii="Cambria Math" w:hAnsi="Cambria Math"/>
                        </w:rPr>
                      </m:ctrlPr>
                    </m:dPr>
                    <m:e>
                      <m:f>
                        <m:fPr>
                          <m:ctrlPr>
                            <w:rPr>
                              <w:rFonts w:ascii="Cambria Math" w:hAnsi="Cambria Math"/>
                            </w:rPr>
                          </m:ctrlPr>
                        </m:fPr>
                        <m:num>
                          <m:r>
                            <w:rPr>
                              <w:rFonts w:ascii="Cambria Math" w:hAnsi="Cambria Math"/>
                            </w:rPr>
                            <m:t>xw</m:t>
                          </m:r>
                        </m:num>
                        <m:den>
                          <m:r>
                            <w:rPr>
                              <w:rFonts w:ascii="Cambria Math" w:hAnsi="Cambria Math"/>
                            </w:rPr>
                            <m:t>1 - xw</m:t>
                          </m:r>
                        </m:den>
                      </m:f>
                    </m:e>
                  </m:d>
                </m:e>
              </m:func>
              <m:r>
                <w:rPr>
                  <w:rFonts w:ascii="Cambria Math" w:hAnsi="Cambria Math"/>
                </w:rPr>
                <m:t> - </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2</m:t>
                      </m:r>
                    </m:sub>
                  </m:sSub>
                </m:fName>
                <m:e>
                  <m:d>
                    <m:dPr>
                      <m:ctrlPr>
                        <w:rPr>
                          <w:rFonts w:ascii="Cambria Math" w:hAnsi="Cambria Math"/>
                        </w:rPr>
                      </m:ctrlPr>
                    </m:dPr>
                    <m:e>
                      <m:r>
                        <w:rPr>
                          <w:rFonts w:ascii="Cambria Math" w:hAnsi="Cambria Math"/>
                        </w:rPr>
                        <m:t>0.0004</m:t>
                      </m:r>
                    </m:e>
                  </m:d>
                </m:e>
              </m:func>
            </m:e>
          </m:d>
          <m:r>
            <w:rPr>
              <w:rFonts w:ascii="Cambria Math" w:hAnsi="Cambria Math"/>
            </w:rPr>
            <m:t> × 45</m:t>
          </m:r>
          <m:r>
            <w:rPr>
              <w:rFonts w:ascii="Cambria Math" w:hAnsi="Cambria Math"/>
            </w:rPr>
            <m:t> </m:t>
          </m:r>
        </m:oMath>
      </m:oMathPara>
    </w:p>
    <w:p w14:paraId="106AF700" w14:textId="77777777" w:rsidR="004165AA" w:rsidRDefault="004165AA" w:rsidP="009A13B1">
      <w:pPr>
        <w:shd w:val="clear" w:color="auto" w:fill="DAEEF3" w:themeFill="accent5" w:themeFillTint="33"/>
        <w:jc w:val="both"/>
        <w:rPr>
          <w:rFonts w:ascii="Aptos Narrow" w:hAnsi="Aptos Narrow"/>
        </w:rPr>
      </w:pPr>
    </w:p>
    <w:p w14:paraId="1611B248" w14:textId="143DF05C" w:rsidR="5BB2C46B" w:rsidRPr="005C3652" w:rsidRDefault="63837E78" w:rsidP="3517A0B9">
      <w:pPr>
        <w:shd w:val="clear" w:color="auto" w:fill="DAEEF3" w:themeFill="accent5" w:themeFillTint="33"/>
        <w:jc w:val="both"/>
        <w:rPr>
          <w:rFonts w:ascii="Aptos Narrow" w:hAnsi="Aptos Narrow"/>
          <w:b/>
          <w:bCs/>
        </w:rPr>
      </w:pPr>
      <w:r w:rsidRPr="3517A0B9">
        <w:rPr>
          <w:rFonts w:ascii="Aptos Narrow" w:eastAsia="Aptos Narrow" w:hAnsi="Aptos Narrow" w:cs="Aptos Narrow"/>
        </w:rPr>
        <w:t xml:space="preserve">Where the weighted probability </w:t>
      </w:r>
      <m:oMath>
        <m:r>
          <w:rPr>
            <w:rFonts w:ascii="Cambria Math" w:hAnsi="Cambria Math"/>
          </w:rPr>
          <m:t>xw</m:t>
        </m:r>
        <m:r>
          <w:rPr>
            <w:rFonts w:ascii="Cambria Math" w:hAnsi="Cambria Math"/>
          </w:rPr>
          <m:t>=</m:t>
        </m:r>
        <m:f>
          <m:fPr>
            <m:ctrlPr>
              <w:rPr>
                <w:rFonts w:ascii="Cambria Math" w:hAnsi="Cambria Math"/>
              </w:rPr>
            </m:ctrlPr>
          </m:fPr>
          <m:num>
            <m:r>
              <w:rPr>
                <w:rFonts w:ascii="Cambria Math" w:hAnsi="Cambria Math"/>
              </w:rPr>
              <m:t>0.01p</m:t>
            </m:r>
          </m:num>
          <m:den>
            <m:r>
              <w:rPr>
                <w:rFonts w:ascii="Cambria Math" w:hAnsi="Cambria Math"/>
              </w:rPr>
              <m:t>1 + p</m:t>
            </m:r>
            <m:d>
              <m:dPr>
                <m:ctrlPr>
                  <w:rPr>
                    <w:rFonts w:ascii="Cambria Math" w:hAnsi="Cambria Math"/>
                  </w:rPr>
                </m:ctrlPr>
              </m:dPr>
              <m:e>
                <m:r>
                  <w:rPr>
                    <w:rFonts w:ascii="Cambria Math" w:hAnsi="Cambria Math"/>
                  </w:rPr>
                  <m:t>0.01-1</m:t>
                </m:r>
              </m:e>
            </m:d>
          </m:den>
        </m:f>
      </m:oMath>
      <w:r w:rsidR="005C3652">
        <w:rPr>
          <w:rFonts w:ascii="Aptos Narrow" w:eastAsia="Aptos Narrow" w:hAnsi="Aptos Narrow" w:cs="Aptos Narrow"/>
        </w:rPr>
        <w:t xml:space="preserve"> </w:t>
      </w:r>
      <w:r w:rsidR="42D11659" w:rsidRPr="3517A0B9">
        <w:rPr>
          <w:rFonts w:ascii="Aptos Narrow" w:eastAsia="Aptos Narrow" w:hAnsi="Aptos Narrow" w:cs="Aptos Narrow"/>
        </w:rPr>
        <w:t>when the odds</w:t>
      </w:r>
      <w:r w:rsidR="005C3652">
        <w:rPr>
          <w:rFonts w:ascii="Aptos Narrow" w:eastAsia="Aptos Narrow" w:hAnsi="Aptos Narrow" w:cs="Aptos Narrow"/>
        </w:rPr>
        <w:t xml:space="preserve"> </w:t>
      </w:r>
      <m:oMath>
        <m:d>
          <m:dPr>
            <m:ctrlPr>
              <w:rPr>
                <w:rFonts w:ascii="Cambria Math" w:hAnsi="Cambria Math"/>
              </w:rPr>
            </m:ctrlPr>
          </m:dPr>
          <m:e>
            <m:f>
              <m:fPr>
                <m:ctrlPr>
                  <w:rPr>
                    <w:rFonts w:ascii="Cambria Math" w:hAnsi="Cambria Math"/>
                  </w:rPr>
                </m:ctrlPr>
              </m:fPr>
              <m:num>
                <m:r>
                  <w:rPr>
                    <w:rFonts w:ascii="Cambria Math" w:hAnsi="Cambria Math"/>
                  </w:rPr>
                  <m:t>xw</m:t>
                </m:r>
              </m:num>
              <m:den>
                <m:r>
                  <w:rPr>
                    <w:rFonts w:ascii="Cambria Math" w:hAnsi="Cambria Math"/>
                  </w:rPr>
                  <m:t>1-xw</m:t>
                </m:r>
              </m:den>
            </m:f>
          </m:e>
        </m:d>
        <m:r>
          <w:rPr>
            <w:rFonts w:ascii="Cambria Math" w:hAnsi="Cambria Math"/>
          </w:rPr>
          <m:t xml:space="preserve"> </m:t>
        </m:r>
      </m:oMath>
      <w:r w:rsidR="5BB2C46B" w:rsidRPr="3517A0B9">
        <w:rPr>
          <w:rFonts w:ascii="Aptos Narrow" w:eastAsia="Aptos Narrow" w:hAnsi="Aptos Narrow" w:cs="Aptos Narrow"/>
          <w:color w:val="000000" w:themeColor="text1"/>
        </w:rPr>
        <w:t>are 0.0004, the</w:t>
      </w:r>
      <w:r w:rsidR="005C3652">
        <w:rPr>
          <w:rFonts w:ascii="Aptos Narrow" w:hAnsi="Aptos Narrow"/>
          <w:b/>
          <w:bCs/>
        </w:rPr>
        <w:t xml:space="preserve"> </w:t>
      </w:r>
      <w:r w:rsidR="5BB2C46B" w:rsidRPr="3517A0B9">
        <w:rPr>
          <w:rFonts w:ascii="Aptos Narrow" w:eastAsia="Aptos Narrow" w:hAnsi="Aptos Narrow" w:cs="Aptos Narrow"/>
          <w:color w:val="000000" w:themeColor="text1"/>
        </w:rPr>
        <w:t>log term becomes 0 and the score is 525. Log terms calculate how great the odds are compared to the</w:t>
      </w:r>
      <w:r w:rsidR="005C3652">
        <w:rPr>
          <w:rFonts w:ascii="Aptos Narrow" w:hAnsi="Aptos Narrow"/>
          <w:b/>
          <w:bCs/>
        </w:rPr>
        <w:t xml:space="preserve"> </w:t>
      </w:r>
      <w:r w:rsidR="5BB2C46B" w:rsidRPr="3517A0B9">
        <w:rPr>
          <w:rFonts w:ascii="Aptos Narrow" w:eastAsia="Aptos Narrow" w:hAnsi="Aptos Narrow" w:cs="Aptos Narrow"/>
          <w:color w:val="000000" w:themeColor="text1"/>
        </w:rPr>
        <w:t xml:space="preserve">midrate odds 0.0004 and </w:t>
      </w:r>
      <w:r w:rsidR="005C3652" w:rsidRPr="3517A0B9">
        <w:rPr>
          <w:rFonts w:ascii="Aptos Narrow" w:eastAsia="Aptos Narrow" w:hAnsi="Aptos Narrow" w:cs="Aptos Narrow"/>
          <w:color w:val="000000" w:themeColor="text1"/>
        </w:rPr>
        <w:t>create</w:t>
      </w:r>
      <w:r w:rsidR="5BB2C46B" w:rsidRPr="3517A0B9">
        <w:rPr>
          <w:rFonts w:ascii="Aptos Narrow" w:eastAsia="Aptos Narrow" w:hAnsi="Aptos Narrow" w:cs="Aptos Narrow"/>
          <w:color w:val="000000" w:themeColor="text1"/>
        </w:rPr>
        <w:t xml:space="preserve"> odds doubling every 45 points.</w:t>
      </w:r>
    </w:p>
    <w:p w14:paraId="74AA9C49" w14:textId="32E1DB32" w:rsidR="3517A0B9" w:rsidRDefault="3517A0B9" w:rsidP="3517A0B9">
      <w:pPr>
        <w:shd w:val="clear" w:color="auto" w:fill="DAEEF3" w:themeFill="accent5" w:themeFillTint="33"/>
        <w:jc w:val="both"/>
        <w:rPr>
          <w:rFonts w:ascii="Aptos Narrow" w:hAnsi="Aptos Narrow"/>
          <w:b/>
          <w:bCs/>
        </w:rPr>
      </w:pPr>
    </w:p>
    <w:p w14:paraId="4FB7EB4E" w14:textId="476C6327" w:rsidR="004165AA" w:rsidRPr="004165AA" w:rsidRDefault="004165AA" w:rsidP="009A13B1">
      <w:pPr>
        <w:shd w:val="clear" w:color="auto" w:fill="DAEEF3" w:themeFill="accent5" w:themeFillTint="33"/>
        <w:jc w:val="both"/>
        <w:rPr>
          <w:rFonts w:ascii="Aptos Narrow" w:hAnsi="Aptos Narrow"/>
          <w:b/>
          <w:bCs/>
        </w:rPr>
      </w:pPr>
      <w:r w:rsidRPr="004165AA">
        <w:rPr>
          <w:rFonts w:ascii="Aptos Narrow" w:hAnsi="Aptos Narrow"/>
          <w:b/>
          <w:bCs/>
        </w:rPr>
        <w:t>Vendor Tunings</w:t>
      </w:r>
    </w:p>
    <w:p w14:paraId="605F4520" w14:textId="77777777" w:rsidR="004165AA" w:rsidRPr="00705102" w:rsidRDefault="004165AA" w:rsidP="009A13B1">
      <w:pPr>
        <w:shd w:val="clear" w:color="auto" w:fill="DAEEF3" w:themeFill="accent5" w:themeFillTint="33"/>
        <w:jc w:val="both"/>
        <w:rPr>
          <w:rFonts w:ascii="Aptos Narrow" w:hAnsi="Aptos Narrow"/>
          <w:b/>
          <w:bCs/>
        </w:rPr>
      </w:pPr>
      <w:r w:rsidRPr="00705102">
        <w:rPr>
          <w:rFonts w:ascii="Aptos Narrow" w:hAnsi="Aptos Narrow"/>
          <w:b/>
          <w:bCs/>
        </w:rPr>
        <w:t>Warning Codes</w:t>
      </w:r>
    </w:p>
    <w:p w14:paraId="41EBB424" w14:textId="77777777" w:rsidR="004165AA" w:rsidRPr="00705102" w:rsidRDefault="004165AA" w:rsidP="009A13B1">
      <w:pPr>
        <w:shd w:val="clear" w:color="auto" w:fill="DAEEF3" w:themeFill="accent5" w:themeFillTint="33"/>
        <w:jc w:val="both"/>
        <w:rPr>
          <w:rFonts w:ascii="Aptos Narrow" w:hAnsi="Aptos Narrow"/>
        </w:rPr>
      </w:pPr>
      <w:r w:rsidRPr="00705102">
        <w:rPr>
          <w:rFonts w:ascii="Aptos Narrow" w:hAnsi="Aptos Narrow"/>
        </w:rPr>
        <w:t>The model is augmented with warning codes.</w:t>
      </w:r>
    </w:p>
    <w:p w14:paraId="0A6AA8EA" w14:textId="77777777" w:rsidR="004165AA" w:rsidRDefault="004165AA" w:rsidP="009A13B1">
      <w:pPr>
        <w:shd w:val="clear" w:color="auto" w:fill="DAEEF3" w:themeFill="accent5" w:themeFillTint="33"/>
        <w:jc w:val="both"/>
        <w:rPr>
          <w:rFonts w:ascii="Aptos Narrow" w:hAnsi="Aptos Narrow"/>
        </w:rPr>
      </w:pPr>
      <w:r w:rsidRPr="00705102">
        <w:rPr>
          <w:rFonts w:ascii="Aptos Narrow" w:hAnsi="Aptos Narrow"/>
        </w:rPr>
        <w:t>In production, every application has particular variable values that contribute to increasing the score</w:t>
      </w:r>
      <w:r>
        <w:rPr>
          <w:rFonts w:ascii="Aptos Narrow" w:hAnsi="Aptos Narrow"/>
        </w:rPr>
        <w:t xml:space="preserve"> </w:t>
      </w:r>
      <w:r w:rsidRPr="00705102">
        <w:rPr>
          <w:rFonts w:ascii="Aptos Narrow" w:hAnsi="Aptos Narrow"/>
        </w:rPr>
        <w:t>value. LexisNexis Risk Solutions provides a common set of warning codes that are sufficiently descriptive</w:t>
      </w:r>
      <w:r>
        <w:rPr>
          <w:rFonts w:ascii="Aptos Narrow" w:hAnsi="Aptos Narrow"/>
        </w:rPr>
        <w:t xml:space="preserve"> </w:t>
      </w:r>
      <w:r w:rsidRPr="00705102">
        <w:rPr>
          <w:rFonts w:ascii="Aptos Narrow" w:hAnsi="Aptos Narrow"/>
        </w:rPr>
        <w:t>to handle all types of score influences but are also beneficial to determining correct courses of remedial</w:t>
      </w:r>
      <w:r>
        <w:rPr>
          <w:rFonts w:ascii="Aptos Narrow" w:hAnsi="Aptos Narrow"/>
        </w:rPr>
        <w:t xml:space="preserve"> </w:t>
      </w:r>
      <w:r w:rsidRPr="00705102">
        <w:rPr>
          <w:rFonts w:ascii="Aptos Narrow" w:hAnsi="Aptos Narrow"/>
        </w:rPr>
        <w:t>action. By tracking all of the intermediate score changes that are caused by each variable value of an</w:t>
      </w:r>
      <w:r>
        <w:rPr>
          <w:rFonts w:ascii="Aptos Narrow" w:hAnsi="Aptos Narrow"/>
        </w:rPr>
        <w:t xml:space="preserve"> </w:t>
      </w:r>
      <w:r w:rsidRPr="00705102">
        <w:rPr>
          <w:rFonts w:ascii="Aptos Narrow" w:hAnsi="Aptos Narrow"/>
        </w:rPr>
        <w:t>application, the most important warning codes are identified and presented in the warning code output.</w:t>
      </w:r>
    </w:p>
    <w:p w14:paraId="38DED8B3" w14:textId="77777777" w:rsidR="004165AA" w:rsidRDefault="004165AA" w:rsidP="009A13B1">
      <w:pPr>
        <w:shd w:val="clear" w:color="auto" w:fill="DAEEF3" w:themeFill="accent5" w:themeFillTint="33"/>
        <w:jc w:val="both"/>
        <w:rPr>
          <w:rFonts w:ascii="Aptos Narrow" w:hAnsi="Aptos Narrow"/>
        </w:rPr>
      </w:pPr>
    </w:p>
    <w:p w14:paraId="582C0DA3" w14:textId="77777777" w:rsidR="004165AA" w:rsidRPr="00D6088D" w:rsidRDefault="004165AA" w:rsidP="009A13B1">
      <w:pPr>
        <w:shd w:val="clear" w:color="auto" w:fill="DAEEF3" w:themeFill="accent5" w:themeFillTint="33"/>
        <w:jc w:val="both"/>
        <w:rPr>
          <w:rFonts w:ascii="Aptos Narrow" w:hAnsi="Aptos Narrow"/>
          <w:b/>
          <w:bCs/>
        </w:rPr>
      </w:pPr>
      <w:r w:rsidRPr="00D6088D">
        <w:rPr>
          <w:rFonts w:ascii="Aptos Narrow" w:hAnsi="Aptos Narrow"/>
          <w:b/>
          <w:bCs/>
        </w:rPr>
        <w:t>Overwrites</w:t>
      </w:r>
    </w:p>
    <w:p w14:paraId="2D14126A" w14:textId="77777777" w:rsidR="004165AA" w:rsidRPr="00D6088D" w:rsidRDefault="004165AA" w:rsidP="009A13B1">
      <w:pPr>
        <w:shd w:val="clear" w:color="auto" w:fill="DAEEF3" w:themeFill="accent5" w:themeFillTint="33"/>
        <w:jc w:val="both"/>
        <w:rPr>
          <w:rFonts w:ascii="Aptos Narrow" w:hAnsi="Aptos Narrow"/>
        </w:rPr>
      </w:pPr>
      <w:r w:rsidRPr="00D6088D">
        <w:rPr>
          <w:rFonts w:ascii="Aptos Narrow" w:hAnsi="Aptos Narrow"/>
        </w:rPr>
        <w:t>In addition to the model-generated warning codes, there are several special circumstances where</w:t>
      </w:r>
      <w:r>
        <w:rPr>
          <w:rFonts w:ascii="Aptos Narrow" w:hAnsi="Aptos Narrow"/>
        </w:rPr>
        <w:t xml:space="preserve"> </w:t>
      </w:r>
      <w:r w:rsidRPr="00D6088D">
        <w:rPr>
          <w:rFonts w:ascii="Aptos Narrow" w:hAnsi="Aptos Narrow"/>
        </w:rPr>
        <w:t>anomalies in the input data are communicated through a warning code, referred to as overwrites.</w:t>
      </w:r>
    </w:p>
    <w:p w14:paraId="76132B12" w14:textId="77777777" w:rsidR="004165AA" w:rsidRDefault="004165AA" w:rsidP="009A13B1">
      <w:pPr>
        <w:shd w:val="clear" w:color="auto" w:fill="DAEEF3" w:themeFill="accent5" w:themeFillTint="33"/>
        <w:jc w:val="both"/>
        <w:rPr>
          <w:rFonts w:ascii="Aptos Narrow" w:hAnsi="Aptos Narrow"/>
        </w:rPr>
      </w:pPr>
      <w:r w:rsidRPr="00D6088D">
        <w:rPr>
          <w:rFonts w:ascii="Aptos Narrow" w:hAnsi="Aptos Narrow"/>
        </w:rPr>
        <w:t>Overwrites take priority over warning codes that are generated by the model based on specific criteria.</w:t>
      </w:r>
    </w:p>
    <w:p w14:paraId="58684514" w14:textId="77777777" w:rsidR="004165AA" w:rsidRDefault="004165AA" w:rsidP="009A13B1">
      <w:pPr>
        <w:shd w:val="clear" w:color="auto" w:fill="DAEEF3" w:themeFill="accent5" w:themeFillTint="33"/>
        <w:jc w:val="both"/>
        <w:rPr>
          <w:rFonts w:ascii="Aptos Narrow" w:hAnsi="Aptos Narrow"/>
        </w:rPr>
      </w:pPr>
    </w:p>
    <w:p w14:paraId="332EEDB4" w14:textId="77777777" w:rsidR="004165AA" w:rsidRPr="00C91990" w:rsidRDefault="004165AA" w:rsidP="009A13B1">
      <w:pPr>
        <w:shd w:val="clear" w:color="auto" w:fill="DAEEF3" w:themeFill="accent5" w:themeFillTint="33"/>
        <w:jc w:val="both"/>
        <w:rPr>
          <w:rFonts w:ascii="Aptos Narrow" w:hAnsi="Aptos Narrow"/>
          <w:b/>
          <w:bCs/>
        </w:rPr>
      </w:pPr>
      <w:r w:rsidRPr="00C91990">
        <w:rPr>
          <w:rFonts w:ascii="Aptos Narrow" w:hAnsi="Aptos Narrow"/>
          <w:b/>
          <w:bCs/>
        </w:rPr>
        <w:t>Deceased SSN</w:t>
      </w:r>
    </w:p>
    <w:p w14:paraId="2A61D946" w14:textId="77777777" w:rsidR="004165AA" w:rsidRPr="00C91990" w:rsidRDefault="004165AA" w:rsidP="009A13B1">
      <w:pPr>
        <w:shd w:val="clear" w:color="auto" w:fill="DAEEF3" w:themeFill="accent5" w:themeFillTint="33"/>
        <w:jc w:val="both"/>
        <w:rPr>
          <w:rFonts w:ascii="Aptos Narrow" w:hAnsi="Aptos Narrow"/>
        </w:rPr>
      </w:pPr>
      <w:r w:rsidRPr="00C91990">
        <w:rPr>
          <w:rFonts w:ascii="Aptos Narrow" w:hAnsi="Aptos Narrow"/>
        </w:rPr>
        <w:t>If the SSN that is provided for the consumer is reported by the SSA (Social Security Administration) DMF</w:t>
      </w:r>
      <w:r>
        <w:rPr>
          <w:rFonts w:ascii="Aptos Narrow" w:hAnsi="Aptos Narrow"/>
        </w:rPr>
        <w:t xml:space="preserve"> </w:t>
      </w:r>
      <w:r w:rsidRPr="00C91990">
        <w:rPr>
          <w:rFonts w:ascii="Aptos Narrow" w:hAnsi="Aptos Narrow"/>
        </w:rPr>
        <w:t>(Death Master File) or by other LexisNexis Risk Solutions proprietary data sources as deceased, then the</w:t>
      </w:r>
      <w:r>
        <w:rPr>
          <w:rFonts w:ascii="Aptos Narrow" w:hAnsi="Aptos Narrow"/>
        </w:rPr>
        <w:t xml:space="preserve"> </w:t>
      </w:r>
      <w:r w:rsidRPr="00C91990">
        <w:rPr>
          <w:rFonts w:ascii="Aptos Narrow" w:hAnsi="Aptos Narrow"/>
        </w:rPr>
        <w:t>model returns a score value of 999.</w:t>
      </w:r>
    </w:p>
    <w:p w14:paraId="06D925D4" w14:textId="77777777" w:rsidR="004165AA" w:rsidRDefault="004165AA" w:rsidP="009A13B1">
      <w:pPr>
        <w:shd w:val="clear" w:color="auto" w:fill="DAEEF3" w:themeFill="accent5" w:themeFillTint="33"/>
        <w:jc w:val="both"/>
        <w:rPr>
          <w:rFonts w:ascii="Aptos Narrow" w:hAnsi="Aptos Narrow"/>
        </w:rPr>
      </w:pPr>
      <w:r w:rsidRPr="00C91990">
        <w:rPr>
          <w:rFonts w:ascii="Aptos Narrow" w:hAnsi="Aptos Narrow"/>
        </w:rPr>
        <w:t>Under this circumstance, all six warning codes contain a value of either 248 (Identity reported as</w:t>
      </w:r>
      <w:r>
        <w:rPr>
          <w:rFonts w:ascii="Aptos Narrow" w:hAnsi="Aptos Narrow"/>
        </w:rPr>
        <w:t xml:space="preserve"> </w:t>
      </w:r>
      <w:r w:rsidRPr="00C91990">
        <w:rPr>
          <w:rFonts w:ascii="Aptos Narrow" w:hAnsi="Aptos Narrow"/>
        </w:rPr>
        <w:t>Deceased) or 232 (SSN reported as Deceased), based on the type of match.</w:t>
      </w:r>
      <w:r>
        <w:rPr>
          <w:rFonts w:ascii="Aptos Narrow" w:hAnsi="Aptos Narrow"/>
        </w:rPr>
        <w:t xml:space="preserve"> </w:t>
      </w:r>
      <w:r w:rsidRPr="00C91990">
        <w:rPr>
          <w:rFonts w:ascii="Aptos Narrow" w:hAnsi="Aptos Narrow"/>
        </w:rPr>
        <w:t>When other types of anomalies are detected in the score request, the model overwrites the first model</w:t>
      </w:r>
      <w:r>
        <w:rPr>
          <w:rFonts w:ascii="Aptos Narrow" w:hAnsi="Aptos Narrow"/>
        </w:rPr>
        <w:t>-</w:t>
      </w:r>
      <w:r w:rsidRPr="00C91990">
        <w:rPr>
          <w:rFonts w:ascii="Aptos Narrow" w:hAnsi="Aptos Narrow"/>
        </w:rPr>
        <w:t>generated warning code and shifts the model-generated warning codes to the subsequent warning code</w:t>
      </w:r>
      <w:r>
        <w:rPr>
          <w:rFonts w:ascii="Aptos Narrow" w:hAnsi="Aptos Narrow"/>
        </w:rPr>
        <w:t xml:space="preserve"> </w:t>
      </w:r>
      <w:r w:rsidRPr="00C91990">
        <w:rPr>
          <w:rFonts w:ascii="Aptos Narrow" w:hAnsi="Aptos Narrow"/>
        </w:rPr>
        <w:t>positions.</w:t>
      </w:r>
    </w:p>
    <w:p w14:paraId="538CEFDC" w14:textId="2B4FFA7D" w:rsidR="004165AA" w:rsidRDefault="004165AA" w:rsidP="009A13B1">
      <w:pPr>
        <w:shd w:val="clear" w:color="auto" w:fill="DAEEF3" w:themeFill="accent5" w:themeFillTint="33"/>
        <w:jc w:val="both"/>
        <w:rPr>
          <w:rFonts w:ascii="Aptos Narrow" w:hAnsi="Aptos Narrow"/>
        </w:rPr>
      </w:pPr>
      <w:r>
        <w:rPr>
          <w:rFonts w:ascii="Aptos Narrow" w:hAnsi="Aptos Narrow"/>
        </w:rPr>
        <w:t>*I</w:t>
      </w:r>
      <w:r w:rsidRPr="00C91990">
        <w:rPr>
          <w:rFonts w:ascii="Aptos Narrow" w:hAnsi="Aptos Narrow"/>
        </w:rPr>
        <w:t xml:space="preserve">f more than one </w:t>
      </w:r>
      <w:r w:rsidR="0033377D" w:rsidRPr="00C91990">
        <w:rPr>
          <w:rFonts w:ascii="Aptos Narrow" w:hAnsi="Aptos Narrow"/>
        </w:rPr>
        <w:t>overwrites</w:t>
      </w:r>
      <w:r w:rsidRPr="00C91990">
        <w:rPr>
          <w:rFonts w:ascii="Aptos Narrow" w:hAnsi="Aptos Narrow"/>
        </w:rPr>
        <w:t xml:space="preserve"> applies, then the model-generated warning codes could be</w:t>
      </w:r>
      <w:r>
        <w:rPr>
          <w:rFonts w:ascii="Aptos Narrow" w:hAnsi="Aptos Narrow"/>
        </w:rPr>
        <w:t xml:space="preserve"> </w:t>
      </w:r>
      <w:r w:rsidRPr="00C91990">
        <w:rPr>
          <w:rFonts w:ascii="Aptos Narrow" w:hAnsi="Aptos Narrow"/>
        </w:rPr>
        <w:t>overwritten entirely.</w:t>
      </w:r>
      <w:r w:rsidRPr="00C91990">
        <w:rPr>
          <w:rFonts w:ascii="Aptos Narrow" w:hAnsi="Aptos Narrow"/>
        </w:rPr>
        <w:cr/>
      </w:r>
    </w:p>
    <w:p w14:paraId="08B80CBF" w14:textId="2747C9A3" w:rsidR="005540B9" w:rsidRDefault="005540B9" w:rsidP="009A13B1">
      <w:pPr>
        <w:shd w:val="clear" w:color="auto" w:fill="DAEEF3" w:themeFill="accent5" w:themeFillTint="33"/>
        <w:jc w:val="both"/>
        <w:rPr>
          <w:rFonts w:ascii="Aptos Narrow" w:hAnsi="Aptos Narrow"/>
        </w:rPr>
      </w:pPr>
      <w:r>
        <w:rPr>
          <w:rFonts w:ascii="Aptos Narrow" w:hAnsi="Aptos Narrow"/>
        </w:rPr>
        <w:t>Please refer to the attached document for particulars of Warning codes and Overwrites.</w:t>
      </w:r>
    </w:p>
    <w:p w14:paraId="0E10D7BB" w14:textId="77777777" w:rsidR="00441C6E" w:rsidRDefault="005540B9" w:rsidP="004165AA">
      <w:pPr>
        <w:shd w:val="clear" w:color="auto" w:fill="DAEEF3" w:themeFill="accent5" w:themeFillTint="33"/>
        <w:rPr>
          <w:rFonts w:ascii="Aptos Narrow" w:hAnsi="Aptos Narrow"/>
        </w:rPr>
      </w:pPr>
      <w:r>
        <w:rPr>
          <w:rFonts w:ascii="Aptos Narrow" w:hAnsi="Aptos Narrow"/>
        </w:rPr>
        <w:object w:dxaOrig="1538" w:dyaOrig="993" w14:anchorId="6492EA35">
          <v:shape id="_x0000_i1066" type="#_x0000_t75" style="width:79.5pt;height:50.25pt" o:ole="">
            <v:imagedata r:id="rId48" o:title=""/>
          </v:shape>
          <o:OLEObject Type="Embed" ProgID="AcroExch.Document.DC" ShapeID="_x0000_i1066" DrawAspect="Icon" ObjectID="_1795962273" r:id="rId71"/>
        </w:object>
      </w:r>
    </w:p>
    <w:p w14:paraId="7FD5CABD" w14:textId="04326CDE" w:rsidR="00EB13CD" w:rsidRDefault="00EB13CD" w:rsidP="00EB13CD">
      <w:pPr>
        <w:shd w:val="clear" w:color="auto" w:fill="DAEEF3" w:themeFill="accent5" w:themeFillTint="33"/>
        <w:jc w:val="both"/>
        <w:rPr>
          <w:rFonts w:ascii="Aptos Narrow" w:hAnsi="Aptos Narrow"/>
        </w:rPr>
      </w:pPr>
      <w:r w:rsidRPr="00C0713F">
        <w:rPr>
          <w:rFonts w:ascii="Aptos Narrow" w:hAnsi="Aptos Narrow"/>
          <w:b/>
          <w:bCs/>
        </w:rPr>
        <w:t>For more details kindly refer to “</w:t>
      </w:r>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
    <w:p w14:paraId="4B984145" w14:textId="6A1A71BE" w:rsidR="005540B9" w:rsidRPr="00C91990" w:rsidRDefault="00441C6E" w:rsidP="004165AA">
      <w:pPr>
        <w:shd w:val="clear" w:color="auto" w:fill="DAEEF3" w:themeFill="accent5" w:themeFillTint="33"/>
        <w:rPr>
          <w:rFonts w:ascii="Aptos Narrow" w:hAnsi="Aptos Narrow"/>
        </w:rPr>
      </w:pPr>
      <w:r>
        <w:rPr>
          <w:rFonts w:ascii="Aptos Narrow" w:hAnsi="Aptos Narrow"/>
        </w:rPr>
        <w:object w:dxaOrig="1538" w:dyaOrig="993" w14:anchorId="3730E6FE">
          <v:shape id="_x0000_i1067" type="#_x0000_t75" style="width:79.5pt;height:50.25pt" o:ole="">
            <v:imagedata r:id="rId13" o:title=""/>
          </v:shape>
          <o:OLEObject Type="Embed" ProgID="AcroExch.Document.DC" ShapeID="_x0000_i1067" DrawAspect="Icon" ObjectID="_1795962274" r:id="rId72"/>
        </w:object>
      </w:r>
    </w:p>
    <w:p w14:paraId="4184CD67" w14:textId="77777777" w:rsidR="004F5D88" w:rsidRDefault="004F5D88" w:rsidP="004F5D88">
      <w:pPr>
        <w:shd w:val="clear" w:color="auto" w:fill="DAEEF3" w:themeFill="accent5" w:themeFillTint="33"/>
        <w:rPr>
          <w:rFonts w:ascii="Aptos Narrow" w:hAnsi="Aptos Narrow"/>
        </w:rPr>
      </w:pPr>
    </w:p>
    <w:bookmarkEnd w:id="944"/>
    <w:p w14:paraId="3D65E5CA" w14:textId="77777777" w:rsidR="004F5D88" w:rsidRDefault="004F5D88" w:rsidP="004F5D88"/>
    <w:p w14:paraId="1E814BA5" w14:textId="77777777" w:rsidR="004F5D88" w:rsidRDefault="004F5D88" w:rsidP="00836691">
      <w:pPr>
        <w:pStyle w:val="Heading3"/>
      </w:pPr>
      <w:bookmarkStart w:id="945" w:name="_Toc163230543"/>
      <w:r>
        <w:rPr>
          <w:rFonts w:hint="eastAsia"/>
        </w:rPr>
        <w:t>Model Outputs</w:t>
      </w:r>
      <w:bookmarkEnd w:id="945"/>
    </w:p>
    <w:p w14:paraId="3B367AAA" w14:textId="77777777" w:rsidR="004F5D88" w:rsidRDefault="004F5D88" w:rsidP="004F5D88">
      <w:pPr>
        <w:rPr>
          <w:rStyle w:val="SubtleEmphasis"/>
        </w:rPr>
      </w:pPr>
      <w:r>
        <w:rPr>
          <w:rStyle w:val="SubtleEmphasis"/>
        </w:rPr>
        <w:t>Provide a list of all model outputs, including expected values or ranges.</w:t>
      </w:r>
    </w:p>
    <w:p w14:paraId="63B00D96" w14:textId="77777777" w:rsidR="00C56D03" w:rsidRDefault="00C56D03" w:rsidP="00C56D03">
      <w:pPr>
        <w:rPr>
          <w:rStyle w:val="SubtleEmphasis"/>
        </w:rPr>
      </w:pPr>
    </w:p>
    <w:p w14:paraId="24CD1BD5"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7406181E" w14:textId="77777777" w:rsidR="00C56D03" w:rsidRPr="004C460D" w:rsidRDefault="00C56D03" w:rsidP="009A13B1">
      <w:pPr>
        <w:shd w:val="clear" w:color="auto" w:fill="DAEEF3" w:themeFill="accent5" w:themeFillTint="33"/>
        <w:jc w:val="both"/>
        <w:rPr>
          <w:rFonts w:ascii="Aptos Narrow" w:hAnsi="Aptos Narrow"/>
        </w:rPr>
      </w:pPr>
      <w:r w:rsidRPr="004C460D">
        <w:rPr>
          <w:rFonts w:ascii="Aptos Narrow" w:hAnsi="Aptos Narrow"/>
        </w:rPr>
        <w:t>The model returns a three-digit fraud risk score with a value that ranges from 001 to 998, up to six</w:t>
      </w:r>
    </w:p>
    <w:p w14:paraId="28D834EE" w14:textId="77777777" w:rsidR="00C56D03" w:rsidRPr="004C460D" w:rsidRDefault="00C56D03" w:rsidP="009A13B1">
      <w:pPr>
        <w:shd w:val="clear" w:color="auto" w:fill="DAEEF3" w:themeFill="accent5" w:themeFillTint="33"/>
        <w:jc w:val="both"/>
        <w:rPr>
          <w:rFonts w:ascii="Aptos Narrow" w:hAnsi="Aptos Narrow"/>
        </w:rPr>
      </w:pPr>
      <w:r w:rsidRPr="004C460D">
        <w:rPr>
          <w:rFonts w:ascii="Aptos Narrow" w:hAnsi="Aptos Narrow"/>
        </w:rPr>
        <w:t>warning codes, and score and warning code overwrites. A low score indicates low risk and a score of 999</w:t>
      </w:r>
    </w:p>
    <w:p w14:paraId="09735605" w14:textId="77777777" w:rsidR="00C56D03" w:rsidRDefault="00C56D03" w:rsidP="009A13B1">
      <w:pPr>
        <w:shd w:val="clear" w:color="auto" w:fill="DAEEF3" w:themeFill="accent5" w:themeFillTint="33"/>
        <w:jc w:val="both"/>
        <w:rPr>
          <w:rFonts w:ascii="Aptos Narrow" w:hAnsi="Aptos Narrow"/>
        </w:rPr>
      </w:pPr>
      <w:r w:rsidRPr="004C460D">
        <w:rPr>
          <w:rFonts w:ascii="Aptos Narrow" w:hAnsi="Aptos Narrow"/>
        </w:rPr>
        <w:t>indicates that the subject is deceased.</w:t>
      </w:r>
    </w:p>
    <w:p w14:paraId="28B7C334" w14:textId="77777777" w:rsidR="00C56D03" w:rsidRDefault="00C56D03" w:rsidP="009A13B1">
      <w:pPr>
        <w:shd w:val="clear" w:color="auto" w:fill="DAEEF3" w:themeFill="accent5" w:themeFillTint="33"/>
        <w:jc w:val="both"/>
        <w:rPr>
          <w:rFonts w:ascii="Aptos Narrow" w:hAnsi="Aptos Narrow"/>
        </w:rPr>
      </w:pPr>
    </w:p>
    <w:p w14:paraId="65B9AEE0" w14:textId="269D5AF0" w:rsidR="00EB13CD" w:rsidRDefault="00EB13CD" w:rsidP="009A13B1">
      <w:pPr>
        <w:shd w:val="clear" w:color="auto" w:fill="DAEEF3" w:themeFill="accent5" w:themeFillTint="33"/>
        <w:jc w:val="both"/>
        <w:rPr>
          <w:rFonts w:ascii="Aptos Narrow" w:hAnsi="Aptos Narrow"/>
        </w:rPr>
      </w:pPr>
      <w:r w:rsidRPr="00C0713F">
        <w:rPr>
          <w:rFonts w:ascii="Aptos Narrow" w:hAnsi="Aptos Narrow"/>
          <w:b/>
          <w:bCs/>
        </w:rPr>
        <w:t>For more details kindly refer to “</w:t>
      </w:r>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
    <w:p w14:paraId="1625015D" w14:textId="5CD4CF98" w:rsidR="00441C6E" w:rsidRDefault="00441C6E" w:rsidP="009A13B1">
      <w:pPr>
        <w:shd w:val="clear" w:color="auto" w:fill="DAEEF3" w:themeFill="accent5" w:themeFillTint="33"/>
        <w:jc w:val="both"/>
        <w:rPr>
          <w:rFonts w:ascii="Aptos Narrow" w:hAnsi="Aptos Narrow"/>
        </w:rPr>
      </w:pPr>
      <w:r>
        <w:rPr>
          <w:rFonts w:ascii="Aptos Narrow" w:hAnsi="Aptos Narrow"/>
        </w:rPr>
        <w:object w:dxaOrig="1538" w:dyaOrig="993" w14:anchorId="24B20775">
          <v:shape id="_x0000_i1068" type="#_x0000_t75" style="width:79.5pt;height:50.25pt" o:ole="">
            <v:imagedata r:id="rId13" o:title=""/>
          </v:shape>
          <o:OLEObject Type="Embed" ProgID="AcroExch.Document.DC" ShapeID="_x0000_i1068" DrawAspect="Icon" ObjectID="_1795962275" r:id="rId73"/>
        </w:object>
      </w:r>
    </w:p>
    <w:p w14:paraId="4D36EBC5" w14:textId="77777777" w:rsidR="004F5D88" w:rsidRDefault="004F5D88" w:rsidP="004F5D88">
      <w:pPr>
        <w:rPr>
          <w:rStyle w:val="SubtleEmphasis"/>
        </w:rPr>
      </w:pPr>
    </w:p>
    <w:p w14:paraId="5560AF84" w14:textId="77777777" w:rsidR="004F5D88" w:rsidRDefault="004F5D88" w:rsidP="00836691">
      <w:pPr>
        <w:pStyle w:val="Heading3"/>
      </w:pPr>
      <w:bookmarkStart w:id="946" w:name="_Toc163230544"/>
      <w:r>
        <w:rPr>
          <w:rFonts w:hint="eastAsia"/>
        </w:rPr>
        <w:t>Reports</w:t>
      </w:r>
      <w:bookmarkEnd w:id="946"/>
    </w:p>
    <w:p w14:paraId="5A642FFB" w14:textId="77777777" w:rsidR="004F5D88" w:rsidRDefault="004F5D88" w:rsidP="004F5D88">
      <w:pPr>
        <w:rPr>
          <w:rStyle w:val="SubtleEmphasis"/>
        </w:rPr>
      </w:pPr>
      <w:r>
        <w:rPr>
          <w:rStyle w:val="SubtleEmphasis"/>
        </w:rPr>
        <w:t>Provide a list of all standard output files or reports and describe how they are used in the business.</w:t>
      </w:r>
    </w:p>
    <w:p w14:paraId="25498E82" w14:textId="77777777" w:rsidR="004F5D88" w:rsidRDefault="004F5D88" w:rsidP="004F5D88">
      <w:pPr>
        <w:rPr>
          <w:rStyle w:val="SubtleEmphasis"/>
        </w:rPr>
      </w:pPr>
      <w:bookmarkStart w:id="947" w:name="OLE_LINK53"/>
      <w:bookmarkStart w:id="948" w:name="OLE_LINK51"/>
    </w:p>
    <w:p w14:paraId="6686AE79" w14:textId="0137A036" w:rsidR="00B06F41" w:rsidRDefault="00737A94" w:rsidP="0016673F">
      <w:pPr>
        <w:shd w:val="clear" w:color="auto" w:fill="DAEEF3" w:themeFill="accent5" w:themeFillTint="33"/>
        <w:jc w:val="both"/>
        <w:rPr>
          <w:rFonts w:ascii="Aptos Narrow" w:hAnsi="Aptos Narrow"/>
        </w:rPr>
      </w:pPr>
      <w:bookmarkStart w:id="949" w:name="OLE_LINK50"/>
      <w:r>
        <w:rPr>
          <w:rFonts w:ascii="Aptos Narrow" w:hAnsi="Aptos Narrow"/>
        </w:rPr>
        <w:t>Model Owner:</w:t>
      </w:r>
      <w:r w:rsidR="005F108F">
        <w:rPr>
          <w:rFonts w:ascii="Aptos Narrow" w:hAnsi="Aptos Narrow"/>
        </w:rPr>
        <w:t xml:space="preserve"> </w:t>
      </w:r>
    </w:p>
    <w:p w14:paraId="4DA1745D" w14:textId="77777777" w:rsidR="008F2369" w:rsidRPr="008F2369" w:rsidRDefault="008F2369" w:rsidP="008F2369">
      <w:pPr>
        <w:shd w:val="clear" w:color="auto" w:fill="DAEEF3" w:themeFill="accent5" w:themeFillTint="33"/>
        <w:jc w:val="both"/>
        <w:rPr>
          <w:rFonts w:ascii="Aptos Narrow" w:hAnsi="Aptos Narrow"/>
        </w:rPr>
      </w:pPr>
      <w:r w:rsidRPr="008F2369">
        <w:rPr>
          <w:rFonts w:ascii="Aptos Narrow" w:hAnsi="Aptos Narrow"/>
        </w:rPr>
        <w:t>The LNFI score will assist in determining whether the applicant should be approved or declined.</w:t>
      </w:r>
    </w:p>
    <w:p w14:paraId="45F9F56B" w14:textId="77777777" w:rsidR="008F2369" w:rsidRPr="008F2369" w:rsidRDefault="008F2369" w:rsidP="008F2369">
      <w:pPr>
        <w:shd w:val="clear" w:color="auto" w:fill="DAEEF3" w:themeFill="accent5" w:themeFillTint="33"/>
        <w:jc w:val="both"/>
        <w:rPr>
          <w:rFonts w:ascii="Aptos Narrow" w:hAnsi="Aptos Narrow"/>
        </w:rPr>
      </w:pPr>
    </w:p>
    <w:p w14:paraId="15D54B7E" w14:textId="2148D759" w:rsidR="00B06F41" w:rsidRDefault="008F2369" w:rsidP="008F2369">
      <w:pPr>
        <w:shd w:val="clear" w:color="auto" w:fill="DAEEF3" w:themeFill="accent5" w:themeFillTint="33"/>
        <w:jc w:val="both"/>
        <w:rPr>
          <w:rFonts w:ascii="Aptos Narrow" w:hAnsi="Aptos Narrow"/>
        </w:rPr>
      </w:pPr>
      <w:r w:rsidRPr="008F2369">
        <w:rPr>
          <w:rFonts w:ascii="Aptos Narrow" w:hAnsi="Aptos Narrow"/>
        </w:rPr>
        <w:t xml:space="preserve">If triggered for High-Risk Indicators (HRIs) in LexisNexis </w:t>
      </w:r>
      <w:proofErr w:type="spellStart"/>
      <w:r w:rsidRPr="008F2369">
        <w:rPr>
          <w:rFonts w:ascii="Aptos Narrow" w:hAnsi="Aptos Narrow"/>
        </w:rPr>
        <w:t>InstantID</w:t>
      </w:r>
      <w:proofErr w:type="spellEnd"/>
      <w:r w:rsidRPr="008F2369">
        <w:rPr>
          <w:rFonts w:ascii="Aptos Narrow" w:hAnsi="Aptos Narrow"/>
        </w:rPr>
        <w:t xml:space="preserve">, set flow for LNFI check and push to Know Your Client (KYC) manual review.   </w:t>
      </w:r>
    </w:p>
    <w:p w14:paraId="02FC4D2C" w14:textId="77777777" w:rsidR="008F2369" w:rsidRPr="008F2369" w:rsidRDefault="008F2369" w:rsidP="008F2369">
      <w:pPr>
        <w:shd w:val="clear" w:color="auto" w:fill="DAEEF3" w:themeFill="accent5" w:themeFillTint="33"/>
        <w:jc w:val="both"/>
        <w:rPr>
          <w:rFonts w:ascii="Aptos Narrow" w:hAnsi="Aptos Narrow"/>
        </w:rPr>
      </w:pPr>
      <w:r w:rsidRPr="008F2369">
        <w:rPr>
          <w:rFonts w:ascii="Aptos Narrow" w:hAnsi="Aptos Narrow"/>
        </w:rPr>
        <w:t>02 – The input SSN is reported as deceased</w:t>
      </w:r>
    </w:p>
    <w:p w14:paraId="24293DDE" w14:textId="77777777" w:rsidR="008F2369" w:rsidRPr="008F2369" w:rsidRDefault="008F2369" w:rsidP="008F2369">
      <w:pPr>
        <w:shd w:val="clear" w:color="auto" w:fill="DAEEF3" w:themeFill="accent5" w:themeFillTint="33"/>
        <w:jc w:val="both"/>
        <w:rPr>
          <w:rFonts w:ascii="Aptos Narrow" w:hAnsi="Aptos Narrow"/>
        </w:rPr>
      </w:pPr>
      <w:r w:rsidRPr="008F2369">
        <w:rPr>
          <w:rFonts w:ascii="Aptos Narrow" w:hAnsi="Aptos Narrow"/>
        </w:rPr>
        <w:t>11 - The input address may be invalid according to postal specifications</w:t>
      </w:r>
    </w:p>
    <w:p w14:paraId="5D373FEC" w14:textId="77777777" w:rsidR="008F2369" w:rsidRPr="008F2369" w:rsidRDefault="008F2369" w:rsidP="008F2369">
      <w:pPr>
        <w:shd w:val="clear" w:color="auto" w:fill="DAEEF3" w:themeFill="accent5" w:themeFillTint="33"/>
        <w:jc w:val="both"/>
        <w:rPr>
          <w:rFonts w:ascii="Aptos Narrow" w:hAnsi="Aptos Narrow"/>
        </w:rPr>
      </w:pPr>
      <w:r w:rsidRPr="008F2369">
        <w:rPr>
          <w:rFonts w:ascii="Aptos Narrow" w:hAnsi="Aptos Narrow"/>
        </w:rPr>
        <w:t>12 - The input zip code belongs to a post office box</w:t>
      </w:r>
    </w:p>
    <w:p w14:paraId="2B9C1C26" w14:textId="77777777" w:rsidR="008F2369" w:rsidRPr="008F2369" w:rsidRDefault="008F2369" w:rsidP="008F2369">
      <w:pPr>
        <w:shd w:val="clear" w:color="auto" w:fill="DAEEF3" w:themeFill="accent5" w:themeFillTint="33"/>
        <w:jc w:val="both"/>
        <w:rPr>
          <w:rFonts w:ascii="Aptos Narrow" w:hAnsi="Aptos Narrow"/>
        </w:rPr>
      </w:pPr>
      <w:r w:rsidRPr="008F2369">
        <w:rPr>
          <w:rFonts w:ascii="Aptos Narrow" w:hAnsi="Aptos Narrow"/>
        </w:rPr>
        <w:t>50 - The input address matches a prison address</w:t>
      </w:r>
    </w:p>
    <w:p w14:paraId="1EF0A85C" w14:textId="77777777" w:rsidR="008F2369" w:rsidRPr="008F2369" w:rsidRDefault="008F2369" w:rsidP="008F2369">
      <w:pPr>
        <w:shd w:val="clear" w:color="auto" w:fill="DAEEF3" w:themeFill="accent5" w:themeFillTint="33"/>
        <w:jc w:val="both"/>
        <w:rPr>
          <w:rFonts w:ascii="Aptos Narrow" w:hAnsi="Aptos Narrow"/>
        </w:rPr>
      </w:pPr>
      <w:r w:rsidRPr="008F2369">
        <w:rPr>
          <w:rFonts w:ascii="Aptos Narrow" w:hAnsi="Aptos Narrow"/>
        </w:rPr>
        <w:t>PO - The primary input address is a PO Box</w:t>
      </w:r>
    </w:p>
    <w:p w14:paraId="1177A100" w14:textId="77777777" w:rsidR="008F2369" w:rsidRPr="008F2369" w:rsidRDefault="008F2369" w:rsidP="008F2369">
      <w:pPr>
        <w:shd w:val="clear" w:color="auto" w:fill="DAEEF3" w:themeFill="accent5" w:themeFillTint="33"/>
        <w:jc w:val="both"/>
        <w:rPr>
          <w:rFonts w:ascii="Aptos Narrow" w:hAnsi="Aptos Narrow"/>
        </w:rPr>
      </w:pPr>
      <w:r w:rsidRPr="008F2369">
        <w:rPr>
          <w:rFonts w:ascii="Aptos Narrow" w:hAnsi="Aptos Narrow"/>
        </w:rPr>
        <w:t>SD – The input address State is different than the LN best address State for the input identity</w:t>
      </w:r>
    </w:p>
    <w:p w14:paraId="35682CBB" w14:textId="77777777" w:rsidR="008F2369" w:rsidRPr="008F2369" w:rsidRDefault="008F2369" w:rsidP="008F2369">
      <w:pPr>
        <w:shd w:val="clear" w:color="auto" w:fill="DAEEF3" w:themeFill="accent5" w:themeFillTint="33"/>
        <w:jc w:val="both"/>
        <w:rPr>
          <w:rFonts w:ascii="Aptos Narrow" w:hAnsi="Aptos Narrow"/>
        </w:rPr>
      </w:pPr>
      <w:r w:rsidRPr="008F2369">
        <w:rPr>
          <w:rFonts w:ascii="Aptos Narrow" w:hAnsi="Aptos Narrow"/>
        </w:rPr>
        <w:t>CZ – Address mismatch between City/State and Zip Code</w:t>
      </w:r>
    </w:p>
    <w:p w14:paraId="7888D075" w14:textId="77777777" w:rsidR="008F2369" w:rsidRPr="008F2369" w:rsidRDefault="008F2369" w:rsidP="008F2369">
      <w:pPr>
        <w:shd w:val="clear" w:color="auto" w:fill="DAEEF3" w:themeFill="accent5" w:themeFillTint="33"/>
        <w:jc w:val="both"/>
        <w:rPr>
          <w:rFonts w:ascii="Aptos Narrow" w:hAnsi="Aptos Narrow"/>
        </w:rPr>
      </w:pPr>
      <w:r w:rsidRPr="008F2369">
        <w:rPr>
          <w:rFonts w:ascii="Aptos Narrow" w:hAnsi="Aptos Narrow"/>
        </w:rPr>
        <w:t>14 - The input address is a transient commercial or institutional address</w:t>
      </w:r>
    </w:p>
    <w:p w14:paraId="33B20021" w14:textId="77777777" w:rsidR="008F2369" w:rsidRPr="008F2369" w:rsidRDefault="008F2369" w:rsidP="008F2369">
      <w:pPr>
        <w:shd w:val="clear" w:color="auto" w:fill="DAEEF3" w:themeFill="accent5" w:themeFillTint="33"/>
        <w:jc w:val="both"/>
        <w:rPr>
          <w:rFonts w:ascii="Aptos Narrow" w:hAnsi="Aptos Narrow"/>
        </w:rPr>
      </w:pPr>
      <w:r w:rsidRPr="008F2369">
        <w:rPr>
          <w:rFonts w:ascii="Aptos Narrow" w:hAnsi="Aptos Narrow"/>
        </w:rPr>
        <w:t>CA - The primary input address is a Commercial Mail Receiving Agency</w:t>
      </w:r>
    </w:p>
    <w:p w14:paraId="4EBBD3EB" w14:textId="77777777" w:rsidR="008F2369" w:rsidRPr="008F2369" w:rsidRDefault="008F2369" w:rsidP="008F2369">
      <w:pPr>
        <w:shd w:val="clear" w:color="auto" w:fill="DAEEF3" w:themeFill="accent5" w:themeFillTint="33"/>
        <w:jc w:val="both"/>
        <w:rPr>
          <w:rFonts w:ascii="Aptos Narrow" w:hAnsi="Aptos Narrow"/>
        </w:rPr>
      </w:pPr>
      <w:r w:rsidRPr="008F2369">
        <w:rPr>
          <w:rFonts w:ascii="Aptos Narrow" w:hAnsi="Aptos Narrow"/>
        </w:rPr>
        <w:t>VA - The input address is a vacant address</w:t>
      </w:r>
    </w:p>
    <w:p w14:paraId="16BDC7B9" w14:textId="77777777" w:rsidR="008F2369" w:rsidRPr="008F2369" w:rsidRDefault="008F2369" w:rsidP="008F2369">
      <w:pPr>
        <w:shd w:val="clear" w:color="auto" w:fill="DAEEF3" w:themeFill="accent5" w:themeFillTint="33"/>
        <w:jc w:val="both"/>
        <w:rPr>
          <w:rFonts w:ascii="Aptos Narrow" w:hAnsi="Aptos Narrow"/>
        </w:rPr>
      </w:pPr>
      <w:r w:rsidRPr="008F2369">
        <w:rPr>
          <w:rFonts w:ascii="Aptos Narrow" w:hAnsi="Aptos Narrow"/>
        </w:rPr>
        <w:t>19 - Unable to verify name, address, SSN/TIN and phone</w:t>
      </w:r>
    </w:p>
    <w:p w14:paraId="09A3C686" w14:textId="77777777" w:rsidR="008F2369" w:rsidRPr="008F2369" w:rsidRDefault="008F2369" w:rsidP="008F2369">
      <w:pPr>
        <w:shd w:val="clear" w:color="auto" w:fill="DAEEF3" w:themeFill="accent5" w:themeFillTint="33"/>
        <w:jc w:val="both"/>
        <w:rPr>
          <w:rFonts w:ascii="Aptos Narrow" w:hAnsi="Aptos Narrow"/>
        </w:rPr>
      </w:pPr>
      <w:r w:rsidRPr="008F2369">
        <w:rPr>
          <w:rFonts w:ascii="Aptos Narrow" w:hAnsi="Aptos Narrow"/>
        </w:rPr>
        <w:t>DI - The input identity is reported as deceased</w:t>
      </w:r>
    </w:p>
    <w:p w14:paraId="6B03ACA3" w14:textId="77777777" w:rsidR="008F2369" w:rsidRPr="008F2369" w:rsidRDefault="008F2369" w:rsidP="008F2369">
      <w:pPr>
        <w:shd w:val="clear" w:color="auto" w:fill="DAEEF3" w:themeFill="accent5" w:themeFillTint="33"/>
        <w:jc w:val="both"/>
        <w:rPr>
          <w:rFonts w:ascii="Aptos Narrow" w:hAnsi="Aptos Narrow"/>
        </w:rPr>
      </w:pPr>
      <w:r w:rsidRPr="008F2369">
        <w:rPr>
          <w:rFonts w:ascii="Aptos Narrow" w:hAnsi="Aptos Narrow"/>
        </w:rPr>
        <w:t>PR - The input phone appears as high risk in the Digital Identity Network.</w:t>
      </w:r>
    </w:p>
    <w:p w14:paraId="0702DEA2" w14:textId="77777777" w:rsidR="008F2369" w:rsidRPr="008F2369" w:rsidRDefault="008F2369" w:rsidP="008F2369">
      <w:pPr>
        <w:shd w:val="clear" w:color="auto" w:fill="DAEEF3" w:themeFill="accent5" w:themeFillTint="33"/>
        <w:jc w:val="both"/>
        <w:rPr>
          <w:rFonts w:ascii="Aptos Narrow" w:hAnsi="Aptos Narrow"/>
        </w:rPr>
      </w:pPr>
      <w:r w:rsidRPr="008F2369">
        <w:rPr>
          <w:rFonts w:ascii="Aptos Narrow" w:hAnsi="Aptos Narrow"/>
        </w:rPr>
        <w:t>41 - The input driver's license number is invalid for the input DL State</w:t>
      </w:r>
    </w:p>
    <w:p w14:paraId="1423923E" w14:textId="77777777" w:rsidR="008F2369" w:rsidRPr="008F2369" w:rsidRDefault="008F2369" w:rsidP="008F2369">
      <w:pPr>
        <w:shd w:val="clear" w:color="auto" w:fill="DAEEF3" w:themeFill="accent5" w:themeFillTint="33"/>
        <w:jc w:val="both"/>
        <w:rPr>
          <w:rFonts w:ascii="Aptos Narrow" w:hAnsi="Aptos Narrow"/>
        </w:rPr>
      </w:pPr>
      <w:r w:rsidRPr="008F2369">
        <w:rPr>
          <w:rFonts w:ascii="Aptos Narrow" w:hAnsi="Aptos Narrow"/>
        </w:rPr>
        <w:t>DV - Unable to verify driver's license number</w:t>
      </w:r>
    </w:p>
    <w:p w14:paraId="33AE2080" w14:textId="649D4C01" w:rsidR="008F2369" w:rsidRPr="008F2369" w:rsidRDefault="008F2369" w:rsidP="008F2369">
      <w:pPr>
        <w:shd w:val="clear" w:color="auto" w:fill="DAEEF3" w:themeFill="accent5" w:themeFillTint="33"/>
        <w:jc w:val="both"/>
        <w:rPr>
          <w:rFonts w:ascii="Aptos Narrow" w:hAnsi="Aptos Narrow"/>
        </w:rPr>
      </w:pPr>
      <w:r w:rsidRPr="008F2369">
        <w:rPr>
          <w:rFonts w:ascii="Aptos Narrow" w:hAnsi="Aptos Narrow"/>
        </w:rPr>
        <w:t>ER - The input email address appears as high risk in the Digital Identity Network</w:t>
      </w:r>
      <w:r>
        <w:rPr>
          <w:rFonts w:ascii="Aptos Narrow" w:hAnsi="Aptos Narrow"/>
        </w:rPr>
        <w:t>.</w:t>
      </w:r>
    </w:p>
    <w:p w14:paraId="3A21AF62" w14:textId="77777777" w:rsidR="008F2369" w:rsidRPr="008F2369" w:rsidRDefault="008F2369" w:rsidP="008F2369">
      <w:pPr>
        <w:shd w:val="clear" w:color="auto" w:fill="DAEEF3" w:themeFill="accent5" w:themeFillTint="33"/>
        <w:jc w:val="both"/>
        <w:rPr>
          <w:rFonts w:ascii="Aptos Narrow" w:hAnsi="Aptos Narrow"/>
        </w:rPr>
      </w:pPr>
    </w:p>
    <w:p w14:paraId="3952171F" w14:textId="77777777" w:rsidR="008F2369" w:rsidRPr="008F2369" w:rsidRDefault="008F2369" w:rsidP="008F2369">
      <w:pPr>
        <w:shd w:val="clear" w:color="auto" w:fill="DAEEF3" w:themeFill="accent5" w:themeFillTint="33"/>
        <w:jc w:val="both"/>
        <w:rPr>
          <w:rFonts w:ascii="Aptos Narrow" w:hAnsi="Aptos Narrow"/>
        </w:rPr>
      </w:pPr>
      <w:r w:rsidRPr="008F2369">
        <w:rPr>
          <w:rFonts w:ascii="Aptos Narrow" w:hAnsi="Aptos Narrow"/>
        </w:rPr>
        <w:t>Combination HRIs (27 + 74 OR 82)</w:t>
      </w:r>
    </w:p>
    <w:p w14:paraId="1D4DD5E8" w14:textId="77777777" w:rsidR="008F2369" w:rsidRPr="008F2369" w:rsidRDefault="008F2369" w:rsidP="008F2369">
      <w:pPr>
        <w:shd w:val="clear" w:color="auto" w:fill="DAEEF3" w:themeFill="accent5" w:themeFillTint="33"/>
        <w:jc w:val="both"/>
        <w:rPr>
          <w:rFonts w:ascii="Aptos Narrow" w:hAnsi="Aptos Narrow"/>
        </w:rPr>
      </w:pPr>
      <w:r w:rsidRPr="008F2369">
        <w:rPr>
          <w:rFonts w:ascii="Aptos Narrow" w:hAnsi="Aptos Narrow"/>
        </w:rPr>
        <w:t>27 - Unable to verify the phone number</w:t>
      </w:r>
    </w:p>
    <w:p w14:paraId="4E13F05C" w14:textId="77777777" w:rsidR="008F2369" w:rsidRPr="008F2369" w:rsidRDefault="008F2369" w:rsidP="008F2369">
      <w:pPr>
        <w:shd w:val="clear" w:color="auto" w:fill="DAEEF3" w:themeFill="accent5" w:themeFillTint="33"/>
        <w:jc w:val="both"/>
        <w:rPr>
          <w:rFonts w:ascii="Aptos Narrow" w:hAnsi="Aptos Narrow"/>
        </w:rPr>
      </w:pPr>
      <w:r w:rsidRPr="008F2369">
        <w:rPr>
          <w:rFonts w:ascii="Aptos Narrow" w:hAnsi="Aptos Narrow"/>
        </w:rPr>
        <w:t>74 - The input phone number is associated with a different name and address</w:t>
      </w:r>
    </w:p>
    <w:p w14:paraId="6DF8D369" w14:textId="77777777" w:rsidR="008F2369" w:rsidRPr="008F2369" w:rsidRDefault="008F2369" w:rsidP="008F2369">
      <w:pPr>
        <w:shd w:val="clear" w:color="auto" w:fill="DAEEF3" w:themeFill="accent5" w:themeFillTint="33"/>
        <w:jc w:val="both"/>
        <w:rPr>
          <w:rFonts w:ascii="Aptos Narrow" w:hAnsi="Aptos Narrow"/>
        </w:rPr>
      </w:pPr>
      <w:r w:rsidRPr="008F2369">
        <w:rPr>
          <w:rFonts w:ascii="Aptos Narrow" w:hAnsi="Aptos Narrow"/>
        </w:rPr>
        <w:t>82 - The input name and address return a different phone number</w:t>
      </w:r>
    </w:p>
    <w:p w14:paraId="7DD342C0" w14:textId="77777777" w:rsidR="008F2369" w:rsidRPr="008F2369" w:rsidRDefault="008F2369" w:rsidP="008F2369">
      <w:pPr>
        <w:shd w:val="clear" w:color="auto" w:fill="DAEEF3" w:themeFill="accent5" w:themeFillTint="33"/>
        <w:jc w:val="both"/>
        <w:rPr>
          <w:rFonts w:ascii="Aptos Narrow" w:hAnsi="Aptos Narrow"/>
        </w:rPr>
      </w:pPr>
    </w:p>
    <w:p w14:paraId="42A9ED00" w14:textId="5E7A055D" w:rsidR="008F2369" w:rsidRDefault="008F2369" w:rsidP="008F2369">
      <w:pPr>
        <w:shd w:val="clear" w:color="auto" w:fill="DAEEF3" w:themeFill="accent5" w:themeFillTint="33"/>
        <w:jc w:val="both"/>
        <w:rPr>
          <w:rFonts w:ascii="Aptos Narrow" w:hAnsi="Aptos Narrow"/>
        </w:rPr>
      </w:pPr>
      <w:r w:rsidRPr="008F2369">
        <w:rPr>
          <w:rFonts w:ascii="Aptos Narrow" w:hAnsi="Aptos Narrow"/>
        </w:rPr>
        <w:t>Also, if LNFI scored greater than 660, the digital onboarding applicant will be send to BSA’s manual queue for additional review.</w:t>
      </w:r>
    </w:p>
    <w:p w14:paraId="582E296C" w14:textId="29C67A7B" w:rsidR="00787CC5" w:rsidRDefault="00787CC5" w:rsidP="008F2369">
      <w:pPr>
        <w:shd w:val="clear" w:color="auto" w:fill="DAEEF3" w:themeFill="accent5" w:themeFillTint="33"/>
        <w:jc w:val="both"/>
        <w:rPr>
          <w:rFonts w:ascii="Aptos Narrow" w:hAnsi="Aptos Narrow"/>
        </w:rPr>
      </w:pPr>
      <w:r>
        <w:rPr>
          <w:noProof/>
        </w:rPr>
        <w:drawing>
          <wp:inline distT="0" distB="0" distL="0" distR="0" wp14:anchorId="3FDDF271" wp14:editId="63171952">
            <wp:extent cx="6400800" cy="2247265"/>
            <wp:effectExtent l="0" t="0" r="0" b="635"/>
            <wp:docPr id="1577854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r:link="rId75" cstate="print">
                      <a:extLst>
                        <a:ext uri="{28A0092B-C50C-407E-A947-70E740481C1C}">
                          <a14:useLocalDpi xmlns:a14="http://schemas.microsoft.com/office/drawing/2010/main" val="0"/>
                        </a:ext>
                      </a:extLst>
                    </a:blip>
                    <a:srcRect/>
                    <a:stretch>
                      <a:fillRect/>
                    </a:stretch>
                  </pic:blipFill>
                  <pic:spPr bwMode="auto">
                    <a:xfrm>
                      <a:off x="0" y="0"/>
                      <a:ext cx="6400800" cy="2247265"/>
                    </a:xfrm>
                    <a:prstGeom prst="rect">
                      <a:avLst/>
                    </a:prstGeom>
                    <a:noFill/>
                    <a:ln>
                      <a:noFill/>
                    </a:ln>
                  </pic:spPr>
                </pic:pic>
              </a:graphicData>
            </a:graphic>
          </wp:inline>
        </w:drawing>
      </w:r>
    </w:p>
    <w:p w14:paraId="52CC8C42" w14:textId="77777777" w:rsidR="004F5D88" w:rsidRDefault="004F5D88" w:rsidP="004F5D88">
      <w:pPr>
        <w:shd w:val="clear" w:color="auto" w:fill="DAEEF3" w:themeFill="accent5" w:themeFillTint="33"/>
        <w:rPr>
          <w:rFonts w:ascii="Aptos Narrow" w:hAnsi="Aptos Narrow"/>
        </w:rPr>
      </w:pPr>
    </w:p>
    <w:bookmarkEnd w:id="947"/>
    <w:p w14:paraId="6CBB9586" w14:textId="77777777" w:rsidR="00F5605C" w:rsidRDefault="00F5605C" w:rsidP="004F5D88"/>
    <w:bookmarkEnd w:id="948"/>
    <w:bookmarkEnd w:id="949"/>
    <w:p w14:paraId="2DECF168" w14:textId="77777777" w:rsidR="003B1F59" w:rsidRDefault="003B1F59" w:rsidP="004F5D88"/>
    <w:p w14:paraId="4BCA353D" w14:textId="12121DDC" w:rsidR="00F5605C" w:rsidRPr="00F5605C" w:rsidRDefault="00F5605C" w:rsidP="00A53660">
      <w:pPr>
        <w:pStyle w:val="Heading2"/>
        <w:numPr>
          <w:ilvl w:val="1"/>
          <w:numId w:val="1"/>
        </w:numPr>
        <w:pBdr>
          <w:bottom w:val="single" w:sz="6" w:space="1" w:color="auto"/>
        </w:pBdr>
        <w:shd w:val="clear" w:color="auto" w:fill="C6D9F1" w:themeFill="text2" w:themeFillTint="33"/>
        <w:spacing w:before="0"/>
        <w:ind w:left="720" w:hanging="720"/>
        <w:rPr>
          <w:rFonts w:cs="Arial"/>
          <w:szCs w:val="24"/>
        </w:rPr>
      </w:pPr>
      <w:bookmarkStart w:id="950" w:name="_Toc163230545"/>
      <w:r w:rsidRPr="00F5605C">
        <w:rPr>
          <w:rFonts w:cs="Arial" w:hint="eastAsia"/>
          <w:szCs w:val="24"/>
        </w:rPr>
        <w:lastRenderedPageBreak/>
        <w:t>Operational Controls</w:t>
      </w:r>
      <w:bookmarkEnd w:id="950"/>
    </w:p>
    <w:p w14:paraId="21536D0F" w14:textId="688EFF4D" w:rsidR="00F5605C" w:rsidRDefault="00F5605C" w:rsidP="004F5D88">
      <w:r>
        <w:rPr>
          <w:rStyle w:val="SubtleEmphasis"/>
        </w:rPr>
        <w:t>Operational controls related to the model should be in place prior to the production deployment of the model.</w:t>
      </w:r>
    </w:p>
    <w:p w14:paraId="124DB405" w14:textId="77777777" w:rsidR="00F5605C" w:rsidRDefault="00F5605C" w:rsidP="004F5D88"/>
    <w:p w14:paraId="76385DD3" w14:textId="3A718DC3" w:rsidR="00F5605C" w:rsidRDefault="00F5605C" w:rsidP="00836691">
      <w:pPr>
        <w:pStyle w:val="Heading3"/>
      </w:pPr>
      <w:bookmarkStart w:id="951" w:name="_Toc163230546"/>
      <w:r>
        <w:rPr>
          <w:rFonts w:hint="eastAsia"/>
        </w:rPr>
        <w:t>Model Access and Security</w:t>
      </w:r>
      <w:bookmarkEnd w:id="951"/>
    </w:p>
    <w:p w14:paraId="496F07E4" w14:textId="77777777" w:rsidR="00F5605C" w:rsidRDefault="00F5605C" w:rsidP="00F5605C">
      <w:pPr>
        <w:rPr>
          <w:rStyle w:val="SubtleEmphasis"/>
        </w:rPr>
      </w:pPr>
      <w:r>
        <w:rPr>
          <w:rStyle w:val="SubtleEmphasis"/>
        </w:rPr>
        <w:t xml:space="preserve">Access controls prevent unauthorized changes to the production code and unauthorized operation of the model in production. Describe who has “write access” to the model and can make changes to the underlying code of the model in development and in production, who has access to run the model in production, and who controls model access rights. If there is a formal access monitoring and review process in place, describe it here. Indicate whether any model files are password protected. </w:t>
      </w:r>
    </w:p>
    <w:p w14:paraId="0F9ACD31" w14:textId="77777777" w:rsidR="00F5605C" w:rsidRDefault="00F5605C" w:rsidP="00F5605C">
      <w:pPr>
        <w:rPr>
          <w:rStyle w:val="SubtleEmphasis"/>
        </w:rPr>
      </w:pPr>
    </w:p>
    <w:p w14:paraId="68099909" w14:textId="21D9AFA7" w:rsidR="00F5605C" w:rsidRDefault="00F5605C" w:rsidP="00F5605C">
      <w:r>
        <w:rPr>
          <w:rStyle w:val="SubtleEmphasis"/>
        </w:rPr>
        <w:t xml:space="preserve">If there is no technical mechanism to prevent changes to the model in production (e.g., if the model is implemented using </w:t>
      </w:r>
      <w:r w:rsidR="00136089">
        <w:rPr>
          <w:rStyle w:val="SubtleEmphasis"/>
        </w:rPr>
        <w:t xml:space="preserve">Python </w:t>
      </w:r>
      <w:r>
        <w:rPr>
          <w:rStyle w:val="SubtleEmphasis"/>
        </w:rPr>
        <w:t>code), describe any checks performed to verify that no unauthorized changes have been made since the last approved update or use of the model (such as code comparisons).</w:t>
      </w:r>
    </w:p>
    <w:p w14:paraId="2A664128" w14:textId="77777777" w:rsidR="00B73CA5" w:rsidRDefault="00B73CA5" w:rsidP="00B73CA5">
      <w:pPr>
        <w:rPr>
          <w:rStyle w:val="SubtleEmphasis"/>
        </w:rPr>
      </w:pPr>
    </w:p>
    <w:p w14:paraId="67EEF637"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1D9C9982" w14:textId="77777777" w:rsidR="00A053CC" w:rsidRPr="00A053CC" w:rsidRDefault="00A053CC" w:rsidP="009A13B1">
      <w:pPr>
        <w:shd w:val="clear" w:color="auto" w:fill="DAEEF3" w:themeFill="accent5" w:themeFillTint="33"/>
        <w:jc w:val="both"/>
        <w:rPr>
          <w:rFonts w:ascii="Aptos Narrow" w:hAnsi="Aptos Narrow"/>
        </w:rPr>
      </w:pPr>
      <w:r w:rsidRPr="00A053CC">
        <w:rPr>
          <w:rFonts w:ascii="Aptos Narrow" w:hAnsi="Aptos Narrow"/>
        </w:rPr>
        <w:t>The LexisNexis Fraud Intelligence (LNFI) model ensures robust access controls and security protocols to safeguard the integrity and confidentiality of the model and its associated data. Access to the model is tightly controlled through role-based permissions, which ensure that only authorized personnel can interact with the model or access sensitive data. This includes both internal staff and any third-party vendors who may be involved in the model's maintenance or use. The system is designed to restrict access to certain functionalities, such as training, model updates, or data inputs, based on a user's role and responsibility, preventing unauthorized modifications or misuse.</w:t>
      </w:r>
    </w:p>
    <w:p w14:paraId="1BB9CD4C" w14:textId="77777777" w:rsidR="00A053CC" w:rsidRPr="00A053CC" w:rsidRDefault="00A053CC" w:rsidP="009A13B1">
      <w:pPr>
        <w:shd w:val="clear" w:color="auto" w:fill="DAEEF3" w:themeFill="accent5" w:themeFillTint="33"/>
        <w:jc w:val="both"/>
        <w:rPr>
          <w:rFonts w:ascii="Aptos Narrow" w:hAnsi="Aptos Narrow"/>
        </w:rPr>
      </w:pPr>
      <w:r w:rsidRPr="00A053CC">
        <w:rPr>
          <w:rFonts w:ascii="Aptos Narrow" w:hAnsi="Aptos Narrow"/>
        </w:rPr>
        <w:t>To further protect the model, sensitive data used in the model development and production processes is encrypted during storage and transmission. Data security is reinforced through secure authentication mechanisms, such as multi-factor authentication (MFA), which ensures that only verified users can access the model's operational environment. Additionally, all interactions with the model are logged to provide a clear audit trail of who accessed the system, what actions they performed, and when these actions took place. This audit trail is vital for monitoring and reviewing access to the model, ensuring compliance with internal and regulatory standards.</w:t>
      </w:r>
    </w:p>
    <w:p w14:paraId="42059182" w14:textId="77777777" w:rsidR="00A053CC" w:rsidRPr="00A053CC" w:rsidRDefault="00A053CC" w:rsidP="009A13B1">
      <w:pPr>
        <w:shd w:val="clear" w:color="auto" w:fill="DAEEF3" w:themeFill="accent5" w:themeFillTint="33"/>
        <w:jc w:val="both"/>
        <w:rPr>
          <w:rFonts w:ascii="Aptos Narrow" w:hAnsi="Aptos Narrow"/>
        </w:rPr>
      </w:pPr>
      <w:r w:rsidRPr="00A053CC">
        <w:rPr>
          <w:rFonts w:ascii="Aptos Narrow" w:hAnsi="Aptos Narrow"/>
        </w:rPr>
        <w:t>Regular security reviews and updates are conducted to keep up with emerging threats and vulnerabilities. The security measures are aligned with industry standards and best practices, such as encryption protocols and data protection regulations, ensuring that both the model’s integrity and its outputs are safeguarded. These comprehensive access and security measures are essential for maintaining the reliability and trustworthiness of the LNFI model and ensuring that it operates within a secure and compliant environment.</w:t>
      </w:r>
    </w:p>
    <w:p w14:paraId="5F11239D" w14:textId="77777777" w:rsidR="00A053CC" w:rsidRDefault="00A053CC" w:rsidP="009A13B1">
      <w:pPr>
        <w:shd w:val="clear" w:color="auto" w:fill="DAEEF3" w:themeFill="accent5" w:themeFillTint="33"/>
        <w:jc w:val="both"/>
        <w:rPr>
          <w:rFonts w:ascii="Aptos Narrow" w:hAnsi="Aptos Narrow"/>
        </w:rPr>
      </w:pPr>
    </w:p>
    <w:p w14:paraId="127FCD14" w14:textId="6416F064" w:rsidR="00A053CC" w:rsidRPr="00A053CC" w:rsidRDefault="00A053CC" w:rsidP="009A13B1">
      <w:pPr>
        <w:shd w:val="clear" w:color="auto" w:fill="DAEEF3" w:themeFill="accent5" w:themeFillTint="33"/>
        <w:jc w:val="both"/>
        <w:rPr>
          <w:rFonts w:ascii="Aptos Narrow" w:hAnsi="Aptos Narrow"/>
          <w:b/>
          <w:bCs/>
        </w:rPr>
      </w:pPr>
      <w:r w:rsidRPr="00A053CC">
        <w:rPr>
          <w:rFonts w:ascii="Aptos Narrow" w:hAnsi="Aptos Narrow"/>
          <w:b/>
          <w:bCs/>
        </w:rPr>
        <w:t>Regulatory Compliance</w:t>
      </w:r>
    </w:p>
    <w:p w14:paraId="4BEB29F1" w14:textId="725920C4" w:rsidR="00A053CC" w:rsidRPr="00A053CC" w:rsidRDefault="00A053CC" w:rsidP="009A13B1">
      <w:pPr>
        <w:shd w:val="clear" w:color="auto" w:fill="DAEEF3" w:themeFill="accent5" w:themeFillTint="33"/>
        <w:jc w:val="both"/>
        <w:rPr>
          <w:rFonts w:ascii="Aptos Narrow" w:hAnsi="Aptos Narrow"/>
        </w:rPr>
      </w:pPr>
      <w:r w:rsidRPr="00A053CC">
        <w:rPr>
          <w:rFonts w:ascii="Aptos Narrow" w:hAnsi="Aptos Narrow"/>
        </w:rPr>
        <w:t xml:space="preserve">The model access framework adheres to </w:t>
      </w:r>
      <w:r w:rsidR="00193EB8" w:rsidRPr="00A053CC">
        <w:rPr>
          <w:rFonts w:ascii="Aptos Narrow" w:hAnsi="Aptos Narrow"/>
        </w:rPr>
        <w:t>industry’s</w:t>
      </w:r>
      <w:r w:rsidRPr="00A053CC">
        <w:rPr>
          <w:rFonts w:ascii="Aptos Narrow" w:hAnsi="Aptos Narrow"/>
        </w:rPr>
        <w:t xml:space="preserve"> best practices and complies with data protection regulations, such as the General Data Protection Regulation (GDPR) and the California Consumer Privacy Act (CCPA). These measures ensure that sensitive data is handled responsibly.</w:t>
      </w:r>
    </w:p>
    <w:p w14:paraId="0A114A46" w14:textId="77777777" w:rsidR="00A053CC" w:rsidRDefault="00A053CC" w:rsidP="009A13B1">
      <w:pPr>
        <w:shd w:val="clear" w:color="auto" w:fill="DAEEF3" w:themeFill="accent5" w:themeFillTint="33"/>
        <w:jc w:val="both"/>
        <w:rPr>
          <w:rFonts w:ascii="Aptos Narrow" w:hAnsi="Aptos Narrow"/>
        </w:rPr>
      </w:pPr>
    </w:p>
    <w:p w14:paraId="599D4574" w14:textId="65B246F9" w:rsidR="00EB13CD" w:rsidRDefault="00EB13CD" w:rsidP="009A13B1">
      <w:pPr>
        <w:shd w:val="clear" w:color="auto" w:fill="DAEEF3" w:themeFill="accent5" w:themeFillTint="33"/>
        <w:jc w:val="both"/>
        <w:rPr>
          <w:rFonts w:ascii="Aptos Narrow" w:hAnsi="Aptos Narrow"/>
        </w:rPr>
      </w:pPr>
      <w:r w:rsidRPr="00C0713F">
        <w:rPr>
          <w:rFonts w:ascii="Aptos Narrow" w:hAnsi="Aptos Narrow"/>
          <w:b/>
          <w:bCs/>
        </w:rPr>
        <w:t>For more details kindly refer to “</w:t>
      </w:r>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
    <w:p w14:paraId="41A50487" w14:textId="398F7932" w:rsidR="007177F9" w:rsidRDefault="007177F9" w:rsidP="009A13B1">
      <w:pPr>
        <w:shd w:val="clear" w:color="auto" w:fill="DAEEF3" w:themeFill="accent5" w:themeFillTint="33"/>
        <w:jc w:val="both"/>
        <w:rPr>
          <w:rFonts w:ascii="Aptos Narrow" w:hAnsi="Aptos Narrow"/>
        </w:rPr>
      </w:pPr>
      <w:r>
        <w:rPr>
          <w:rFonts w:ascii="Aptos Narrow" w:hAnsi="Aptos Narrow"/>
        </w:rPr>
        <w:object w:dxaOrig="1538" w:dyaOrig="993" w14:anchorId="72AB880E">
          <v:shape id="_x0000_i1069" type="#_x0000_t75" style="width:79.5pt;height:50.25pt" o:ole="">
            <v:imagedata r:id="rId13" o:title=""/>
          </v:shape>
          <o:OLEObject Type="Embed" ProgID="AcroExch.Document.DC" ShapeID="_x0000_i1069" DrawAspect="Icon" ObjectID="_1795962276" r:id="rId76"/>
        </w:object>
      </w:r>
    </w:p>
    <w:p w14:paraId="633619E6" w14:textId="77777777" w:rsidR="00B73CA5" w:rsidRDefault="00B73CA5" w:rsidP="00B73CA5">
      <w:pPr>
        <w:shd w:val="clear" w:color="auto" w:fill="DAEEF3" w:themeFill="accent5" w:themeFillTint="33"/>
        <w:rPr>
          <w:rFonts w:ascii="Aptos Narrow" w:hAnsi="Aptos Narrow"/>
        </w:rPr>
      </w:pPr>
    </w:p>
    <w:p w14:paraId="7A6E87A1" w14:textId="77777777" w:rsidR="00F5605C" w:rsidRDefault="00F5605C" w:rsidP="004F5D88"/>
    <w:p w14:paraId="6D52BCFE" w14:textId="400C375A" w:rsidR="00F5605C" w:rsidRDefault="00F5605C" w:rsidP="00836691">
      <w:pPr>
        <w:pStyle w:val="Heading3"/>
      </w:pPr>
      <w:bookmarkStart w:id="952" w:name="_Toc163230547"/>
      <w:r>
        <w:rPr>
          <w:rFonts w:hint="eastAsia"/>
        </w:rPr>
        <w:t>Production Deployment</w:t>
      </w:r>
      <w:bookmarkEnd w:id="952"/>
    </w:p>
    <w:p w14:paraId="16465D28" w14:textId="1A2AA9EF" w:rsidR="00F5605C" w:rsidRPr="00F5605C" w:rsidRDefault="00F5605C" w:rsidP="00F5605C">
      <w:r>
        <w:rPr>
          <w:rStyle w:val="SubtleEmphasis"/>
        </w:rPr>
        <w:t>Describe the production deployment process for the new model or changed model, including related controls.</w:t>
      </w:r>
    </w:p>
    <w:p w14:paraId="7D69D4C7" w14:textId="77777777" w:rsidR="00B73CA5" w:rsidRDefault="00B73CA5" w:rsidP="00B73CA5">
      <w:pPr>
        <w:rPr>
          <w:rStyle w:val="SubtleEmphasis"/>
        </w:rPr>
      </w:pPr>
    </w:p>
    <w:p w14:paraId="624ABAD9"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0F648BAC" w14:textId="77777777" w:rsidR="00583416" w:rsidRPr="001D0FAF" w:rsidRDefault="00583416" w:rsidP="009A13B1">
      <w:pPr>
        <w:shd w:val="clear" w:color="auto" w:fill="DAEEF3" w:themeFill="accent5" w:themeFillTint="33"/>
        <w:jc w:val="both"/>
        <w:rPr>
          <w:rFonts w:ascii="Aptos Narrow" w:hAnsi="Aptos Narrow"/>
        </w:rPr>
      </w:pPr>
      <w:r w:rsidRPr="001D0FAF">
        <w:rPr>
          <w:rFonts w:ascii="Aptos Narrow" w:hAnsi="Aptos Narrow"/>
        </w:rPr>
        <w:t>When a model is moved into production, the model undergoes extensive testing to make sure that the</w:t>
      </w:r>
      <w:r>
        <w:rPr>
          <w:rFonts w:ascii="Aptos Narrow" w:hAnsi="Aptos Narrow"/>
        </w:rPr>
        <w:t xml:space="preserve"> </w:t>
      </w:r>
      <w:r w:rsidRPr="001D0FAF">
        <w:rPr>
          <w:rFonts w:ascii="Aptos Narrow" w:hAnsi="Aptos Narrow"/>
        </w:rPr>
        <w:t>scoring code that is implemented matches the scoring code that was developed.</w:t>
      </w:r>
    </w:p>
    <w:p w14:paraId="1F4F0D45" w14:textId="77777777" w:rsidR="00583416" w:rsidRDefault="00583416" w:rsidP="009A13B1">
      <w:pPr>
        <w:shd w:val="clear" w:color="auto" w:fill="DAEEF3" w:themeFill="accent5" w:themeFillTint="33"/>
        <w:jc w:val="both"/>
        <w:rPr>
          <w:rFonts w:ascii="Aptos Narrow" w:hAnsi="Aptos Narrow"/>
        </w:rPr>
      </w:pPr>
      <w:r w:rsidRPr="001D0FAF">
        <w:rPr>
          <w:rFonts w:ascii="Aptos Narrow" w:hAnsi="Aptos Narrow"/>
        </w:rPr>
        <w:t>A large test dataset of more than 100,000 records is used for testing. The test dataset was created</w:t>
      </w:r>
      <w:r>
        <w:rPr>
          <w:rFonts w:ascii="Aptos Narrow" w:hAnsi="Aptos Narrow"/>
        </w:rPr>
        <w:t xml:space="preserve"> </w:t>
      </w:r>
      <w:r w:rsidRPr="001D0FAF">
        <w:rPr>
          <w:rFonts w:ascii="Aptos Narrow" w:hAnsi="Aptos Narrow"/>
        </w:rPr>
        <w:t>by selecting input characteristics that maximize the distribution of the attributes that are used for</w:t>
      </w:r>
      <w:r>
        <w:rPr>
          <w:rFonts w:ascii="Aptos Narrow" w:hAnsi="Aptos Narrow"/>
        </w:rPr>
        <w:t xml:space="preserve"> </w:t>
      </w:r>
      <w:r w:rsidRPr="001D0FAF">
        <w:rPr>
          <w:rFonts w:ascii="Aptos Narrow" w:hAnsi="Aptos Narrow"/>
        </w:rPr>
        <w:t>modeling. Other records are included in the test dataset to ensure that specific risky, but rare, conditions</w:t>
      </w:r>
      <w:r>
        <w:rPr>
          <w:rFonts w:ascii="Aptos Narrow" w:hAnsi="Aptos Narrow"/>
        </w:rPr>
        <w:t xml:space="preserve"> </w:t>
      </w:r>
      <w:r w:rsidRPr="001D0FAF">
        <w:rPr>
          <w:rFonts w:ascii="Aptos Narrow" w:hAnsi="Aptos Narrow"/>
        </w:rPr>
        <w:t>are adequately represented. The records in the test dataset are run through the development and</w:t>
      </w:r>
      <w:r>
        <w:rPr>
          <w:rFonts w:ascii="Aptos Narrow" w:hAnsi="Aptos Narrow"/>
        </w:rPr>
        <w:t xml:space="preserve"> </w:t>
      </w:r>
      <w:r w:rsidRPr="001D0FAF">
        <w:rPr>
          <w:rFonts w:ascii="Aptos Narrow" w:hAnsi="Aptos Narrow"/>
        </w:rPr>
        <w:t>production scoring code. The intermediate values, final score, and warning codes are compared on a</w:t>
      </w:r>
      <w:r>
        <w:rPr>
          <w:rFonts w:ascii="Aptos Narrow" w:hAnsi="Aptos Narrow"/>
        </w:rPr>
        <w:t xml:space="preserve"> </w:t>
      </w:r>
      <w:r w:rsidRPr="001D0FAF">
        <w:rPr>
          <w:rFonts w:ascii="Aptos Narrow" w:hAnsi="Aptos Narrow"/>
        </w:rPr>
        <w:t>record-by-record basis to ensure that the production version of the scoring code is accurate.</w:t>
      </w:r>
    </w:p>
    <w:p w14:paraId="02B7BC65" w14:textId="77777777" w:rsidR="00583416" w:rsidRDefault="00583416" w:rsidP="009A13B1">
      <w:pPr>
        <w:shd w:val="clear" w:color="auto" w:fill="DAEEF3" w:themeFill="accent5" w:themeFillTint="33"/>
        <w:jc w:val="both"/>
        <w:rPr>
          <w:rFonts w:ascii="Aptos Narrow" w:hAnsi="Aptos Narrow"/>
        </w:rPr>
      </w:pPr>
      <w:r>
        <w:rPr>
          <w:rFonts w:ascii="Aptos Narrow" w:hAnsi="Aptos Narrow"/>
        </w:rPr>
        <w:t xml:space="preserve">The testing confirmed that the production version of the scoring code accurately reflected the developed model, with no discrepancies identified. This validated the model’s readiness for operational deployment. </w:t>
      </w:r>
    </w:p>
    <w:p w14:paraId="4606D6A0" w14:textId="77777777" w:rsidR="00583416" w:rsidRDefault="00583416" w:rsidP="009A13B1">
      <w:pPr>
        <w:shd w:val="clear" w:color="auto" w:fill="DAEEF3" w:themeFill="accent5" w:themeFillTint="33"/>
        <w:jc w:val="both"/>
        <w:rPr>
          <w:rFonts w:ascii="Aptos Narrow" w:hAnsi="Aptos Narrow"/>
        </w:rPr>
      </w:pPr>
    </w:p>
    <w:p w14:paraId="239B460D" w14:textId="717CADD6" w:rsidR="00EB13CD" w:rsidRDefault="00EB13CD" w:rsidP="009A13B1">
      <w:pPr>
        <w:shd w:val="clear" w:color="auto" w:fill="DAEEF3" w:themeFill="accent5" w:themeFillTint="33"/>
        <w:jc w:val="both"/>
        <w:rPr>
          <w:rFonts w:ascii="Aptos Narrow" w:hAnsi="Aptos Narrow"/>
        </w:rPr>
      </w:pPr>
      <w:r w:rsidRPr="00C0713F">
        <w:rPr>
          <w:rFonts w:ascii="Aptos Narrow" w:hAnsi="Aptos Narrow"/>
          <w:b/>
          <w:bCs/>
        </w:rPr>
        <w:t>For more details kindly refer to “</w:t>
      </w:r>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
    <w:p w14:paraId="28C8279A" w14:textId="2B8EF447" w:rsidR="00441C6E" w:rsidRDefault="00441C6E" w:rsidP="009A13B1">
      <w:pPr>
        <w:shd w:val="clear" w:color="auto" w:fill="DAEEF3" w:themeFill="accent5" w:themeFillTint="33"/>
        <w:jc w:val="both"/>
        <w:rPr>
          <w:rFonts w:ascii="Aptos Narrow" w:hAnsi="Aptos Narrow"/>
        </w:rPr>
      </w:pPr>
      <w:r>
        <w:rPr>
          <w:rFonts w:ascii="Aptos Narrow" w:hAnsi="Aptos Narrow"/>
        </w:rPr>
        <w:object w:dxaOrig="1538" w:dyaOrig="993" w14:anchorId="21A3FF89">
          <v:shape id="_x0000_i1070" type="#_x0000_t75" style="width:79.5pt;height:50.25pt" o:ole="">
            <v:imagedata r:id="rId13" o:title=""/>
          </v:shape>
          <o:OLEObject Type="Embed" ProgID="AcroExch.Document.DC" ShapeID="_x0000_i1070" DrawAspect="Icon" ObjectID="_1795962277" r:id="rId77"/>
        </w:object>
      </w:r>
    </w:p>
    <w:p w14:paraId="56A0C33C" w14:textId="77777777" w:rsidR="00B73CA5" w:rsidRDefault="00B73CA5" w:rsidP="009A13B1">
      <w:pPr>
        <w:shd w:val="clear" w:color="auto" w:fill="DAEEF3" w:themeFill="accent5" w:themeFillTint="33"/>
        <w:jc w:val="both"/>
        <w:rPr>
          <w:rFonts w:ascii="Aptos Narrow" w:hAnsi="Aptos Narrow"/>
        </w:rPr>
      </w:pPr>
    </w:p>
    <w:p w14:paraId="40743E91" w14:textId="77777777" w:rsidR="00F5605C" w:rsidRDefault="00F5605C" w:rsidP="004F5D88"/>
    <w:p w14:paraId="4759EFA2" w14:textId="5FF10665" w:rsidR="00F5605C" w:rsidRDefault="00B73CA5" w:rsidP="00836691">
      <w:pPr>
        <w:pStyle w:val="Heading3"/>
      </w:pPr>
      <w:bookmarkStart w:id="953" w:name="_Toc163230548"/>
      <w:r>
        <w:rPr>
          <w:rFonts w:hint="eastAsia"/>
        </w:rPr>
        <w:t>Model Usage C</w:t>
      </w:r>
      <w:r>
        <w:t>o</w:t>
      </w:r>
      <w:r>
        <w:rPr>
          <w:rFonts w:hint="eastAsia"/>
        </w:rPr>
        <w:t>ntrols</w:t>
      </w:r>
      <w:bookmarkEnd w:id="953"/>
    </w:p>
    <w:p w14:paraId="76C3A790" w14:textId="5D140AA7" w:rsidR="00B73CA5" w:rsidRPr="00B73CA5" w:rsidRDefault="00B73CA5" w:rsidP="00B73CA5">
      <w:r>
        <w:rPr>
          <w:rStyle w:val="SubtleEmphasis"/>
        </w:rPr>
        <w:t>Describe the controls related to model usage, such as verification of inputs (including reconciliation to the general ledger or other reference data, as applicable), confirmation of successful model execution (e.g., all input records were processed, output values are within valid ranges), completion of hand-offs to downstream users of the model’s outputs, etc.</w:t>
      </w:r>
    </w:p>
    <w:p w14:paraId="2BCF0AF4" w14:textId="77777777" w:rsidR="00B73CA5" w:rsidRDefault="00B73CA5" w:rsidP="00B73CA5">
      <w:pPr>
        <w:rPr>
          <w:rStyle w:val="SubtleEmphasis"/>
        </w:rPr>
      </w:pPr>
    </w:p>
    <w:p w14:paraId="25344BC0"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53D12528" w14:textId="77777777" w:rsidR="00A053CC" w:rsidRPr="00A053CC" w:rsidRDefault="00A053CC" w:rsidP="009A13B1">
      <w:pPr>
        <w:shd w:val="clear" w:color="auto" w:fill="DAEEF3" w:themeFill="accent5" w:themeFillTint="33"/>
        <w:jc w:val="both"/>
        <w:rPr>
          <w:rFonts w:ascii="Aptos Narrow" w:hAnsi="Aptos Narrow"/>
        </w:rPr>
      </w:pPr>
      <w:r w:rsidRPr="00A053CC">
        <w:rPr>
          <w:rFonts w:ascii="Aptos Narrow" w:hAnsi="Aptos Narrow"/>
        </w:rPr>
        <w:t>The LexisNexis Fraud Intelligence (LNFI) model has well-defined usage controls to ensure its proper operation, the reliability of its inputs and outputs, and smooth integration into downstream processes. Before execution, input data undergoes rigorous validation to ensure alignment with expected formats, completeness, and consistency. Any missing or anomalous values are addressed through imputation or flagged for further review, ensuring the integrity of the data entering the model.</w:t>
      </w:r>
    </w:p>
    <w:p w14:paraId="198B427B" w14:textId="77777777" w:rsidR="00A053CC" w:rsidRPr="00A053CC" w:rsidRDefault="00A053CC" w:rsidP="009A13B1">
      <w:pPr>
        <w:shd w:val="clear" w:color="auto" w:fill="DAEEF3" w:themeFill="accent5" w:themeFillTint="33"/>
        <w:jc w:val="both"/>
        <w:rPr>
          <w:rFonts w:ascii="Aptos Narrow" w:hAnsi="Aptos Narrow"/>
        </w:rPr>
      </w:pPr>
      <w:r w:rsidRPr="00A053CC">
        <w:rPr>
          <w:rFonts w:ascii="Aptos Narrow" w:hAnsi="Aptos Narrow"/>
        </w:rPr>
        <w:t xml:space="preserve">During execution, the process is closely monitored to confirm successful completion. System logs record critical details, including start and end times, and any errors encountered trigger automated alerts to facilitate timely </w:t>
      </w:r>
      <w:r w:rsidRPr="00A053CC">
        <w:rPr>
          <w:rFonts w:ascii="Aptos Narrow" w:hAnsi="Aptos Narrow"/>
        </w:rPr>
        <w:lastRenderedPageBreak/>
        <w:t>resolution. Following execution, outputs such as risk scores and warning codes are systematically validated. These outputs are checked for consistency and expected distributions, and summary reports are generated to confirm their accuracy and readiness for downstream use.</w:t>
      </w:r>
    </w:p>
    <w:p w14:paraId="0E821F16" w14:textId="38F5A1F0" w:rsidR="00A053CC" w:rsidRPr="00A053CC" w:rsidRDefault="00A053CC" w:rsidP="009A13B1">
      <w:pPr>
        <w:shd w:val="clear" w:color="auto" w:fill="DAEEF3" w:themeFill="accent5" w:themeFillTint="33"/>
        <w:jc w:val="both"/>
        <w:rPr>
          <w:rFonts w:ascii="Aptos Narrow" w:hAnsi="Aptos Narrow"/>
        </w:rPr>
      </w:pPr>
      <w:r w:rsidRPr="00A053CC">
        <w:rPr>
          <w:rFonts w:ascii="Aptos Narrow" w:hAnsi="Aptos Narrow"/>
        </w:rPr>
        <w:t xml:space="preserve">Model outputs are securely transmitted to downstream systems, where they are integrated into operational workflows. The integration process is monitored to ensure that </w:t>
      </w:r>
      <w:r w:rsidR="00193EB8" w:rsidRPr="00A053CC">
        <w:rPr>
          <w:rFonts w:ascii="Aptos Narrow" w:hAnsi="Aptos Narrow"/>
        </w:rPr>
        <w:t>output is</w:t>
      </w:r>
      <w:r w:rsidRPr="00A053CC">
        <w:rPr>
          <w:rFonts w:ascii="Aptos Narrow" w:hAnsi="Aptos Narrow"/>
        </w:rPr>
        <w:t xml:space="preserve"> received and usable by end-users. Standardized reports, including score distributions and warning code summaries, are reviewed and distributed, providing stakeholders with clear insights derived from the model's operation.</w:t>
      </w:r>
    </w:p>
    <w:p w14:paraId="65180FCD" w14:textId="0A461296" w:rsidR="00A053CC" w:rsidRPr="00A053CC" w:rsidRDefault="00A053CC" w:rsidP="009A13B1">
      <w:pPr>
        <w:shd w:val="clear" w:color="auto" w:fill="DAEEF3" w:themeFill="accent5" w:themeFillTint="33"/>
        <w:jc w:val="both"/>
        <w:rPr>
          <w:rFonts w:ascii="Aptos Narrow" w:hAnsi="Aptos Narrow"/>
        </w:rPr>
      </w:pPr>
      <w:r w:rsidRPr="00A053CC">
        <w:rPr>
          <w:rFonts w:ascii="Aptos Narrow" w:hAnsi="Aptos Narrow"/>
        </w:rPr>
        <w:t>To ensure continuous alignment with operational requirements, periodic post-execution reviews are conducted. These reviews assess the overall process, identify any discrepancies, and suggest improvements. All model usage procedures are documented and subject to regular audits, ensuring</w:t>
      </w:r>
      <w:r>
        <w:rPr>
          <w:rFonts w:ascii="Aptos Narrow" w:hAnsi="Aptos Narrow"/>
        </w:rPr>
        <w:t xml:space="preserve"> </w:t>
      </w:r>
      <w:r w:rsidRPr="00A053CC">
        <w:rPr>
          <w:rFonts w:ascii="Aptos Narrow" w:hAnsi="Aptos Narrow"/>
        </w:rPr>
        <w:t>compliance with internal guidelines and regulatory standards while maintaining the reliability and efficiency of the model's usage framework.</w:t>
      </w:r>
    </w:p>
    <w:p w14:paraId="6D442CF1" w14:textId="77777777" w:rsidR="00C56D03" w:rsidRDefault="00C56D03" w:rsidP="009A13B1">
      <w:pPr>
        <w:shd w:val="clear" w:color="auto" w:fill="DAEEF3" w:themeFill="accent5" w:themeFillTint="33"/>
        <w:jc w:val="both"/>
        <w:rPr>
          <w:rFonts w:ascii="Aptos Narrow" w:hAnsi="Aptos Narrow"/>
        </w:rPr>
      </w:pPr>
    </w:p>
    <w:p w14:paraId="106C85DC" w14:textId="77777777" w:rsidR="00B73CA5" w:rsidRDefault="00B73CA5" w:rsidP="00B73CA5">
      <w:pPr>
        <w:shd w:val="clear" w:color="auto" w:fill="DAEEF3" w:themeFill="accent5" w:themeFillTint="33"/>
        <w:rPr>
          <w:rFonts w:ascii="Aptos Narrow" w:hAnsi="Aptos Narrow"/>
        </w:rPr>
      </w:pPr>
    </w:p>
    <w:p w14:paraId="0680571D" w14:textId="77777777" w:rsidR="00F5605C" w:rsidRDefault="00F5605C" w:rsidP="004F5D88"/>
    <w:p w14:paraId="3A20259E" w14:textId="114EDD83" w:rsidR="00F5605C" w:rsidRDefault="00B73CA5" w:rsidP="00836691">
      <w:pPr>
        <w:pStyle w:val="Heading3"/>
      </w:pPr>
      <w:bookmarkStart w:id="954" w:name="_Toc163230549"/>
      <w:r>
        <w:rPr>
          <w:rFonts w:hint="eastAsia"/>
        </w:rPr>
        <w:t>Model Backup</w:t>
      </w:r>
      <w:bookmarkEnd w:id="954"/>
    </w:p>
    <w:p w14:paraId="5DC4E464" w14:textId="523791EF" w:rsidR="00F5605C" w:rsidRDefault="00B73CA5" w:rsidP="004F5D88">
      <w:r>
        <w:rPr>
          <w:rStyle w:val="SubtleEmphasis"/>
        </w:rPr>
        <w:t>Provide the model backup procedures, including parties involved and frequency, and describe how the model owner has determined that the procedures are functioning correctly.</w:t>
      </w:r>
    </w:p>
    <w:p w14:paraId="3BCC091D" w14:textId="77777777" w:rsidR="00B73CA5" w:rsidRDefault="00B73CA5" w:rsidP="00B73CA5">
      <w:pPr>
        <w:rPr>
          <w:rStyle w:val="SubtleEmphasis"/>
        </w:rPr>
      </w:pPr>
      <w:bookmarkStart w:id="955" w:name="OLE_LINK57"/>
    </w:p>
    <w:p w14:paraId="6194D174"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3DE5E86B" w14:textId="6B6B49FF" w:rsidR="00802253" w:rsidRDefault="00802253" w:rsidP="009A13B1">
      <w:pPr>
        <w:shd w:val="clear" w:color="auto" w:fill="DAEEF3" w:themeFill="accent5" w:themeFillTint="33"/>
        <w:jc w:val="both"/>
        <w:rPr>
          <w:rFonts w:ascii="Aptos Narrow" w:hAnsi="Aptos Narrow"/>
        </w:rPr>
      </w:pPr>
      <w:r w:rsidRPr="00802253">
        <w:rPr>
          <w:rFonts w:ascii="Aptos Narrow" w:hAnsi="Aptos Narrow"/>
        </w:rPr>
        <w:t xml:space="preserve">The model backup procedures at LexisNexis involve multiple parties, including the IT and security teams, development teams, and the Enterprise Business Continuity Office (EBCO). Critical systems and data are regularly backed up, with high availability applications having their data replicated between primary and secondary sites to ensure minimal data loss and quick recovery. The backup procedures include data replication to secondary data centers located over 500 miles away from primary sites in the US, regular testing of failover and fallback processes, and secure storage of encrypted backups. Disaster recovery plans are detailed and regularly updated, with frequent tests to ensure their effectiveness. The EBCO conducts regular reviews and audits of the backup procedures, and disaster recovery tests are performed to verify compliance with Recovery Time Objectives (RTO) and Recovery Point Objectives (RPO). Continuous monitoring and reporting provide visibility into the status of backups, and feedback from tests and real incidents is used to improve the procedures. These measures ensure that the model backups are reliable, secure, and can be restored quickly in the event of </w:t>
      </w:r>
      <w:r w:rsidR="00193EB8" w:rsidRPr="00802253">
        <w:rPr>
          <w:rFonts w:ascii="Aptos Narrow" w:hAnsi="Aptos Narrow"/>
        </w:rPr>
        <w:t>disruption</w:t>
      </w:r>
      <w:r w:rsidRPr="00802253">
        <w:rPr>
          <w:rFonts w:ascii="Aptos Narrow" w:hAnsi="Aptos Narrow"/>
        </w:rPr>
        <w:t>.</w:t>
      </w:r>
    </w:p>
    <w:p w14:paraId="26B38849" w14:textId="77777777" w:rsidR="00C56D03" w:rsidRDefault="00C56D03" w:rsidP="009A13B1">
      <w:pPr>
        <w:shd w:val="clear" w:color="auto" w:fill="DAEEF3" w:themeFill="accent5" w:themeFillTint="33"/>
        <w:jc w:val="both"/>
        <w:rPr>
          <w:rFonts w:ascii="Aptos Narrow" w:hAnsi="Aptos Narrow"/>
        </w:rPr>
      </w:pPr>
    </w:p>
    <w:p w14:paraId="6584EE25" w14:textId="7A89B11E" w:rsidR="00EB13CD" w:rsidRDefault="00EB13CD" w:rsidP="00EB13CD">
      <w:pPr>
        <w:shd w:val="clear" w:color="auto" w:fill="DAEEF3" w:themeFill="accent5" w:themeFillTint="33"/>
        <w:rPr>
          <w:rFonts w:ascii="Aptos Narrow" w:hAnsi="Aptos Narrow"/>
        </w:rPr>
      </w:pPr>
      <w:r w:rsidRPr="00C0713F">
        <w:rPr>
          <w:rFonts w:ascii="Aptos Narrow" w:hAnsi="Aptos Narrow"/>
          <w:b/>
          <w:bCs/>
        </w:rPr>
        <w:t>For more details kindly refer t</w:t>
      </w:r>
      <w:r>
        <w:rPr>
          <w:rFonts w:ascii="Aptos Narrow" w:hAnsi="Aptos Narrow"/>
          <w:b/>
          <w:bCs/>
        </w:rPr>
        <w:t xml:space="preserve">o </w:t>
      </w:r>
      <w:r>
        <w:rPr>
          <w:rFonts w:ascii="Aptos Narrow" w:hAnsi="Aptos Narrow"/>
        </w:rPr>
        <w:t>“</w:t>
      </w:r>
      <w:r w:rsidRPr="00EB13CD">
        <w:rPr>
          <w:rFonts w:ascii="Aptos Narrow" w:hAnsi="Aptos Narrow"/>
        </w:rPr>
        <w:t>2023_LNRS_BCOverview_Tech_Resilience_IT.pdf</w:t>
      </w:r>
      <w:r>
        <w:rPr>
          <w:rFonts w:ascii="Aptos Narrow" w:hAnsi="Aptos Narrow"/>
        </w:rPr>
        <w:t>” &amp; “</w:t>
      </w:r>
      <w:r w:rsidRPr="00EB13CD">
        <w:rPr>
          <w:rFonts w:ascii="Aptos Narrow" w:hAnsi="Aptos Narrow"/>
        </w:rPr>
        <w:t>LexisNexis_Business_Continuity_Disaster_Recovery_Assessment_Dec_18_2023_13_23 (1).pdf</w:t>
      </w:r>
      <w:r>
        <w:rPr>
          <w:rFonts w:ascii="Aptos Narrow" w:hAnsi="Aptos Narrow"/>
        </w:rPr>
        <w:t>”</w:t>
      </w:r>
      <w:r w:rsidRPr="00EB13CD">
        <w:rPr>
          <w:rFonts w:ascii="Aptos Narrow" w:hAnsi="Aptos Narrow"/>
        </w:rPr>
        <w:tab/>
      </w:r>
      <w:r>
        <w:rPr>
          <w:rFonts w:ascii="Aptos Narrow" w:hAnsi="Aptos Narrow"/>
        </w:rPr>
        <w:t>.</w:t>
      </w:r>
    </w:p>
    <w:p w14:paraId="3B3422C4" w14:textId="1461629E" w:rsidR="00441C6E" w:rsidRDefault="00441C6E" w:rsidP="009A13B1">
      <w:pPr>
        <w:shd w:val="clear" w:color="auto" w:fill="DAEEF3" w:themeFill="accent5" w:themeFillTint="33"/>
        <w:jc w:val="both"/>
        <w:rPr>
          <w:rFonts w:ascii="Aptos Narrow" w:hAnsi="Aptos Narrow"/>
        </w:rPr>
      </w:pPr>
      <w:r>
        <w:rPr>
          <w:rFonts w:ascii="Aptos Narrow" w:hAnsi="Aptos Narrow"/>
        </w:rPr>
        <w:object w:dxaOrig="1538" w:dyaOrig="993" w14:anchorId="1E5ED51A">
          <v:shape id="_x0000_i1071" type="#_x0000_t75" style="width:79.5pt;height:50.25pt" o:ole="">
            <v:imagedata r:id="rId78" o:title=""/>
          </v:shape>
          <o:OLEObject Type="Embed" ProgID="AcroExch.Document.DC" ShapeID="_x0000_i1071" DrawAspect="Icon" ObjectID="_1795962278" r:id="rId79"/>
        </w:object>
      </w:r>
      <w:r>
        <w:rPr>
          <w:rFonts w:ascii="Aptos Narrow" w:hAnsi="Aptos Narrow"/>
        </w:rPr>
        <w:object w:dxaOrig="1538" w:dyaOrig="993" w14:anchorId="7710FEFE">
          <v:shape id="_x0000_i1072" type="#_x0000_t75" style="width:79.5pt;height:50.25pt" o:ole="">
            <v:imagedata r:id="rId80" o:title=""/>
          </v:shape>
          <o:OLEObject Type="Embed" ProgID="AcroExch.Document.DC" ShapeID="_x0000_i1072" DrawAspect="Icon" ObjectID="_1795962279" r:id="rId81"/>
        </w:object>
      </w:r>
    </w:p>
    <w:p w14:paraId="5802BFCD" w14:textId="77777777" w:rsidR="00EE6D5B" w:rsidRDefault="00EE6D5B" w:rsidP="00B73CA5">
      <w:pPr>
        <w:shd w:val="clear" w:color="auto" w:fill="DAEEF3" w:themeFill="accent5" w:themeFillTint="33"/>
        <w:rPr>
          <w:rFonts w:ascii="Aptos Narrow" w:hAnsi="Aptos Narrow"/>
        </w:rPr>
      </w:pPr>
    </w:p>
    <w:bookmarkEnd w:id="955"/>
    <w:p w14:paraId="50696514" w14:textId="77777777" w:rsidR="00971E12" w:rsidRDefault="00971E12" w:rsidP="004F5D88"/>
    <w:p w14:paraId="669CF5D9" w14:textId="77777777" w:rsidR="00F5605C" w:rsidRDefault="00F5605C" w:rsidP="004F5D88"/>
    <w:p w14:paraId="48AABE2A" w14:textId="67D94BA6" w:rsidR="00F5605C" w:rsidRPr="00FA351E" w:rsidRDefault="00FA351E" w:rsidP="00A53660">
      <w:pPr>
        <w:pStyle w:val="Heading2"/>
        <w:numPr>
          <w:ilvl w:val="1"/>
          <w:numId w:val="1"/>
        </w:numPr>
        <w:pBdr>
          <w:bottom w:val="single" w:sz="6" w:space="1" w:color="auto"/>
        </w:pBdr>
        <w:shd w:val="clear" w:color="auto" w:fill="C6D9F1" w:themeFill="text2" w:themeFillTint="33"/>
        <w:spacing w:before="0"/>
        <w:ind w:left="720" w:hanging="720"/>
        <w:rPr>
          <w:rFonts w:cs="Arial"/>
          <w:szCs w:val="24"/>
        </w:rPr>
      </w:pPr>
      <w:bookmarkStart w:id="956" w:name="_Toc163230550"/>
      <w:r w:rsidRPr="00FA351E">
        <w:rPr>
          <w:rFonts w:cs="Arial"/>
          <w:szCs w:val="24"/>
        </w:rPr>
        <w:lastRenderedPageBreak/>
        <w:t>Contingency</w:t>
      </w:r>
      <w:r w:rsidRPr="00FA351E">
        <w:rPr>
          <w:rFonts w:cs="Arial" w:hint="eastAsia"/>
          <w:szCs w:val="24"/>
        </w:rPr>
        <w:t xml:space="preserve"> Plans</w:t>
      </w:r>
      <w:bookmarkEnd w:id="956"/>
    </w:p>
    <w:p w14:paraId="26AFF191" w14:textId="185599FD" w:rsidR="00F5605C" w:rsidRDefault="00FA351E" w:rsidP="00836691">
      <w:pPr>
        <w:pStyle w:val="Heading3"/>
      </w:pPr>
      <w:bookmarkStart w:id="957" w:name="_Toc163230551"/>
      <w:r>
        <w:rPr>
          <w:rFonts w:hint="eastAsia"/>
        </w:rPr>
        <w:t>Disaster Recovery Plan</w:t>
      </w:r>
      <w:bookmarkEnd w:id="957"/>
    </w:p>
    <w:p w14:paraId="03F3B834" w14:textId="4AC70A7A" w:rsidR="00FA351E" w:rsidRDefault="00FA351E" w:rsidP="00FA351E">
      <w:pPr>
        <w:rPr>
          <w:rStyle w:val="SubtleEmphasis"/>
        </w:rPr>
      </w:pPr>
      <w:r>
        <w:rPr>
          <w:rStyle w:val="SubtleEmphasis"/>
        </w:rPr>
        <w:t>Provide a reference to the disaster recovery plan or describe the plan here.</w:t>
      </w:r>
    </w:p>
    <w:p w14:paraId="423CF311" w14:textId="77777777" w:rsidR="00FA351E" w:rsidRDefault="00FA351E" w:rsidP="00FA351E">
      <w:pPr>
        <w:rPr>
          <w:rStyle w:val="SubtleEmphasis"/>
        </w:rPr>
      </w:pPr>
    </w:p>
    <w:p w14:paraId="31E6D2F4" w14:textId="77777777" w:rsidR="00F01D0A" w:rsidRDefault="00F01D0A" w:rsidP="00F01D0A">
      <w:pPr>
        <w:shd w:val="clear" w:color="auto" w:fill="DAEEF3" w:themeFill="accent5" w:themeFillTint="33"/>
        <w:jc w:val="both"/>
        <w:rPr>
          <w:rFonts w:ascii="Aptos Narrow" w:hAnsi="Aptos Narrow"/>
        </w:rPr>
      </w:pPr>
      <w:r>
        <w:rPr>
          <w:rFonts w:ascii="Aptos Narrow" w:hAnsi="Aptos Narrow"/>
        </w:rPr>
        <w:t>Model Owner:</w:t>
      </w:r>
    </w:p>
    <w:p w14:paraId="4A7B2A40" w14:textId="04A29E6F" w:rsidR="00802253" w:rsidRDefault="00802253" w:rsidP="00730E24">
      <w:pPr>
        <w:shd w:val="clear" w:color="auto" w:fill="DAEEF3" w:themeFill="accent5" w:themeFillTint="33"/>
        <w:jc w:val="both"/>
        <w:rPr>
          <w:rFonts w:ascii="Aptos Narrow" w:hAnsi="Aptos Narrow"/>
        </w:rPr>
      </w:pPr>
      <w:r w:rsidRPr="00802253">
        <w:rPr>
          <w:rFonts w:ascii="Aptos Narrow" w:hAnsi="Aptos Narrow"/>
        </w:rPr>
        <w:t>The disaster recovery plan for LexisNexis is comprehensive and ensures the resilience and continuity of critical systems and data. It involves regular backups and data replication to secondary data centers located over 500 miles away from primary sites in the US, with adjustments for local regulations in Europe and emerging markets. The plan includes multiple annual tests, such as failover and fallback exercises, mock disaster preparedness tests, and customer connectivity exercises, to ensure recovery viability. Data security is maintained through encryption and controlled access, and detailed disaster recovery plans outline the steps for responding to data loss or system failures. These plans are regularly updated and tested. Continuous monitoring and reporting provide visibility into backup status, and regular audits ensure compliance with Recovery Time Objectives (RTO) and Recovery Point Objectives (RPO). Feedback from tests and real incidents is used to improve the procedures, ensuring that LexisNexis can quickly and effectively respond to disruptions.</w:t>
      </w:r>
    </w:p>
    <w:p w14:paraId="18C8CFC1" w14:textId="77777777" w:rsidR="00C56D03" w:rsidRDefault="00C56D03" w:rsidP="00730E24">
      <w:pPr>
        <w:shd w:val="clear" w:color="auto" w:fill="DAEEF3" w:themeFill="accent5" w:themeFillTint="33"/>
        <w:jc w:val="both"/>
        <w:rPr>
          <w:rFonts w:ascii="Aptos Narrow" w:hAnsi="Aptos Narrow"/>
        </w:rPr>
      </w:pPr>
    </w:p>
    <w:p w14:paraId="6E8BB450" w14:textId="62E5EFB0" w:rsidR="00EB13CD" w:rsidRDefault="00EB13CD" w:rsidP="00EB13CD">
      <w:pPr>
        <w:shd w:val="clear" w:color="auto" w:fill="DAEEF3" w:themeFill="accent5" w:themeFillTint="33"/>
        <w:rPr>
          <w:rFonts w:ascii="Aptos Narrow" w:hAnsi="Aptos Narrow"/>
        </w:rPr>
      </w:pPr>
      <w:r w:rsidRPr="00C0713F">
        <w:rPr>
          <w:rFonts w:ascii="Aptos Narrow" w:hAnsi="Aptos Narrow"/>
          <w:b/>
          <w:bCs/>
        </w:rPr>
        <w:t>For more details kindly refer t</w:t>
      </w:r>
      <w:r>
        <w:rPr>
          <w:rFonts w:ascii="Aptos Narrow" w:hAnsi="Aptos Narrow"/>
          <w:b/>
          <w:bCs/>
        </w:rPr>
        <w:t xml:space="preserve">o </w:t>
      </w:r>
      <w:r>
        <w:rPr>
          <w:rFonts w:ascii="Aptos Narrow" w:hAnsi="Aptos Narrow"/>
        </w:rPr>
        <w:t>“</w:t>
      </w:r>
      <w:r w:rsidRPr="00EB13CD">
        <w:rPr>
          <w:rFonts w:ascii="Aptos Narrow" w:hAnsi="Aptos Narrow"/>
        </w:rPr>
        <w:t>2023_LNRS_BCOverview_Tech_Resilience_IT.pdf</w:t>
      </w:r>
      <w:r>
        <w:rPr>
          <w:rFonts w:ascii="Aptos Narrow" w:hAnsi="Aptos Narrow"/>
        </w:rPr>
        <w:t>” &amp; “</w:t>
      </w:r>
      <w:r w:rsidRPr="00EB13CD">
        <w:rPr>
          <w:rFonts w:ascii="Aptos Narrow" w:hAnsi="Aptos Narrow"/>
        </w:rPr>
        <w:t>LexisNexis_Business_Continuity_Disaster_Recovery_Assessment_Dec_18_2023_13_23 (1).pdf</w:t>
      </w:r>
      <w:r>
        <w:rPr>
          <w:rFonts w:ascii="Aptos Narrow" w:hAnsi="Aptos Narrow"/>
        </w:rPr>
        <w:t>”</w:t>
      </w:r>
      <w:r w:rsidRPr="00EB13CD">
        <w:rPr>
          <w:rFonts w:ascii="Aptos Narrow" w:hAnsi="Aptos Narrow"/>
        </w:rPr>
        <w:tab/>
      </w:r>
      <w:r>
        <w:rPr>
          <w:rFonts w:ascii="Aptos Narrow" w:hAnsi="Aptos Narrow"/>
        </w:rPr>
        <w:t>.</w:t>
      </w:r>
    </w:p>
    <w:p w14:paraId="6A21D5D8" w14:textId="77777777" w:rsidR="00441C6E" w:rsidRDefault="00441C6E" w:rsidP="00441C6E">
      <w:pPr>
        <w:shd w:val="clear" w:color="auto" w:fill="DAEEF3" w:themeFill="accent5" w:themeFillTint="33"/>
        <w:jc w:val="both"/>
        <w:rPr>
          <w:rFonts w:ascii="Aptos Narrow" w:hAnsi="Aptos Narrow"/>
        </w:rPr>
      </w:pPr>
      <w:r>
        <w:rPr>
          <w:rFonts w:ascii="Aptos Narrow" w:hAnsi="Aptos Narrow"/>
        </w:rPr>
        <w:object w:dxaOrig="1538" w:dyaOrig="993" w14:anchorId="324FAA56">
          <v:shape id="_x0000_i1073" type="#_x0000_t75" style="width:79.5pt;height:50.25pt" o:ole="">
            <v:imagedata r:id="rId78" o:title=""/>
          </v:shape>
          <o:OLEObject Type="Embed" ProgID="AcroExch.Document.DC" ShapeID="_x0000_i1073" DrawAspect="Icon" ObjectID="_1795962280" r:id="rId82"/>
        </w:object>
      </w:r>
      <w:r>
        <w:rPr>
          <w:rFonts w:ascii="Aptos Narrow" w:hAnsi="Aptos Narrow"/>
        </w:rPr>
        <w:object w:dxaOrig="1538" w:dyaOrig="993" w14:anchorId="35466F1F">
          <v:shape id="_x0000_i1074" type="#_x0000_t75" style="width:79.5pt;height:50.25pt" o:ole="">
            <v:imagedata r:id="rId80" o:title=""/>
          </v:shape>
          <o:OLEObject Type="Embed" ProgID="AcroExch.Document.DC" ShapeID="_x0000_i1074" DrawAspect="Icon" ObjectID="_1795962281" r:id="rId83"/>
        </w:object>
      </w:r>
    </w:p>
    <w:p w14:paraId="14844B76" w14:textId="77777777" w:rsidR="00441C6E" w:rsidRDefault="00441C6E" w:rsidP="00730E24">
      <w:pPr>
        <w:shd w:val="clear" w:color="auto" w:fill="DAEEF3" w:themeFill="accent5" w:themeFillTint="33"/>
        <w:jc w:val="both"/>
        <w:rPr>
          <w:rFonts w:ascii="Aptos Narrow" w:hAnsi="Aptos Narrow"/>
        </w:rPr>
      </w:pPr>
    </w:p>
    <w:p w14:paraId="5BB99E50" w14:textId="77777777" w:rsidR="00FA351E" w:rsidRDefault="00FA351E" w:rsidP="00FA351E">
      <w:pPr>
        <w:rPr>
          <w:rStyle w:val="SubtleEmphasis"/>
        </w:rPr>
      </w:pPr>
    </w:p>
    <w:p w14:paraId="1DF91FE3" w14:textId="33EE58BB" w:rsidR="00FA351E" w:rsidRDefault="00FA351E" w:rsidP="00836691">
      <w:pPr>
        <w:pStyle w:val="Heading3"/>
      </w:pPr>
      <w:bookmarkStart w:id="958" w:name="_Toc163230552"/>
      <w:r>
        <w:rPr>
          <w:rFonts w:hint="eastAsia"/>
        </w:rPr>
        <w:t>Business Continuity Plan</w:t>
      </w:r>
      <w:bookmarkEnd w:id="958"/>
    </w:p>
    <w:p w14:paraId="35373AC6" w14:textId="106B1DAC" w:rsidR="00FA351E" w:rsidRPr="00FA351E" w:rsidRDefault="00FA351E" w:rsidP="00FA351E">
      <w:r>
        <w:rPr>
          <w:rStyle w:val="SubtleEmphasis"/>
        </w:rPr>
        <w:t>Provide a reference to the business continuity plan or describe the plan here. For a vendor model, provide the plan for how the model will be supported or replaced if the external vendor is no longer available to support the model or the vendor’s level of service is unsatisfactory.</w:t>
      </w:r>
    </w:p>
    <w:p w14:paraId="70F12134" w14:textId="77777777" w:rsidR="00FA351E" w:rsidRDefault="00FA351E" w:rsidP="00FA351E">
      <w:pPr>
        <w:rPr>
          <w:rStyle w:val="SubtleEmphasis"/>
        </w:rPr>
      </w:pPr>
      <w:bookmarkStart w:id="959" w:name="OLE_LINK72"/>
      <w:bookmarkStart w:id="960" w:name="OLE_LINK60"/>
    </w:p>
    <w:p w14:paraId="20E5FB4F" w14:textId="77777777" w:rsidR="00F01D0A" w:rsidRDefault="00F01D0A" w:rsidP="00F01D0A">
      <w:pPr>
        <w:shd w:val="clear" w:color="auto" w:fill="DAEEF3" w:themeFill="accent5" w:themeFillTint="33"/>
        <w:jc w:val="both"/>
        <w:rPr>
          <w:rFonts w:ascii="Aptos Narrow" w:hAnsi="Aptos Narrow"/>
        </w:rPr>
      </w:pPr>
      <w:r>
        <w:rPr>
          <w:rFonts w:ascii="Aptos Narrow" w:hAnsi="Aptos Narrow"/>
        </w:rPr>
        <w:t>Model Owner:</w:t>
      </w:r>
    </w:p>
    <w:p w14:paraId="75CD2B71" w14:textId="6303F5B8" w:rsidR="00AB53BD" w:rsidRDefault="00AB53BD" w:rsidP="00730E24">
      <w:pPr>
        <w:shd w:val="clear" w:color="auto" w:fill="DAEEF3" w:themeFill="accent5" w:themeFillTint="33"/>
        <w:jc w:val="both"/>
        <w:rPr>
          <w:rFonts w:ascii="Aptos Narrow" w:hAnsi="Aptos Narrow"/>
        </w:rPr>
      </w:pPr>
      <w:r w:rsidRPr="00AB53BD">
        <w:rPr>
          <w:rFonts w:ascii="Aptos Narrow" w:hAnsi="Aptos Narrow"/>
        </w:rPr>
        <w:t>The business continuity plan for LexisNexis Risk Solutions Group (LNRS) includes regular backups and data replication to secondary data centers over 500 miles away, multiple annual recovery tests, and detailed disaster recovery plans. Data security is maintained through encryption and controlled access. Regular audits ensure compliance with Recovery Time Objectives (RTO) and Recovery Point Objectives (RPO). For vendor models, the plan includes provisions for supporting or replacing the model if the vendor is unavailable or their service is unsatisfactory, with contingency plans to transition to an alternative vendor or bring the model in-house.</w:t>
      </w:r>
    </w:p>
    <w:p w14:paraId="1438A9F1" w14:textId="77777777" w:rsidR="00C56D03" w:rsidRDefault="00C56D03" w:rsidP="00730E24">
      <w:pPr>
        <w:shd w:val="clear" w:color="auto" w:fill="DAEEF3" w:themeFill="accent5" w:themeFillTint="33"/>
        <w:jc w:val="both"/>
        <w:rPr>
          <w:rFonts w:ascii="Aptos Narrow" w:hAnsi="Aptos Narrow"/>
        </w:rPr>
      </w:pPr>
    </w:p>
    <w:p w14:paraId="0856F7D5" w14:textId="23013DAA" w:rsidR="00EB13CD" w:rsidRDefault="00EB13CD" w:rsidP="00EB13CD">
      <w:pPr>
        <w:shd w:val="clear" w:color="auto" w:fill="DAEEF3" w:themeFill="accent5" w:themeFillTint="33"/>
        <w:rPr>
          <w:rFonts w:ascii="Aptos Narrow" w:hAnsi="Aptos Narrow"/>
        </w:rPr>
      </w:pPr>
      <w:r w:rsidRPr="00C0713F">
        <w:rPr>
          <w:rFonts w:ascii="Aptos Narrow" w:hAnsi="Aptos Narrow"/>
          <w:b/>
          <w:bCs/>
        </w:rPr>
        <w:t>For more details kindly refer t</w:t>
      </w:r>
      <w:r>
        <w:rPr>
          <w:rFonts w:ascii="Aptos Narrow" w:hAnsi="Aptos Narrow"/>
          <w:b/>
          <w:bCs/>
        </w:rPr>
        <w:t xml:space="preserve">o </w:t>
      </w:r>
      <w:r>
        <w:rPr>
          <w:rFonts w:ascii="Aptos Narrow" w:hAnsi="Aptos Narrow"/>
        </w:rPr>
        <w:t>“</w:t>
      </w:r>
      <w:r w:rsidRPr="00EB13CD">
        <w:rPr>
          <w:rFonts w:ascii="Aptos Narrow" w:hAnsi="Aptos Narrow"/>
        </w:rPr>
        <w:t>2023_LNRS_BCOverview_Tech_Resilience_IT.pdf</w:t>
      </w:r>
      <w:r>
        <w:rPr>
          <w:rFonts w:ascii="Aptos Narrow" w:hAnsi="Aptos Narrow"/>
        </w:rPr>
        <w:t>” &amp; “</w:t>
      </w:r>
      <w:r w:rsidRPr="00EB13CD">
        <w:rPr>
          <w:rFonts w:ascii="Aptos Narrow" w:hAnsi="Aptos Narrow"/>
        </w:rPr>
        <w:t>LexisNexis_Business_Continuity_Disaster_Recovery_Assessment_Dec_18_2023_13_23 (1).pdf</w:t>
      </w:r>
      <w:r>
        <w:rPr>
          <w:rFonts w:ascii="Aptos Narrow" w:hAnsi="Aptos Narrow"/>
        </w:rPr>
        <w:t>”</w:t>
      </w:r>
      <w:r w:rsidRPr="00EB13CD">
        <w:rPr>
          <w:rFonts w:ascii="Aptos Narrow" w:hAnsi="Aptos Narrow"/>
        </w:rPr>
        <w:tab/>
      </w:r>
      <w:r>
        <w:rPr>
          <w:rFonts w:ascii="Aptos Narrow" w:hAnsi="Aptos Narrow"/>
        </w:rPr>
        <w:t>.</w:t>
      </w:r>
    </w:p>
    <w:p w14:paraId="00A16024" w14:textId="77777777" w:rsidR="00441C6E" w:rsidRDefault="00441C6E" w:rsidP="00441C6E">
      <w:pPr>
        <w:shd w:val="clear" w:color="auto" w:fill="DAEEF3" w:themeFill="accent5" w:themeFillTint="33"/>
        <w:jc w:val="both"/>
        <w:rPr>
          <w:rFonts w:ascii="Aptos Narrow" w:hAnsi="Aptos Narrow"/>
        </w:rPr>
      </w:pPr>
      <w:r>
        <w:rPr>
          <w:rFonts w:ascii="Aptos Narrow" w:hAnsi="Aptos Narrow"/>
        </w:rPr>
        <w:object w:dxaOrig="1538" w:dyaOrig="993" w14:anchorId="5D50503F">
          <v:shape id="_x0000_i1075" type="#_x0000_t75" style="width:79.5pt;height:50.25pt" o:ole="">
            <v:imagedata r:id="rId78" o:title=""/>
          </v:shape>
          <o:OLEObject Type="Embed" ProgID="AcroExch.Document.DC" ShapeID="_x0000_i1075" DrawAspect="Icon" ObjectID="_1795962282" r:id="rId84"/>
        </w:object>
      </w:r>
      <w:r>
        <w:rPr>
          <w:rFonts w:ascii="Aptos Narrow" w:hAnsi="Aptos Narrow"/>
        </w:rPr>
        <w:object w:dxaOrig="1538" w:dyaOrig="993" w14:anchorId="6D235C86">
          <v:shape id="_x0000_i1076" type="#_x0000_t75" style="width:79.5pt;height:50.25pt" o:ole="">
            <v:imagedata r:id="rId80" o:title=""/>
          </v:shape>
          <o:OLEObject Type="Embed" ProgID="AcroExch.Document.DC" ShapeID="_x0000_i1076" DrawAspect="Icon" ObjectID="_1795962283" r:id="rId85"/>
        </w:object>
      </w:r>
    </w:p>
    <w:p w14:paraId="6FA663D2" w14:textId="77777777" w:rsidR="00441C6E" w:rsidRDefault="00441C6E" w:rsidP="00730E24">
      <w:pPr>
        <w:shd w:val="clear" w:color="auto" w:fill="DAEEF3" w:themeFill="accent5" w:themeFillTint="33"/>
        <w:jc w:val="both"/>
        <w:rPr>
          <w:rFonts w:ascii="Aptos Narrow" w:hAnsi="Aptos Narrow"/>
        </w:rPr>
      </w:pPr>
    </w:p>
    <w:bookmarkEnd w:id="959"/>
    <w:p w14:paraId="29CE3840" w14:textId="77777777" w:rsidR="00F5605C" w:rsidRDefault="00F5605C" w:rsidP="004F5D88"/>
    <w:bookmarkEnd w:id="960"/>
    <w:p w14:paraId="20C68E76" w14:textId="77777777" w:rsidR="00F5605C" w:rsidRDefault="00F5605C" w:rsidP="004F5D88"/>
    <w:p w14:paraId="3F4AF889" w14:textId="0728417D" w:rsidR="00F5605C" w:rsidRPr="00410146" w:rsidRDefault="00410146" w:rsidP="00A53660">
      <w:pPr>
        <w:pStyle w:val="Heading2"/>
        <w:numPr>
          <w:ilvl w:val="1"/>
          <w:numId w:val="1"/>
        </w:numPr>
        <w:pBdr>
          <w:bottom w:val="single" w:sz="6" w:space="1" w:color="auto"/>
        </w:pBdr>
        <w:shd w:val="clear" w:color="auto" w:fill="C6D9F1" w:themeFill="text2" w:themeFillTint="33"/>
        <w:spacing w:before="0"/>
        <w:ind w:left="720" w:hanging="720"/>
        <w:rPr>
          <w:rFonts w:cs="Arial"/>
          <w:szCs w:val="24"/>
        </w:rPr>
      </w:pPr>
      <w:bookmarkStart w:id="961" w:name="_Toc163230553"/>
      <w:r w:rsidRPr="00410146">
        <w:rPr>
          <w:rFonts w:cs="Arial" w:hint="eastAsia"/>
          <w:szCs w:val="24"/>
        </w:rPr>
        <w:t>Operating Procedures / User</w:t>
      </w:r>
      <w:r w:rsidRPr="00410146">
        <w:rPr>
          <w:rFonts w:cs="Arial"/>
          <w:szCs w:val="24"/>
        </w:rPr>
        <w:t>’</w:t>
      </w:r>
      <w:r w:rsidRPr="00410146">
        <w:rPr>
          <w:rFonts w:cs="Arial" w:hint="eastAsia"/>
          <w:szCs w:val="24"/>
        </w:rPr>
        <w:t>s Guide</w:t>
      </w:r>
      <w:bookmarkEnd w:id="961"/>
    </w:p>
    <w:p w14:paraId="793BF2BE" w14:textId="77777777" w:rsidR="00410146" w:rsidRDefault="00410146" w:rsidP="00701055">
      <w:pPr>
        <w:spacing w:afterLines="60" w:after="144"/>
        <w:rPr>
          <w:rStyle w:val="SubtleEmphasis"/>
        </w:rPr>
      </w:pPr>
      <w:r>
        <w:rPr>
          <w:rStyle w:val="SubtleEmphasis"/>
        </w:rPr>
        <w:t>Provide step-by-step procedures for running the model, which may include:</w:t>
      </w:r>
    </w:p>
    <w:p w14:paraId="0BDC6A33" w14:textId="77777777" w:rsidR="00410146" w:rsidRDefault="00410146" w:rsidP="00A53660">
      <w:pPr>
        <w:pStyle w:val="ListParagraph"/>
        <w:numPr>
          <w:ilvl w:val="0"/>
          <w:numId w:val="10"/>
        </w:numPr>
        <w:spacing w:after="60" w:line="240" w:lineRule="auto"/>
        <w:ind w:left="432" w:hanging="432"/>
        <w:contextualSpacing w:val="0"/>
        <w:rPr>
          <w:rStyle w:val="SubtleEmphasis"/>
        </w:rPr>
      </w:pPr>
      <w:r>
        <w:rPr>
          <w:rStyle w:val="SubtleEmphasis"/>
        </w:rPr>
        <w:t>Input data extraction and preparation, including data cleaning and transformations.</w:t>
      </w:r>
    </w:p>
    <w:p w14:paraId="21E2CDB8" w14:textId="77777777" w:rsidR="00410146" w:rsidRDefault="00410146" w:rsidP="00A53660">
      <w:pPr>
        <w:pStyle w:val="ListParagraph"/>
        <w:numPr>
          <w:ilvl w:val="0"/>
          <w:numId w:val="10"/>
        </w:numPr>
        <w:spacing w:after="60" w:line="240" w:lineRule="auto"/>
        <w:ind w:left="432" w:hanging="432"/>
        <w:contextualSpacing w:val="0"/>
        <w:rPr>
          <w:rStyle w:val="SubtleEmphasis"/>
        </w:rPr>
      </w:pPr>
      <w:r>
        <w:rPr>
          <w:rStyle w:val="SubtleEmphasis"/>
        </w:rPr>
        <w:t>Checking the correctness of input data.</w:t>
      </w:r>
    </w:p>
    <w:p w14:paraId="14FABF3F" w14:textId="77777777" w:rsidR="00410146" w:rsidRDefault="00410146" w:rsidP="00A53660">
      <w:pPr>
        <w:pStyle w:val="ListParagraph"/>
        <w:numPr>
          <w:ilvl w:val="0"/>
          <w:numId w:val="10"/>
        </w:numPr>
        <w:spacing w:after="60" w:line="240" w:lineRule="auto"/>
        <w:ind w:left="432" w:hanging="432"/>
        <w:contextualSpacing w:val="0"/>
        <w:rPr>
          <w:rStyle w:val="SubtleEmphasis"/>
        </w:rPr>
      </w:pPr>
      <w:r>
        <w:rPr>
          <w:rStyle w:val="SubtleEmphasis"/>
        </w:rPr>
        <w:t>Setting/updating/checking model settings, assumptions, and parameter values.</w:t>
      </w:r>
    </w:p>
    <w:p w14:paraId="72879E96" w14:textId="77777777" w:rsidR="00410146" w:rsidRDefault="00410146" w:rsidP="00A53660">
      <w:pPr>
        <w:pStyle w:val="ListParagraph"/>
        <w:numPr>
          <w:ilvl w:val="0"/>
          <w:numId w:val="10"/>
        </w:numPr>
        <w:spacing w:after="60" w:line="240" w:lineRule="auto"/>
        <w:ind w:left="432" w:hanging="432"/>
        <w:contextualSpacing w:val="0"/>
        <w:rPr>
          <w:rStyle w:val="SubtleEmphasis"/>
        </w:rPr>
      </w:pPr>
      <w:r>
        <w:rPr>
          <w:rStyle w:val="SubtleEmphasis"/>
        </w:rPr>
        <w:t>Checking the correctness of the settings, assumptions, and parameter values.</w:t>
      </w:r>
    </w:p>
    <w:p w14:paraId="57DBE45D" w14:textId="77777777" w:rsidR="00410146" w:rsidRDefault="00410146" w:rsidP="00A53660">
      <w:pPr>
        <w:pStyle w:val="ListParagraph"/>
        <w:numPr>
          <w:ilvl w:val="0"/>
          <w:numId w:val="10"/>
        </w:numPr>
        <w:spacing w:after="60" w:line="240" w:lineRule="auto"/>
        <w:ind w:left="432" w:hanging="432"/>
        <w:contextualSpacing w:val="0"/>
        <w:rPr>
          <w:rStyle w:val="SubtleEmphasis"/>
        </w:rPr>
      </w:pPr>
      <w:r>
        <w:rPr>
          <w:rStyle w:val="SubtleEmphasis"/>
        </w:rPr>
        <w:t>Initiating the processing component of the model.</w:t>
      </w:r>
    </w:p>
    <w:p w14:paraId="29D4B800" w14:textId="77777777" w:rsidR="00410146" w:rsidRDefault="00410146" w:rsidP="00A53660">
      <w:pPr>
        <w:pStyle w:val="ListParagraph"/>
        <w:numPr>
          <w:ilvl w:val="0"/>
          <w:numId w:val="10"/>
        </w:numPr>
        <w:spacing w:after="60" w:line="240" w:lineRule="auto"/>
        <w:ind w:left="432" w:hanging="432"/>
        <w:contextualSpacing w:val="0"/>
        <w:rPr>
          <w:rStyle w:val="SubtleEmphasis"/>
        </w:rPr>
      </w:pPr>
      <w:r>
        <w:rPr>
          <w:rStyle w:val="SubtleEmphasis"/>
        </w:rPr>
        <w:t>Checking successful completion of the model execution.</w:t>
      </w:r>
    </w:p>
    <w:p w14:paraId="60A3A746" w14:textId="77777777" w:rsidR="00410146" w:rsidRDefault="00410146" w:rsidP="00A53660">
      <w:pPr>
        <w:pStyle w:val="ListParagraph"/>
        <w:numPr>
          <w:ilvl w:val="0"/>
          <w:numId w:val="10"/>
        </w:numPr>
        <w:spacing w:after="60" w:line="240" w:lineRule="auto"/>
        <w:ind w:left="432" w:hanging="432"/>
        <w:contextualSpacing w:val="0"/>
        <w:rPr>
          <w:rStyle w:val="SubtleEmphasis"/>
        </w:rPr>
      </w:pPr>
      <w:r>
        <w:rPr>
          <w:rStyle w:val="SubtleEmphasis"/>
        </w:rPr>
        <w:t>Extracting model outputs.</w:t>
      </w:r>
    </w:p>
    <w:p w14:paraId="01550904" w14:textId="77777777" w:rsidR="00410146" w:rsidRDefault="00410146" w:rsidP="00A53660">
      <w:pPr>
        <w:pStyle w:val="ListParagraph"/>
        <w:numPr>
          <w:ilvl w:val="0"/>
          <w:numId w:val="10"/>
        </w:numPr>
        <w:spacing w:after="60" w:line="240" w:lineRule="auto"/>
        <w:ind w:left="432" w:hanging="432"/>
        <w:contextualSpacing w:val="0"/>
        <w:rPr>
          <w:rStyle w:val="SubtleEmphasis"/>
        </w:rPr>
      </w:pPr>
      <w:r>
        <w:rPr>
          <w:rStyle w:val="SubtleEmphasis"/>
        </w:rPr>
        <w:t>Checking that model outputs are valid.</w:t>
      </w:r>
    </w:p>
    <w:p w14:paraId="168EDF21" w14:textId="77777777" w:rsidR="00410146" w:rsidRDefault="00410146" w:rsidP="00A53660">
      <w:pPr>
        <w:pStyle w:val="ListParagraph"/>
        <w:numPr>
          <w:ilvl w:val="0"/>
          <w:numId w:val="10"/>
        </w:numPr>
        <w:spacing w:after="60" w:line="240" w:lineRule="auto"/>
        <w:ind w:left="432" w:hanging="432"/>
        <w:contextualSpacing w:val="0"/>
        <w:rPr>
          <w:rStyle w:val="SubtleEmphasis"/>
        </w:rPr>
      </w:pPr>
      <w:r>
        <w:rPr>
          <w:rStyle w:val="SubtleEmphasis"/>
        </w:rPr>
        <w:t>Producing standard reports.</w:t>
      </w:r>
    </w:p>
    <w:p w14:paraId="7AB3C8F7" w14:textId="5F713F1B" w:rsidR="00F5605C" w:rsidRPr="00701055" w:rsidRDefault="00410146" w:rsidP="00A53660">
      <w:pPr>
        <w:pStyle w:val="ListParagraph"/>
        <w:numPr>
          <w:ilvl w:val="0"/>
          <w:numId w:val="10"/>
        </w:numPr>
        <w:spacing w:after="60" w:line="240" w:lineRule="auto"/>
        <w:ind w:left="432" w:hanging="432"/>
        <w:contextualSpacing w:val="0"/>
        <w:rPr>
          <w:i/>
          <w:iCs/>
          <w:color w:val="595959" w:themeColor="text1" w:themeTint="A6"/>
        </w:rPr>
      </w:pPr>
      <w:r>
        <w:rPr>
          <w:rStyle w:val="SubtleEmphasis"/>
        </w:rPr>
        <w:t>Distributing standard reports.</w:t>
      </w:r>
    </w:p>
    <w:p w14:paraId="214CBC49" w14:textId="77777777" w:rsidR="00410146" w:rsidRDefault="00410146" w:rsidP="00410146">
      <w:pPr>
        <w:rPr>
          <w:rStyle w:val="SubtleEmphasis"/>
        </w:rPr>
      </w:pPr>
    </w:p>
    <w:p w14:paraId="6E5F1060" w14:textId="6B57CF85" w:rsidR="008468B5" w:rsidRDefault="008468B5" w:rsidP="00410146">
      <w:pPr>
        <w:rPr>
          <w:rStyle w:val="SubtleEmphasis"/>
        </w:rPr>
      </w:pPr>
      <w:bookmarkStart w:id="962" w:name="OLE_LINK10"/>
      <w:r>
        <w:rPr>
          <w:rStyle w:val="SubtleEmphasis"/>
          <w:rFonts w:hint="eastAsia"/>
        </w:rPr>
        <w:t xml:space="preserve">Note: if there is a </w:t>
      </w:r>
      <w:r>
        <w:rPr>
          <w:rStyle w:val="SubtleEmphasis"/>
        </w:rPr>
        <w:t>separate</w:t>
      </w:r>
      <w:r>
        <w:rPr>
          <w:rStyle w:val="SubtleEmphasis"/>
          <w:rFonts w:hint="eastAsia"/>
        </w:rPr>
        <w:t xml:space="preserve"> operating procedural document (or User</w:t>
      </w:r>
      <w:r>
        <w:rPr>
          <w:rStyle w:val="SubtleEmphasis"/>
        </w:rPr>
        <w:t>’</w:t>
      </w:r>
      <w:r>
        <w:rPr>
          <w:rStyle w:val="SubtleEmphasis"/>
          <w:rFonts w:hint="eastAsia"/>
        </w:rPr>
        <w:t>s Guide), please list the document name below and share the document with MRM.</w:t>
      </w:r>
    </w:p>
    <w:bookmarkEnd w:id="962"/>
    <w:p w14:paraId="7B478715" w14:textId="750C27C8" w:rsidR="008468B5" w:rsidRPr="008468B5" w:rsidRDefault="008468B5" w:rsidP="00410146">
      <w:pPr>
        <w:rPr>
          <w:rStyle w:val="SubtleEmphasis"/>
        </w:rPr>
      </w:pPr>
      <w:r>
        <w:rPr>
          <w:rStyle w:val="SubtleEmphasis"/>
          <w:rFonts w:hint="eastAsia"/>
        </w:rPr>
        <w:t xml:space="preserve"> </w:t>
      </w:r>
    </w:p>
    <w:p w14:paraId="427F18C4" w14:textId="77777777" w:rsidR="00F01D0A" w:rsidRDefault="00F01D0A" w:rsidP="00F01D0A">
      <w:pPr>
        <w:shd w:val="clear" w:color="auto" w:fill="DAEEF3" w:themeFill="accent5" w:themeFillTint="33"/>
        <w:jc w:val="both"/>
        <w:rPr>
          <w:rFonts w:ascii="Aptos Narrow" w:hAnsi="Aptos Narrow"/>
        </w:rPr>
      </w:pPr>
      <w:bookmarkStart w:id="963" w:name="OLE_LINK62"/>
      <w:r>
        <w:rPr>
          <w:rFonts w:ascii="Aptos Narrow" w:hAnsi="Aptos Narrow"/>
        </w:rPr>
        <w:t>Model Owner:</w:t>
      </w:r>
    </w:p>
    <w:p w14:paraId="0923DCEB" w14:textId="77777777" w:rsidR="00392084" w:rsidRDefault="00392084" w:rsidP="00730E24">
      <w:pPr>
        <w:shd w:val="clear" w:color="auto" w:fill="DAEEF3" w:themeFill="accent5" w:themeFillTint="33"/>
        <w:jc w:val="both"/>
        <w:rPr>
          <w:rFonts w:ascii="Aptos Narrow" w:hAnsi="Aptos Narrow"/>
        </w:rPr>
      </w:pPr>
      <w:r w:rsidRPr="00392084">
        <w:rPr>
          <w:rFonts w:ascii="Aptos Narrow" w:hAnsi="Aptos Narrow"/>
        </w:rPr>
        <w:t>The LexisNexis Fraud Intelligence Model V1 requires adherence to a structured, step-by-step process for operation. Below are the detailed procedures for running the model effectively:</w:t>
      </w:r>
    </w:p>
    <w:p w14:paraId="202CB103" w14:textId="77777777" w:rsidR="00C12F26" w:rsidRDefault="00C12F26" w:rsidP="00730E24">
      <w:pPr>
        <w:shd w:val="clear" w:color="auto" w:fill="DAEEF3" w:themeFill="accent5" w:themeFillTint="33"/>
        <w:jc w:val="both"/>
        <w:rPr>
          <w:rFonts w:ascii="Aptos Narrow" w:hAnsi="Aptos Narrow"/>
          <w:b/>
          <w:bCs/>
        </w:rPr>
      </w:pPr>
    </w:p>
    <w:p w14:paraId="0558E1C5" w14:textId="77777777" w:rsidR="00C12F26" w:rsidRPr="00C12F26" w:rsidRDefault="00C12F26" w:rsidP="00730E24">
      <w:pPr>
        <w:numPr>
          <w:ilvl w:val="0"/>
          <w:numId w:val="34"/>
        </w:numPr>
        <w:shd w:val="clear" w:color="auto" w:fill="DAEEF3" w:themeFill="accent5" w:themeFillTint="33"/>
        <w:jc w:val="both"/>
        <w:rPr>
          <w:rFonts w:ascii="Aptos Narrow" w:hAnsi="Aptos Narrow"/>
          <w:b/>
          <w:bCs/>
        </w:rPr>
      </w:pPr>
      <w:r w:rsidRPr="00C12F26">
        <w:rPr>
          <w:rFonts w:ascii="Aptos Narrow" w:hAnsi="Aptos Narrow"/>
          <w:b/>
          <w:bCs/>
        </w:rPr>
        <w:t>Input Data Extraction and Preparation</w:t>
      </w:r>
    </w:p>
    <w:p w14:paraId="3DD9E82E" w14:textId="77777777" w:rsidR="00C12F26" w:rsidRPr="00C12F26" w:rsidRDefault="00C12F26" w:rsidP="00730E24">
      <w:pPr>
        <w:numPr>
          <w:ilvl w:val="0"/>
          <w:numId w:val="33"/>
        </w:numPr>
        <w:shd w:val="clear" w:color="auto" w:fill="DAEEF3" w:themeFill="accent5" w:themeFillTint="33"/>
        <w:jc w:val="both"/>
        <w:rPr>
          <w:rFonts w:ascii="Aptos Narrow" w:hAnsi="Aptos Narrow"/>
        </w:rPr>
      </w:pPr>
      <w:r w:rsidRPr="00C12F26">
        <w:rPr>
          <w:rFonts w:ascii="Aptos Narrow" w:hAnsi="Aptos Narrow"/>
        </w:rPr>
        <w:t>Extract relevant input data from the system, ensuring all required attributes (e.g., identity and transaction data) are available in the specified format.</w:t>
      </w:r>
    </w:p>
    <w:p w14:paraId="6BAD0D97" w14:textId="77777777" w:rsidR="00C12F26" w:rsidRPr="00C12F26" w:rsidRDefault="00C12F26" w:rsidP="00730E24">
      <w:pPr>
        <w:numPr>
          <w:ilvl w:val="0"/>
          <w:numId w:val="33"/>
        </w:numPr>
        <w:shd w:val="clear" w:color="auto" w:fill="DAEEF3" w:themeFill="accent5" w:themeFillTint="33"/>
        <w:jc w:val="both"/>
        <w:rPr>
          <w:rFonts w:ascii="Aptos Narrow" w:hAnsi="Aptos Narrow"/>
        </w:rPr>
      </w:pPr>
      <w:r w:rsidRPr="00C12F26">
        <w:rPr>
          <w:rFonts w:ascii="Aptos Narrow" w:hAnsi="Aptos Narrow"/>
        </w:rPr>
        <w:t>Perform data cleaning to address missing or erroneous values and apply any necessary transformations for compatibility with the model.</w:t>
      </w:r>
    </w:p>
    <w:p w14:paraId="68EF54BC" w14:textId="77777777" w:rsidR="00C12F26" w:rsidRPr="00C12F26" w:rsidRDefault="00C12F26" w:rsidP="00730E24">
      <w:pPr>
        <w:numPr>
          <w:ilvl w:val="0"/>
          <w:numId w:val="34"/>
        </w:numPr>
        <w:shd w:val="clear" w:color="auto" w:fill="DAEEF3" w:themeFill="accent5" w:themeFillTint="33"/>
        <w:jc w:val="both"/>
        <w:rPr>
          <w:rFonts w:ascii="Aptos Narrow" w:hAnsi="Aptos Narrow"/>
          <w:b/>
          <w:bCs/>
        </w:rPr>
      </w:pPr>
      <w:r w:rsidRPr="00C12F26">
        <w:rPr>
          <w:rFonts w:ascii="Aptos Narrow" w:hAnsi="Aptos Narrow"/>
          <w:b/>
          <w:bCs/>
        </w:rPr>
        <w:t>Checking the Correctness of Input Data</w:t>
      </w:r>
    </w:p>
    <w:p w14:paraId="4092AC4E" w14:textId="77777777" w:rsidR="00C12F26" w:rsidRPr="00C12F26" w:rsidRDefault="00C12F26" w:rsidP="00730E24">
      <w:pPr>
        <w:numPr>
          <w:ilvl w:val="0"/>
          <w:numId w:val="35"/>
        </w:numPr>
        <w:shd w:val="clear" w:color="auto" w:fill="DAEEF3" w:themeFill="accent5" w:themeFillTint="33"/>
        <w:jc w:val="both"/>
        <w:rPr>
          <w:rFonts w:ascii="Aptos Narrow" w:hAnsi="Aptos Narrow"/>
        </w:rPr>
      </w:pPr>
      <w:r w:rsidRPr="00C12F26">
        <w:rPr>
          <w:rFonts w:ascii="Aptos Narrow" w:hAnsi="Aptos Narrow"/>
        </w:rPr>
        <w:t>Validate the input data for completeness and correctness using predefined checks, such as ensuring no mandatory fields are missing or contain invalid values.</w:t>
      </w:r>
    </w:p>
    <w:p w14:paraId="55E8F76A" w14:textId="77777777" w:rsidR="00C12F26" w:rsidRPr="00C12F26" w:rsidRDefault="00C12F26" w:rsidP="00730E24">
      <w:pPr>
        <w:numPr>
          <w:ilvl w:val="0"/>
          <w:numId w:val="34"/>
        </w:numPr>
        <w:shd w:val="clear" w:color="auto" w:fill="DAEEF3" w:themeFill="accent5" w:themeFillTint="33"/>
        <w:jc w:val="both"/>
        <w:rPr>
          <w:rFonts w:ascii="Aptos Narrow" w:hAnsi="Aptos Narrow"/>
          <w:b/>
          <w:bCs/>
        </w:rPr>
      </w:pPr>
      <w:r w:rsidRPr="00C12F26">
        <w:rPr>
          <w:rFonts w:ascii="Aptos Narrow" w:hAnsi="Aptos Narrow"/>
          <w:b/>
          <w:bCs/>
        </w:rPr>
        <w:t>Model Settings and Parameter Validation</w:t>
      </w:r>
    </w:p>
    <w:p w14:paraId="6568777F" w14:textId="77777777" w:rsidR="00C12F26" w:rsidRPr="00C12F26" w:rsidRDefault="00C12F26" w:rsidP="00730E24">
      <w:pPr>
        <w:numPr>
          <w:ilvl w:val="0"/>
          <w:numId w:val="35"/>
        </w:numPr>
        <w:shd w:val="clear" w:color="auto" w:fill="DAEEF3" w:themeFill="accent5" w:themeFillTint="33"/>
        <w:jc w:val="both"/>
        <w:rPr>
          <w:rFonts w:ascii="Aptos Narrow" w:hAnsi="Aptos Narrow"/>
        </w:rPr>
      </w:pPr>
      <w:r w:rsidRPr="00C12F26">
        <w:rPr>
          <w:rFonts w:ascii="Aptos Narrow" w:hAnsi="Aptos Narrow"/>
        </w:rPr>
        <w:t>Ensure that all model settings, assumptions, and parameters are configured as per the standard operational guidelines.</w:t>
      </w:r>
    </w:p>
    <w:p w14:paraId="73BD22BE" w14:textId="77777777" w:rsidR="00C12F26" w:rsidRPr="00C12F26" w:rsidRDefault="00C12F26" w:rsidP="00730E24">
      <w:pPr>
        <w:numPr>
          <w:ilvl w:val="0"/>
          <w:numId w:val="35"/>
        </w:numPr>
        <w:shd w:val="clear" w:color="auto" w:fill="DAEEF3" w:themeFill="accent5" w:themeFillTint="33"/>
        <w:jc w:val="both"/>
        <w:rPr>
          <w:rFonts w:ascii="Aptos Narrow" w:hAnsi="Aptos Narrow"/>
        </w:rPr>
      </w:pPr>
      <w:r w:rsidRPr="00C12F26">
        <w:rPr>
          <w:rFonts w:ascii="Aptos Narrow" w:hAnsi="Aptos Narrow"/>
        </w:rPr>
        <w:t>Verify that the settings align with the production scoring code.</w:t>
      </w:r>
    </w:p>
    <w:p w14:paraId="39EACA89" w14:textId="77777777" w:rsidR="00C12F26" w:rsidRPr="00C12F26" w:rsidRDefault="00C12F26" w:rsidP="00730E24">
      <w:pPr>
        <w:numPr>
          <w:ilvl w:val="0"/>
          <w:numId w:val="34"/>
        </w:numPr>
        <w:shd w:val="clear" w:color="auto" w:fill="DAEEF3" w:themeFill="accent5" w:themeFillTint="33"/>
        <w:jc w:val="both"/>
        <w:rPr>
          <w:rFonts w:ascii="Aptos Narrow" w:hAnsi="Aptos Narrow"/>
          <w:b/>
          <w:bCs/>
        </w:rPr>
      </w:pPr>
      <w:r w:rsidRPr="00C12F26">
        <w:rPr>
          <w:rFonts w:ascii="Aptos Narrow" w:hAnsi="Aptos Narrow"/>
          <w:b/>
          <w:bCs/>
        </w:rPr>
        <w:t>Initiating the Processing Component</w:t>
      </w:r>
    </w:p>
    <w:p w14:paraId="7F68B8D1" w14:textId="77777777" w:rsidR="00C12F26" w:rsidRPr="00C12F26" w:rsidRDefault="00C12F26" w:rsidP="00730E24">
      <w:pPr>
        <w:numPr>
          <w:ilvl w:val="0"/>
          <w:numId w:val="35"/>
        </w:numPr>
        <w:shd w:val="clear" w:color="auto" w:fill="DAEEF3" w:themeFill="accent5" w:themeFillTint="33"/>
        <w:jc w:val="both"/>
        <w:rPr>
          <w:rFonts w:ascii="Aptos Narrow" w:hAnsi="Aptos Narrow"/>
        </w:rPr>
      </w:pPr>
      <w:r w:rsidRPr="00C12F26">
        <w:rPr>
          <w:rFonts w:ascii="Aptos Narrow" w:hAnsi="Aptos Narrow"/>
        </w:rPr>
        <w:lastRenderedPageBreak/>
        <w:t>Launch the processing phase of the model, using the validated input data and the scoring algorithm (XGBoost implementation).</w:t>
      </w:r>
    </w:p>
    <w:p w14:paraId="6F871BF7" w14:textId="77777777" w:rsidR="00C12F26" w:rsidRPr="00C12F26" w:rsidRDefault="00C12F26" w:rsidP="00730E24">
      <w:pPr>
        <w:numPr>
          <w:ilvl w:val="0"/>
          <w:numId w:val="34"/>
        </w:numPr>
        <w:shd w:val="clear" w:color="auto" w:fill="DAEEF3" w:themeFill="accent5" w:themeFillTint="33"/>
        <w:jc w:val="both"/>
        <w:rPr>
          <w:rFonts w:ascii="Aptos Narrow" w:hAnsi="Aptos Narrow"/>
          <w:b/>
          <w:bCs/>
        </w:rPr>
      </w:pPr>
      <w:r w:rsidRPr="00C12F26">
        <w:rPr>
          <w:rFonts w:ascii="Aptos Narrow" w:hAnsi="Aptos Narrow"/>
          <w:b/>
          <w:bCs/>
        </w:rPr>
        <w:t>Completion Verification</w:t>
      </w:r>
    </w:p>
    <w:p w14:paraId="2D48BE41" w14:textId="5AED4990" w:rsidR="00C12F26" w:rsidRPr="00C12F26" w:rsidRDefault="00C12F26" w:rsidP="00730E24">
      <w:pPr>
        <w:numPr>
          <w:ilvl w:val="0"/>
          <w:numId w:val="35"/>
        </w:numPr>
        <w:shd w:val="clear" w:color="auto" w:fill="DAEEF3" w:themeFill="accent5" w:themeFillTint="33"/>
        <w:jc w:val="both"/>
        <w:rPr>
          <w:rFonts w:ascii="Aptos Narrow" w:hAnsi="Aptos Narrow"/>
        </w:rPr>
      </w:pPr>
      <w:r w:rsidRPr="00C12F26">
        <w:rPr>
          <w:rFonts w:ascii="Aptos Narrow" w:hAnsi="Aptos Narrow"/>
        </w:rPr>
        <w:t xml:space="preserve">Confirm that the model execution has </w:t>
      </w:r>
      <w:r w:rsidR="00193EB8" w:rsidRPr="00C12F26">
        <w:rPr>
          <w:rFonts w:ascii="Aptos Narrow" w:hAnsi="Aptos Narrow"/>
        </w:rPr>
        <w:t>been completed</w:t>
      </w:r>
      <w:r w:rsidRPr="00C12F26">
        <w:rPr>
          <w:rFonts w:ascii="Aptos Narrow" w:hAnsi="Aptos Narrow"/>
        </w:rPr>
        <w:t xml:space="preserve"> successfully without errors or interruptions. Log the execution status for auditing purposes.</w:t>
      </w:r>
    </w:p>
    <w:p w14:paraId="5AB79043" w14:textId="77777777" w:rsidR="00C12F26" w:rsidRPr="00C12F26" w:rsidRDefault="00C12F26" w:rsidP="00730E24">
      <w:pPr>
        <w:numPr>
          <w:ilvl w:val="0"/>
          <w:numId w:val="34"/>
        </w:numPr>
        <w:shd w:val="clear" w:color="auto" w:fill="DAEEF3" w:themeFill="accent5" w:themeFillTint="33"/>
        <w:jc w:val="both"/>
        <w:rPr>
          <w:rFonts w:ascii="Aptos Narrow" w:hAnsi="Aptos Narrow"/>
          <w:b/>
          <w:bCs/>
        </w:rPr>
      </w:pPr>
      <w:r w:rsidRPr="00C12F26">
        <w:rPr>
          <w:rFonts w:ascii="Aptos Narrow" w:hAnsi="Aptos Narrow"/>
          <w:b/>
          <w:bCs/>
        </w:rPr>
        <w:t>Output Extraction</w:t>
      </w:r>
    </w:p>
    <w:p w14:paraId="4F265393" w14:textId="77777777" w:rsidR="00C12F26" w:rsidRPr="00C12F26" w:rsidRDefault="00C12F26" w:rsidP="00730E24">
      <w:pPr>
        <w:numPr>
          <w:ilvl w:val="0"/>
          <w:numId w:val="35"/>
        </w:numPr>
        <w:shd w:val="clear" w:color="auto" w:fill="DAEEF3" w:themeFill="accent5" w:themeFillTint="33"/>
        <w:jc w:val="both"/>
        <w:rPr>
          <w:rFonts w:ascii="Aptos Narrow" w:hAnsi="Aptos Narrow"/>
        </w:rPr>
      </w:pPr>
      <w:r w:rsidRPr="00C12F26">
        <w:rPr>
          <w:rFonts w:ascii="Aptos Narrow" w:hAnsi="Aptos Narrow"/>
        </w:rPr>
        <w:t>Extract the model outputs, including fraud risk scores and associated warning codes, in the specified format.</w:t>
      </w:r>
    </w:p>
    <w:p w14:paraId="0C610433" w14:textId="77777777" w:rsidR="00C12F26" w:rsidRPr="00C12F26" w:rsidRDefault="00C12F26" w:rsidP="00730E24">
      <w:pPr>
        <w:numPr>
          <w:ilvl w:val="0"/>
          <w:numId w:val="34"/>
        </w:numPr>
        <w:shd w:val="clear" w:color="auto" w:fill="DAEEF3" w:themeFill="accent5" w:themeFillTint="33"/>
        <w:jc w:val="both"/>
        <w:rPr>
          <w:rFonts w:ascii="Aptos Narrow" w:hAnsi="Aptos Narrow"/>
          <w:b/>
          <w:bCs/>
        </w:rPr>
      </w:pPr>
      <w:r w:rsidRPr="00C12F26">
        <w:rPr>
          <w:rFonts w:ascii="Aptos Narrow" w:hAnsi="Aptos Narrow"/>
          <w:b/>
          <w:bCs/>
        </w:rPr>
        <w:t>Validation of Model Outputs</w:t>
      </w:r>
    </w:p>
    <w:p w14:paraId="00EACB2F" w14:textId="77777777" w:rsidR="00C12F26" w:rsidRPr="00C12F26" w:rsidRDefault="00C12F26" w:rsidP="00730E24">
      <w:pPr>
        <w:numPr>
          <w:ilvl w:val="0"/>
          <w:numId w:val="35"/>
        </w:numPr>
        <w:shd w:val="clear" w:color="auto" w:fill="DAEEF3" w:themeFill="accent5" w:themeFillTint="33"/>
        <w:jc w:val="both"/>
        <w:rPr>
          <w:rFonts w:ascii="Aptos Narrow" w:hAnsi="Aptos Narrow"/>
        </w:rPr>
      </w:pPr>
      <w:r w:rsidRPr="00C12F26">
        <w:rPr>
          <w:rFonts w:ascii="Aptos Narrow" w:hAnsi="Aptos Narrow"/>
        </w:rPr>
        <w:t>Check the outputs to ensure they are within the expected range (e.g., fraud risk scores between 0 and 998).</w:t>
      </w:r>
    </w:p>
    <w:p w14:paraId="4A817575" w14:textId="77777777" w:rsidR="00C12F26" w:rsidRPr="00C12F26" w:rsidRDefault="00C12F26" w:rsidP="00730E24">
      <w:pPr>
        <w:numPr>
          <w:ilvl w:val="0"/>
          <w:numId w:val="35"/>
        </w:numPr>
        <w:shd w:val="clear" w:color="auto" w:fill="DAEEF3" w:themeFill="accent5" w:themeFillTint="33"/>
        <w:jc w:val="both"/>
        <w:rPr>
          <w:rFonts w:ascii="Aptos Narrow" w:hAnsi="Aptos Narrow"/>
        </w:rPr>
      </w:pPr>
      <w:r w:rsidRPr="00C12F26">
        <w:rPr>
          <w:rFonts w:ascii="Aptos Narrow" w:hAnsi="Aptos Narrow"/>
        </w:rPr>
        <w:t>Validate specific records, especially edge cases, to confirm that the model is scoring accurately.</w:t>
      </w:r>
    </w:p>
    <w:p w14:paraId="6383E9DC" w14:textId="77777777" w:rsidR="00C12F26" w:rsidRPr="00C12F26" w:rsidRDefault="00C12F26" w:rsidP="00730E24">
      <w:pPr>
        <w:numPr>
          <w:ilvl w:val="0"/>
          <w:numId w:val="34"/>
        </w:numPr>
        <w:shd w:val="clear" w:color="auto" w:fill="DAEEF3" w:themeFill="accent5" w:themeFillTint="33"/>
        <w:jc w:val="both"/>
        <w:rPr>
          <w:rFonts w:ascii="Aptos Narrow" w:hAnsi="Aptos Narrow"/>
          <w:b/>
          <w:bCs/>
        </w:rPr>
      </w:pPr>
      <w:r w:rsidRPr="00C12F26">
        <w:rPr>
          <w:rFonts w:ascii="Aptos Narrow" w:hAnsi="Aptos Narrow"/>
          <w:b/>
          <w:bCs/>
        </w:rPr>
        <w:t>Report Generation</w:t>
      </w:r>
    </w:p>
    <w:p w14:paraId="56AF98DA" w14:textId="77777777" w:rsidR="00C12F26" w:rsidRPr="00C12F26" w:rsidRDefault="00C12F26" w:rsidP="00730E24">
      <w:pPr>
        <w:numPr>
          <w:ilvl w:val="0"/>
          <w:numId w:val="35"/>
        </w:numPr>
        <w:shd w:val="clear" w:color="auto" w:fill="DAEEF3" w:themeFill="accent5" w:themeFillTint="33"/>
        <w:jc w:val="both"/>
        <w:rPr>
          <w:rFonts w:ascii="Aptos Narrow" w:hAnsi="Aptos Narrow"/>
        </w:rPr>
      </w:pPr>
      <w:r w:rsidRPr="00C12F26">
        <w:rPr>
          <w:rFonts w:ascii="Aptos Narrow" w:hAnsi="Aptos Narrow"/>
        </w:rPr>
        <w:t>Generate standard performance and operational reports, such as fraud detection rates (FDR), AUC metrics, and detailed attribute analyses.</w:t>
      </w:r>
    </w:p>
    <w:p w14:paraId="2987CDAC" w14:textId="77777777" w:rsidR="00C12F26" w:rsidRPr="00C12F26" w:rsidRDefault="00C12F26" w:rsidP="00730E24">
      <w:pPr>
        <w:numPr>
          <w:ilvl w:val="0"/>
          <w:numId w:val="34"/>
        </w:numPr>
        <w:shd w:val="clear" w:color="auto" w:fill="DAEEF3" w:themeFill="accent5" w:themeFillTint="33"/>
        <w:jc w:val="both"/>
        <w:rPr>
          <w:rFonts w:ascii="Aptos Narrow" w:hAnsi="Aptos Narrow"/>
          <w:b/>
          <w:bCs/>
        </w:rPr>
      </w:pPr>
      <w:r w:rsidRPr="00C12F26">
        <w:rPr>
          <w:rFonts w:ascii="Aptos Narrow" w:hAnsi="Aptos Narrow"/>
          <w:b/>
          <w:bCs/>
        </w:rPr>
        <w:t>Report Distribution</w:t>
      </w:r>
    </w:p>
    <w:p w14:paraId="59E9F73B" w14:textId="77777777" w:rsidR="00C12F26" w:rsidRPr="00C12F26" w:rsidRDefault="00C12F26" w:rsidP="00730E24">
      <w:pPr>
        <w:numPr>
          <w:ilvl w:val="0"/>
          <w:numId w:val="35"/>
        </w:numPr>
        <w:shd w:val="clear" w:color="auto" w:fill="DAEEF3" w:themeFill="accent5" w:themeFillTint="33"/>
        <w:jc w:val="both"/>
        <w:rPr>
          <w:rFonts w:ascii="Aptos Narrow" w:hAnsi="Aptos Narrow"/>
        </w:rPr>
      </w:pPr>
      <w:r w:rsidRPr="00C12F26">
        <w:rPr>
          <w:rFonts w:ascii="Aptos Narrow" w:hAnsi="Aptos Narrow"/>
        </w:rPr>
        <w:t>Distribute the reports to the designated stakeholders, ensuring that sensitive data is handled securely and in compliance with relevant regulations.</w:t>
      </w:r>
    </w:p>
    <w:p w14:paraId="59D10585" w14:textId="77777777" w:rsidR="00C12F26" w:rsidRDefault="00C12F26" w:rsidP="00730E24">
      <w:pPr>
        <w:shd w:val="clear" w:color="auto" w:fill="DAEEF3" w:themeFill="accent5" w:themeFillTint="33"/>
        <w:jc w:val="both"/>
        <w:rPr>
          <w:rFonts w:ascii="Aptos Narrow" w:hAnsi="Aptos Narrow"/>
        </w:rPr>
      </w:pPr>
    </w:p>
    <w:p w14:paraId="7FBE71AA" w14:textId="0977F3CF" w:rsidR="00C12F26" w:rsidRPr="00C12F26" w:rsidRDefault="00C12F26" w:rsidP="00730E24">
      <w:pPr>
        <w:shd w:val="clear" w:color="auto" w:fill="DAEEF3" w:themeFill="accent5" w:themeFillTint="33"/>
        <w:jc w:val="both"/>
        <w:rPr>
          <w:rFonts w:ascii="Aptos Narrow" w:hAnsi="Aptos Narrow"/>
        </w:rPr>
      </w:pPr>
      <w:r w:rsidRPr="00C12F26">
        <w:rPr>
          <w:rFonts w:ascii="Aptos Narrow" w:hAnsi="Aptos Narrow"/>
        </w:rPr>
        <w:t>By following these steps, users can ensure the accurate and consistent operation of the model, enabling reliable fraud risk assessment and decision-making. Adjustments or troubleshooting should be escalated to LexisNexis technical support if anomalies are detected during any step.</w:t>
      </w:r>
    </w:p>
    <w:p w14:paraId="35DDD5FE" w14:textId="77777777" w:rsidR="00C12F26" w:rsidRDefault="00C12F26" w:rsidP="00730E24">
      <w:pPr>
        <w:shd w:val="clear" w:color="auto" w:fill="DAEEF3" w:themeFill="accent5" w:themeFillTint="33"/>
        <w:jc w:val="both"/>
        <w:rPr>
          <w:rFonts w:ascii="Aptos Narrow" w:hAnsi="Aptos Narrow"/>
          <w:b/>
          <w:bCs/>
        </w:rPr>
      </w:pPr>
    </w:p>
    <w:bookmarkEnd w:id="963"/>
    <w:p w14:paraId="534E4C3F" w14:textId="009EDB96" w:rsidR="00891D3B" w:rsidRDefault="00891D3B">
      <w:pPr>
        <w:spacing w:after="200"/>
        <w:rPr>
          <w:rFonts w:asciiTheme="majorHAnsi" w:eastAsiaTheme="majorEastAsia" w:hAnsiTheme="majorHAnsi" w:cstheme="majorBidi"/>
          <w:b/>
          <w:bCs/>
          <w:color w:val="365F91" w:themeColor="accent1" w:themeShade="BF"/>
          <w:sz w:val="28"/>
          <w:szCs w:val="28"/>
        </w:rPr>
      </w:pPr>
    </w:p>
    <w:bookmarkStart w:id="964" w:name="_Toc163230554"/>
    <w:p w14:paraId="166519C7" w14:textId="03F0606B" w:rsidR="00812022" w:rsidRPr="00701055" w:rsidRDefault="00891D3B" w:rsidP="00A53660">
      <w:pPr>
        <w:pStyle w:val="Heading1"/>
        <w:numPr>
          <w:ilvl w:val="0"/>
          <w:numId w:val="1"/>
        </w:numPr>
        <w:spacing w:before="0"/>
        <w:ind w:left="720" w:hanging="720"/>
        <w:rPr>
          <w:rFonts w:ascii="Arial" w:hAnsi="Arial" w:cs="Arial"/>
          <w:color w:val="FFFFFF" w:themeColor="background1"/>
          <w:sz w:val="36"/>
          <w:szCs w:val="36"/>
        </w:rPr>
      </w:pPr>
      <w:r w:rsidRPr="008D7BA5">
        <w:rPr>
          <w:rFonts w:ascii="Arial" w:hAnsi="Arial" w:cs="Arial"/>
          <w:noProof/>
          <w:color w:val="FFFFFF" w:themeColor="background1"/>
          <w:sz w:val="36"/>
          <w:szCs w:val="36"/>
        </w:rPr>
        <mc:AlternateContent>
          <mc:Choice Requires="wps">
            <w:drawing>
              <wp:anchor distT="0" distB="0" distL="114300" distR="114300" simplePos="0" relativeHeight="251658241" behindDoc="1" locked="0" layoutInCell="1" allowOverlap="1" wp14:anchorId="7EB58D0B" wp14:editId="0A635A8B">
                <wp:simplePos x="0" y="0"/>
                <wp:positionH relativeFrom="column">
                  <wp:posOffset>-9525</wp:posOffset>
                </wp:positionH>
                <wp:positionV relativeFrom="paragraph">
                  <wp:posOffset>-19051</wp:posOffset>
                </wp:positionV>
                <wp:extent cx="6417310" cy="638175"/>
                <wp:effectExtent l="0" t="0" r="2540" b="9525"/>
                <wp:wrapNone/>
                <wp:docPr id="42376858" name="Rectangle 1"/>
                <wp:cNvGraphicFramePr/>
                <a:graphic xmlns:a="http://schemas.openxmlformats.org/drawingml/2006/main">
                  <a:graphicData uri="http://schemas.microsoft.com/office/word/2010/wordprocessingShape">
                    <wps:wsp>
                      <wps:cNvSpPr/>
                      <wps:spPr>
                        <a:xfrm>
                          <a:off x="0" y="0"/>
                          <a:ext cx="6417310" cy="638175"/>
                        </a:xfrm>
                        <a:prstGeom prst="rect">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w14:anchorId="2FBF8B2F">
              <v:rect id="Rectangle 1" style="position:absolute;margin-left:-.75pt;margin-top:-1.5pt;width:505.3pt;height:50.25pt;z-index:-25165004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c00000" stroked="f" strokeweight="2pt" w14:anchorId="11D30FA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"/>
            </w:pict>
          </mc:Fallback>
        </mc:AlternateContent>
      </w:r>
      <w:r w:rsidRPr="00701055">
        <w:rPr>
          <w:rFonts w:ascii="Arial" w:hAnsi="Arial" w:cs="Arial"/>
          <w:color w:val="FFFFFF" w:themeColor="background1"/>
          <w:sz w:val="36"/>
          <w:szCs w:val="36"/>
        </w:rPr>
        <w:t>O</w:t>
      </w:r>
      <w:r w:rsidR="008D7BA5">
        <w:rPr>
          <w:rFonts w:ascii="Arial" w:hAnsi="Arial" w:cs="Arial"/>
          <w:color w:val="FFFFFF" w:themeColor="background1"/>
          <w:sz w:val="36"/>
          <w:szCs w:val="36"/>
        </w:rPr>
        <w:t>NGOING</w:t>
      </w:r>
      <w:r w:rsidRPr="00701055">
        <w:rPr>
          <w:rFonts w:ascii="Arial" w:hAnsi="Arial" w:cs="Arial"/>
          <w:color w:val="FFFFFF" w:themeColor="background1"/>
          <w:sz w:val="36"/>
          <w:szCs w:val="36"/>
        </w:rPr>
        <w:t xml:space="preserve"> M</w:t>
      </w:r>
      <w:r w:rsidR="008D7BA5">
        <w:rPr>
          <w:rFonts w:ascii="Arial" w:hAnsi="Arial" w:cs="Arial"/>
          <w:color w:val="FFFFFF" w:themeColor="background1"/>
          <w:sz w:val="36"/>
          <w:szCs w:val="36"/>
        </w:rPr>
        <w:t>ODEL</w:t>
      </w:r>
      <w:r w:rsidRPr="00701055">
        <w:rPr>
          <w:rFonts w:ascii="Arial" w:hAnsi="Arial" w:cs="Arial"/>
          <w:color w:val="FFFFFF" w:themeColor="background1"/>
          <w:sz w:val="36"/>
          <w:szCs w:val="36"/>
        </w:rPr>
        <w:t xml:space="preserve"> G</w:t>
      </w:r>
      <w:r w:rsidR="008D7BA5">
        <w:rPr>
          <w:rFonts w:ascii="Arial" w:hAnsi="Arial" w:cs="Arial"/>
          <w:color w:val="FFFFFF" w:themeColor="background1"/>
          <w:sz w:val="36"/>
          <w:szCs w:val="36"/>
        </w:rPr>
        <w:t>OVERNANCE</w:t>
      </w:r>
      <w:r w:rsidR="00A53660">
        <w:rPr>
          <w:rFonts w:ascii="Arial" w:hAnsi="Arial" w:cs="Arial"/>
          <w:color w:val="FFFFFF" w:themeColor="background1"/>
          <w:sz w:val="36"/>
          <w:szCs w:val="36"/>
        </w:rPr>
        <w:t xml:space="preserve"> &amp; OUTCOME ANALYSIS</w:t>
      </w:r>
      <w:bookmarkEnd w:id="964"/>
    </w:p>
    <w:p w14:paraId="518CB5F5" w14:textId="77777777" w:rsidR="00971E12" w:rsidRDefault="00971E12" w:rsidP="00971E12">
      <w:pPr>
        <w:rPr>
          <w:rFonts w:ascii="Arial" w:eastAsia="SimSun" w:hAnsi="Arial" w:cs="Arial"/>
          <w:b/>
          <w:bCs/>
          <w:color w:val="0070C0"/>
        </w:rPr>
      </w:pPr>
    </w:p>
    <w:p w14:paraId="38464C79" w14:textId="67F2329E" w:rsidR="00971E12" w:rsidRDefault="00971E12" w:rsidP="00701055">
      <w:pPr>
        <w:rPr>
          <w:rFonts w:ascii="Arial" w:eastAsia="SimSun" w:hAnsi="Arial" w:cs="Arial"/>
          <w:b/>
          <w:bCs/>
          <w:color w:val="0070C0"/>
        </w:rPr>
      </w:pPr>
      <w:r w:rsidRPr="00701055">
        <w:rPr>
          <w:rFonts w:ascii="Arial" w:eastAsia="SimSun" w:hAnsi="Arial" w:cs="Arial"/>
          <w:b/>
          <w:bCs/>
          <w:color w:val="0070C0"/>
        </w:rPr>
        <w:t>Reference Document List</w:t>
      </w:r>
    </w:p>
    <w:p w14:paraId="58D994D2" w14:textId="0A80B586" w:rsidR="00971E12" w:rsidRDefault="00971E12" w:rsidP="00971E12">
      <w:pPr>
        <w:rPr>
          <w:rStyle w:val="SubtleEmphasis"/>
        </w:rPr>
      </w:pPr>
      <w:r w:rsidRPr="00701055">
        <w:rPr>
          <w:rStyle w:val="SubtleEmphasis"/>
        </w:rPr>
        <w:t>Please list all the documents referred to in this section.</w:t>
      </w:r>
    </w:p>
    <w:p w14:paraId="2E2F31B4" w14:textId="77777777" w:rsidR="00971E12" w:rsidRDefault="00971E12" w:rsidP="00971E12">
      <w:pPr>
        <w:rPr>
          <w:rFonts w:ascii="Arial Narrow" w:hAnsi="Arial Narrow"/>
          <w:color w:val="00B0F0"/>
        </w:rPr>
      </w:pPr>
    </w:p>
    <w:tbl>
      <w:tblPr>
        <w:tblStyle w:val="TableGrid"/>
        <w:tblW w:w="0" w:type="auto"/>
        <w:tblLook w:val="04A0" w:firstRow="1" w:lastRow="0" w:firstColumn="1" w:lastColumn="0" w:noHBand="0" w:noVBand="1"/>
      </w:tblPr>
      <w:tblGrid>
        <w:gridCol w:w="721"/>
        <w:gridCol w:w="5531"/>
        <w:gridCol w:w="3818"/>
      </w:tblGrid>
      <w:tr w:rsidR="00971E12" w14:paraId="3A823E6E" w14:textId="77777777" w:rsidTr="006C4101">
        <w:tc>
          <w:tcPr>
            <w:tcW w:w="721"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63929211" w14:textId="77777777" w:rsidR="00971E12" w:rsidRDefault="00971E12">
            <w:pPr>
              <w:rPr>
                <w:rFonts w:ascii="Aptos Narrow" w:hAnsi="Aptos Narrow"/>
                <w:b/>
                <w:bCs/>
              </w:rPr>
            </w:pPr>
            <w:r>
              <w:rPr>
                <w:rFonts w:ascii="Aptos Narrow" w:hAnsi="Aptos Narrow"/>
                <w:b/>
                <w:bCs/>
              </w:rPr>
              <w:t>#</w:t>
            </w:r>
          </w:p>
        </w:tc>
        <w:tc>
          <w:tcPr>
            <w:tcW w:w="5531"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08FA818D" w14:textId="77777777" w:rsidR="00971E12" w:rsidRDefault="00971E12">
            <w:pPr>
              <w:rPr>
                <w:rFonts w:ascii="Aptos Narrow" w:hAnsi="Aptos Narrow"/>
                <w:b/>
                <w:bCs/>
              </w:rPr>
            </w:pPr>
            <w:r>
              <w:rPr>
                <w:rFonts w:ascii="Aptos Narrow" w:hAnsi="Aptos Narrow"/>
                <w:b/>
                <w:bCs/>
              </w:rPr>
              <w:t>Reference Document Name</w:t>
            </w:r>
          </w:p>
        </w:tc>
        <w:tc>
          <w:tcPr>
            <w:tcW w:w="3818"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0D48BCDE" w14:textId="77777777" w:rsidR="00971E12" w:rsidRDefault="00971E12">
            <w:pPr>
              <w:rPr>
                <w:rFonts w:ascii="Aptos Narrow" w:hAnsi="Aptos Narrow"/>
                <w:b/>
                <w:bCs/>
              </w:rPr>
            </w:pPr>
            <w:r>
              <w:rPr>
                <w:rFonts w:ascii="Aptos Narrow" w:hAnsi="Aptos Narrow"/>
                <w:b/>
                <w:bCs/>
              </w:rPr>
              <w:t>High Level Description and purpose of the Document</w:t>
            </w:r>
          </w:p>
        </w:tc>
      </w:tr>
      <w:tr w:rsidR="00DF3F43" w14:paraId="6A56DCC7" w14:textId="77777777" w:rsidTr="006C4101">
        <w:tc>
          <w:tcPr>
            <w:tcW w:w="721" w:type="dxa"/>
            <w:tcBorders>
              <w:top w:val="single" w:sz="4" w:space="0" w:color="auto"/>
              <w:left w:val="single" w:sz="4" w:space="0" w:color="auto"/>
              <w:bottom w:val="single" w:sz="4" w:space="0" w:color="auto"/>
              <w:right w:val="single" w:sz="4" w:space="0" w:color="auto"/>
            </w:tcBorders>
            <w:vAlign w:val="center"/>
            <w:hideMark/>
          </w:tcPr>
          <w:p w14:paraId="31A1DB20" w14:textId="77777777" w:rsidR="00DF3F43" w:rsidRPr="00EB13CD" w:rsidRDefault="00DF3F43" w:rsidP="00DF3F43">
            <w:pPr>
              <w:rPr>
                <w:rFonts w:ascii="Aptos Narrow" w:hAnsi="Aptos Narrow"/>
                <w:sz w:val="20"/>
                <w:szCs w:val="20"/>
              </w:rPr>
            </w:pPr>
            <w:r w:rsidRPr="00EB13CD">
              <w:rPr>
                <w:rFonts w:ascii="Aptos Narrow" w:hAnsi="Aptos Narrow"/>
                <w:sz w:val="20"/>
                <w:szCs w:val="20"/>
              </w:rPr>
              <w:t>1</w:t>
            </w:r>
          </w:p>
        </w:tc>
        <w:tc>
          <w:tcPr>
            <w:tcW w:w="5531" w:type="dxa"/>
            <w:tcBorders>
              <w:top w:val="single" w:sz="4" w:space="0" w:color="auto"/>
              <w:left w:val="single" w:sz="4" w:space="0" w:color="auto"/>
              <w:bottom w:val="single" w:sz="4" w:space="0" w:color="auto"/>
              <w:right w:val="single" w:sz="4" w:space="0" w:color="auto"/>
            </w:tcBorders>
            <w:vAlign w:val="center"/>
          </w:tcPr>
          <w:p w14:paraId="29603A4F" w14:textId="02598622" w:rsidR="00DF3F43" w:rsidRPr="00EB13CD" w:rsidRDefault="00DF3F43" w:rsidP="00DF3F43">
            <w:pPr>
              <w:rPr>
                <w:rFonts w:ascii="Aptos Narrow" w:hAnsi="Aptos Narrow"/>
                <w:sz w:val="20"/>
                <w:szCs w:val="20"/>
              </w:rPr>
            </w:pPr>
            <w:r w:rsidRPr="00EB13CD">
              <w:rPr>
                <w:rFonts w:ascii="Aptos Narrow" w:hAnsi="Aptos Narrow"/>
                <w:sz w:val="20"/>
                <w:szCs w:val="20"/>
              </w:rPr>
              <w:t>FraudIntelligence_1.0_BankcardModel_ReferenceGuide.pdf</w:t>
            </w:r>
          </w:p>
        </w:tc>
        <w:tc>
          <w:tcPr>
            <w:tcW w:w="3818" w:type="dxa"/>
            <w:tcBorders>
              <w:top w:val="single" w:sz="4" w:space="0" w:color="auto"/>
              <w:left w:val="single" w:sz="4" w:space="0" w:color="auto"/>
              <w:bottom w:val="single" w:sz="4" w:space="0" w:color="auto"/>
              <w:right w:val="single" w:sz="4" w:space="0" w:color="auto"/>
            </w:tcBorders>
            <w:vAlign w:val="center"/>
          </w:tcPr>
          <w:p w14:paraId="6BA9C0D0" w14:textId="3F7B885D" w:rsidR="00DF3F43" w:rsidRPr="00EB13CD" w:rsidRDefault="00DF3F43" w:rsidP="00DF3F43">
            <w:pPr>
              <w:rPr>
                <w:rFonts w:ascii="Aptos Narrow" w:hAnsi="Aptos Narrow"/>
                <w:sz w:val="20"/>
                <w:szCs w:val="20"/>
              </w:rPr>
            </w:pPr>
            <w:r w:rsidRPr="00EB13CD">
              <w:rPr>
                <w:rFonts w:ascii="Aptos Narrow" w:hAnsi="Aptos Narrow"/>
                <w:sz w:val="20"/>
                <w:szCs w:val="20"/>
              </w:rPr>
              <w:t>It is the model reference guide.</w:t>
            </w:r>
          </w:p>
        </w:tc>
      </w:tr>
      <w:tr w:rsidR="00DF3F43" w14:paraId="0988FA17" w14:textId="77777777" w:rsidTr="006C4101">
        <w:tc>
          <w:tcPr>
            <w:tcW w:w="721" w:type="dxa"/>
            <w:tcBorders>
              <w:top w:val="single" w:sz="4" w:space="0" w:color="auto"/>
              <w:left w:val="single" w:sz="4" w:space="0" w:color="auto"/>
              <w:bottom w:val="single" w:sz="4" w:space="0" w:color="auto"/>
              <w:right w:val="single" w:sz="4" w:space="0" w:color="auto"/>
            </w:tcBorders>
            <w:vAlign w:val="center"/>
            <w:hideMark/>
          </w:tcPr>
          <w:p w14:paraId="1EECBB8A" w14:textId="3265AFB3" w:rsidR="00DF3F43" w:rsidRPr="00EB13CD" w:rsidRDefault="00464D91" w:rsidP="00DF3F43">
            <w:pPr>
              <w:rPr>
                <w:rFonts w:ascii="Aptos Narrow" w:hAnsi="Aptos Narrow"/>
                <w:sz w:val="20"/>
                <w:szCs w:val="20"/>
              </w:rPr>
            </w:pPr>
            <w:r>
              <w:rPr>
                <w:rFonts w:ascii="Aptos Narrow" w:hAnsi="Aptos Narrow"/>
                <w:sz w:val="20"/>
                <w:szCs w:val="20"/>
              </w:rPr>
              <w:t>2</w:t>
            </w:r>
          </w:p>
        </w:tc>
        <w:tc>
          <w:tcPr>
            <w:tcW w:w="5531" w:type="dxa"/>
            <w:tcBorders>
              <w:top w:val="single" w:sz="4" w:space="0" w:color="auto"/>
              <w:left w:val="single" w:sz="4" w:space="0" w:color="auto"/>
              <w:bottom w:val="single" w:sz="4" w:space="0" w:color="auto"/>
              <w:right w:val="single" w:sz="4" w:space="0" w:color="auto"/>
            </w:tcBorders>
            <w:vAlign w:val="center"/>
          </w:tcPr>
          <w:p w14:paraId="7AE37279" w14:textId="67C77C60" w:rsidR="00DF3F43" w:rsidRPr="00EB13CD" w:rsidRDefault="00DF3F43" w:rsidP="00DF3F43">
            <w:pPr>
              <w:rPr>
                <w:rFonts w:ascii="Aptos Narrow" w:hAnsi="Aptos Narrow"/>
                <w:sz w:val="20"/>
                <w:szCs w:val="20"/>
              </w:rPr>
            </w:pPr>
            <w:r w:rsidRPr="00EB13CD">
              <w:rPr>
                <w:rFonts w:ascii="Aptos Narrow" w:hAnsi="Aptos Narrow"/>
                <w:sz w:val="20"/>
                <w:szCs w:val="20"/>
              </w:rPr>
              <w:t xml:space="preserve">MRM-CONTROL01 - </w:t>
            </w:r>
            <w:proofErr w:type="spellStart"/>
            <w:r w:rsidRPr="00EB13CD">
              <w:rPr>
                <w:rFonts w:ascii="Aptos Narrow" w:hAnsi="Aptos Narrow"/>
                <w:sz w:val="20"/>
                <w:szCs w:val="20"/>
              </w:rPr>
              <w:t>y&amp;n</w:t>
            </w:r>
            <w:proofErr w:type="spellEnd"/>
            <w:r w:rsidRPr="00EB13CD">
              <w:rPr>
                <w:rFonts w:ascii="Aptos Narrow" w:hAnsi="Aptos Narrow"/>
                <w:sz w:val="20"/>
                <w:szCs w:val="20"/>
              </w:rPr>
              <w:t xml:space="preserve"> Model </w:t>
            </w:r>
            <w:proofErr w:type="spellStart"/>
            <w:r w:rsidRPr="00EB13CD">
              <w:rPr>
                <w:rFonts w:ascii="Aptos Narrow" w:hAnsi="Aptos Narrow"/>
                <w:sz w:val="20"/>
                <w:szCs w:val="20"/>
              </w:rPr>
              <w:t>Assmt</w:t>
            </w:r>
            <w:proofErr w:type="spellEnd"/>
            <w:r w:rsidRPr="00EB13CD">
              <w:rPr>
                <w:rFonts w:ascii="Aptos Narrow" w:hAnsi="Aptos Narrow"/>
                <w:sz w:val="20"/>
                <w:szCs w:val="20"/>
              </w:rPr>
              <w:t xml:space="preserve"> 048 - Albert </w:t>
            </w:r>
            <w:proofErr w:type="spellStart"/>
            <w:r w:rsidRPr="00EB13CD">
              <w:rPr>
                <w:rFonts w:ascii="Aptos Narrow" w:hAnsi="Aptos Narrow"/>
                <w:sz w:val="20"/>
                <w:szCs w:val="20"/>
              </w:rPr>
              <w:t>YesM</w:t>
            </w:r>
            <w:proofErr w:type="spellEnd"/>
            <w:r w:rsidRPr="00EB13CD">
              <w:rPr>
                <w:rFonts w:ascii="Aptos Narrow" w:hAnsi="Aptos Narrow"/>
                <w:sz w:val="20"/>
                <w:szCs w:val="20"/>
              </w:rPr>
              <w:t xml:space="preserve"> - LexisNexis LNFI.docx</w:t>
            </w:r>
          </w:p>
        </w:tc>
        <w:tc>
          <w:tcPr>
            <w:tcW w:w="3818" w:type="dxa"/>
            <w:tcBorders>
              <w:top w:val="single" w:sz="4" w:space="0" w:color="auto"/>
              <w:left w:val="single" w:sz="4" w:space="0" w:color="auto"/>
              <w:bottom w:val="single" w:sz="4" w:space="0" w:color="auto"/>
              <w:right w:val="single" w:sz="4" w:space="0" w:color="auto"/>
            </w:tcBorders>
            <w:vAlign w:val="center"/>
          </w:tcPr>
          <w:p w14:paraId="02AB87E4" w14:textId="6AFB4E68" w:rsidR="00DF3F43" w:rsidRPr="00EB13CD" w:rsidRDefault="00DF3F43" w:rsidP="00DF3F43">
            <w:pPr>
              <w:rPr>
                <w:rFonts w:ascii="Aptos Narrow" w:hAnsi="Aptos Narrow"/>
                <w:sz w:val="20"/>
                <w:szCs w:val="20"/>
              </w:rPr>
            </w:pPr>
            <w:r w:rsidRPr="00EB13CD">
              <w:rPr>
                <w:rFonts w:ascii="Aptos Narrow" w:hAnsi="Aptos Narrow"/>
                <w:sz w:val="20"/>
                <w:szCs w:val="20"/>
              </w:rPr>
              <w:t>Enterprise risk management and Model risk classification procedures.</w:t>
            </w:r>
          </w:p>
        </w:tc>
      </w:tr>
      <w:tr w:rsidR="00DF3F43" w14:paraId="1748CA15" w14:textId="77777777" w:rsidTr="006C4101">
        <w:tc>
          <w:tcPr>
            <w:tcW w:w="721" w:type="dxa"/>
            <w:tcBorders>
              <w:top w:val="single" w:sz="4" w:space="0" w:color="auto"/>
              <w:left w:val="single" w:sz="4" w:space="0" w:color="auto"/>
              <w:bottom w:val="single" w:sz="4" w:space="0" w:color="auto"/>
              <w:right w:val="single" w:sz="4" w:space="0" w:color="auto"/>
            </w:tcBorders>
            <w:vAlign w:val="center"/>
          </w:tcPr>
          <w:p w14:paraId="0745C091" w14:textId="0D23E79F" w:rsidR="00DF3F43" w:rsidRPr="00EB13CD" w:rsidRDefault="00464D91" w:rsidP="00DF3F43">
            <w:pPr>
              <w:rPr>
                <w:rFonts w:ascii="Aptos Narrow" w:hAnsi="Aptos Narrow"/>
                <w:sz w:val="20"/>
                <w:szCs w:val="20"/>
              </w:rPr>
            </w:pPr>
            <w:r>
              <w:rPr>
                <w:rFonts w:ascii="Aptos Narrow" w:hAnsi="Aptos Narrow"/>
                <w:sz w:val="20"/>
                <w:szCs w:val="20"/>
              </w:rPr>
              <w:t>3</w:t>
            </w:r>
          </w:p>
        </w:tc>
        <w:tc>
          <w:tcPr>
            <w:tcW w:w="5531" w:type="dxa"/>
            <w:tcBorders>
              <w:top w:val="single" w:sz="4" w:space="0" w:color="auto"/>
              <w:left w:val="single" w:sz="4" w:space="0" w:color="auto"/>
              <w:bottom w:val="single" w:sz="4" w:space="0" w:color="auto"/>
              <w:right w:val="single" w:sz="4" w:space="0" w:color="auto"/>
            </w:tcBorders>
            <w:vAlign w:val="center"/>
          </w:tcPr>
          <w:p w14:paraId="19F91C9F" w14:textId="45FBDC53" w:rsidR="00DF3F43" w:rsidRPr="00EB13CD" w:rsidRDefault="00DF3F43" w:rsidP="00DF3F43">
            <w:pPr>
              <w:rPr>
                <w:rFonts w:ascii="Aptos Narrow" w:hAnsi="Aptos Narrow"/>
                <w:sz w:val="20"/>
                <w:szCs w:val="20"/>
              </w:rPr>
            </w:pPr>
            <w:r w:rsidRPr="00EB13CD">
              <w:rPr>
                <w:rFonts w:ascii="Aptos Narrow" w:hAnsi="Aptos Narrow"/>
                <w:sz w:val="20"/>
                <w:szCs w:val="20"/>
              </w:rPr>
              <w:t xml:space="preserve">MRM-CONTROL02 - Model-IRR </w:t>
            </w:r>
            <w:proofErr w:type="spellStart"/>
            <w:r w:rsidRPr="00EB13CD">
              <w:rPr>
                <w:rFonts w:ascii="Aptos Narrow" w:hAnsi="Aptos Narrow"/>
                <w:sz w:val="20"/>
                <w:szCs w:val="20"/>
              </w:rPr>
              <w:t>Assmt</w:t>
            </w:r>
            <w:proofErr w:type="spellEnd"/>
            <w:r w:rsidRPr="00EB13CD">
              <w:rPr>
                <w:rFonts w:ascii="Aptos Narrow" w:hAnsi="Aptos Narrow"/>
                <w:sz w:val="20"/>
                <w:szCs w:val="20"/>
              </w:rPr>
              <w:t xml:space="preserve"> 048 -L- Albert LNFI_FINAL.docx</w:t>
            </w:r>
          </w:p>
        </w:tc>
        <w:tc>
          <w:tcPr>
            <w:tcW w:w="3818" w:type="dxa"/>
            <w:tcBorders>
              <w:top w:val="single" w:sz="4" w:space="0" w:color="auto"/>
              <w:left w:val="single" w:sz="4" w:space="0" w:color="auto"/>
              <w:bottom w:val="single" w:sz="4" w:space="0" w:color="auto"/>
              <w:right w:val="single" w:sz="4" w:space="0" w:color="auto"/>
            </w:tcBorders>
            <w:vAlign w:val="center"/>
          </w:tcPr>
          <w:p w14:paraId="04CBBE1B" w14:textId="6A402F65" w:rsidR="00DF3F43" w:rsidRPr="00EB13CD" w:rsidRDefault="00DF3F43" w:rsidP="00DF3F43">
            <w:pPr>
              <w:rPr>
                <w:rFonts w:ascii="Aptos Narrow" w:hAnsi="Aptos Narrow"/>
                <w:sz w:val="20"/>
                <w:szCs w:val="20"/>
              </w:rPr>
            </w:pPr>
            <w:r w:rsidRPr="00EB13CD">
              <w:rPr>
                <w:rFonts w:ascii="Aptos Narrow" w:hAnsi="Aptos Narrow"/>
                <w:sz w:val="20"/>
                <w:szCs w:val="20"/>
              </w:rPr>
              <w:t>Model inherent risk rating assessment form.</w:t>
            </w:r>
          </w:p>
        </w:tc>
      </w:tr>
      <w:tr w:rsidR="006C4101" w14:paraId="11785FC6" w14:textId="77777777" w:rsidTr="006C4101">
        <w:tc>
          <w:tcPr>
            <w:tcW w:w="721" w:type="dxa"/>
            <w:tcBorders>
              <w:top w:val="single" w:sz="4" w:space="0" w:color="auto"/>
              <w:left w:val="single" w:sz="4" w:space="0" w:color="auto"/>
              <w:bottom w:val="single" w:sz="4" w:space="0" w:color="auto"/>
              <w:right w:val="single" w:sz="4" w:space="0" w:color="auto"/>
            </w:tcBorders>
            <w:vAlign w:val="center"/>
          </w:tcPr>
          <w:p w14:paraId="5D70097D" w14:textId="11AFD958" w:rsidR="006C4101" w:rsidRPr="00EB13CD" w:rsidRDefault="00464D91" w:rsidP="00DF3F43">
            <w:pPr>
              <w:rPr>
                <w:rFonts w:ascii="Aptos Narrow" w:hAnsi="Aptos Narrow"/>
                <w:sz w:val="20"/>
                <w:szCs w:val="20"/>
              </w:rPr>
            </w:pPr>
            <w:r>
              <w:rPr>
                <w:rFonts w:ascii="Aptos Narrow" w:hAnsi="Aptos Narrow"/>
                <w:sz w:val="20"/>
                <w:szCs w:val="20"/>
              </w:rPr>
              <w:t>4</w:t>
            </w:r>
          </w:p>
        </w:tc>
        <w:tc>
          <w:tcPr>
            <w:tcW w:w="5531" w:type="dxa"/>
            <w:tcBorders>
              <w:top w:val="single" w:sz="4" w:space="0" w:color="auto"/>
              <w:left w:val="single" w:sz="4" w:space="0" w:color="auto"/>
              <w:bottom w:val="single" w:sz="4" w:space="0" w:color="auto"/>
              <w:right w:val="single" w:sz="4" w:space="0" w:color="auto"/>
            </w:tcBorders>
            <w:vAlign w:val="center"/>
          </w:tcPr>
          <w:p w14:paraId="2E28E783" w14:textId="460FCD1A" w:rsidR="006C4101" w:rsidRPr="00EB13CD" w:rsidRDefault="006C4101" w:rsidP="00DF3F43">
            <w:pPr>
              <w:rPr>
                <w:rFonts w:ascii="Aptos Narrow" w:hAnsi="Aptos Narrow"/>
                <w:sz w:val="20"/>
                <w:szCs w:val="20"/>
              </w:rPr>
            </w:pPr>
            <w:r w:rsidRPr="00EB13CD">
              <w:rPr>
                <w:rFonts w:ascii="Aptos Narrow" w:hAnsi="Aptos Narrow"/>
                <w:sz w:val="20"/>
                <w:szCs w:val="20"/>
              </w:rPr>
              <w:t>2023_LNRS_BCOverview_Tech_Resilience_IT.pdf</w:t>
            </w:r>
          </w:p>
        </w:tc>
        <w:tc>
          <w:tcPr>
            <w:tcW w:w="3818" w:type="dxa"/>
            <w:tcBorders>
              <w:top w:val="single" w:sz="4" w:space="0" w:color="auto"/>
              <w:left w:val="single" w:sz="4" w:space="0" w:color="auto"/>
              <w:bottom w:val="single" w:sz="4" w:space="0" w:color="auto"/>
              <w:right w:val="single" w:sz="4" w:space="0" w:color="auto"/>
            </w:tcBorders>
            <w:vAlign w:val="center"/>
          </w:tcPr>
          <w:p w14:paraId="72466407" w14:textId="3F4F19D1" w:rsidR="006C4101" w:rsidRPr="00EB13CD" w:rsidRDefault="006C4101" w:rsidP="00DF3F43">
            <w:pPr>
              <w:rPr>
                <w:rFonts w:ascii="Aptos Narrow" w:hAnsi="Aptos Narrow"/>
                <w:sz w:val="20"/>
                <w:szCs w:val="20"/>
              </w:rPr>
            </w:pPr>
            <w:r w:rsidRPr="00EB13CD">
              <w:rPr>
                <w:rFonts w:ascii="Aptos Narrow" w:hAnsi="Aptos Narrow"/>
                <w:sz w:val="20"/>
                <w:szCs w:val="20"/>
              </w:rPr>
              <w:t>It is the overview of business continuity technical resilience - IT</w:t>
            </w:r>
          </w:p>
        </w:tc>
      </w:tr>
      <w:tr w:rsidR="006C4101" w14:paraId="33DAF9F8" w14:textId="77777777" w:rsidTr="006C4101">
        <w:tc>
          <w:tcPr>
            <w:tcW w:w="721" w:type="dxa"/>
            <w:tcBorders>
              <w:top w:val="single" w:sz="4" w:space="0" w:color="auto"/>
              <w:left w:val="single" w:sz="4" w:space="0" w:color="auto"/>
              <w:bottom w:val="single" w:sz="4" w:space="0" w:color="auto"/>
              <w:right w:val="single" w:sz="4" w:space="0" w:color="auto"/>
            </w:tcBorders>
            <w:vAlign w:val="center"/>
          </w:tcPr>
          <w:p w14:paraId="6FE2C12E" w14:textId="4D0AA76E" w:rsidR="006C4101" w:rsidRPr="00EB13CD" w:rsidRDefault="00464D91" w:rsidP="00DF3F43">
            <w:pPr>
              <w:rPr>
                <w:rFonts w:ascii="Aptos Narrow" w:hAnsi="Aptos Narrow"/>
                <w:sz w:val="20"/>
                <w:szCs w:val="20"/>
              </w:rPr>
            </w:pPr>
            <w:r>
              <w:rPr>
                <w:rFonts w:ascii="Aptos Narrow" w:hAnsi="Aptos Narrow"/>
                <w:sz w:val="20"/>
                <w:szCs w:val="20"/>
              </w:rPr>
              <w:t>5</w:t>
            </w:r>
          </w:p>
        </w:tc>
        <w:tc>
          <w:tcPr>
            <w:tcW w:w="5531" w:type="dxa"/>
            <w:tcBorders>
              <w:top w:val="single" w:sz="4" w:space="0" w:color="auto"/>
              <w:left w:val="single" w:sz="4" w:space="0" w:color="auto"/>
              <w:bottom w:val="single" w:sz="4" w:space="0" w:color="auto"/>
              <w:right w:val="single" w:sz="4" w:space="0" w:color="auto"/>
            </w:tcBorders>
            <w:vAlign w:val="center"/>
          </w:tcPr>
          <w:p w14:paraId="092EC5C4" w14:textId="77777777" w:rsidR="006C4101" w:rsidRPr="00EB13CD" w:rsidRDefault="00BC4DB8" w:rsidP="00DF3F43">
            <w:pPr>
              <w:rPr>
                <w:rFonts w:ascii="Aptos Narrow" w:hAnsi="Aptos Narrow"/>
                <w:sz w:val="20"/>
                <w:szCs w:val="20"/>
              </w:rPr>
            </w:pPr>
            <w:proofErr w:type="spellStart"/>
            <w:r w:rsidRPr="00EB13CD">
              <w:rPr>
                <w:rFonts w:ascii="Aptos Narrow" w:hAnsi="Aptos Narrow"/>
                <w:sz w:val="20"/>
                <w:szCs w:val="20"/>
              </w:rPr>
              <w:t>LexisNexis_Business_Continuity_Disaster_Recovery</w:t>
            </w:r>
            <w:proofErr w:type="spellEnd"/>
            <w:r w:rsidRPr="00EB13CD">
              <w:rPr>
                <w:rFonts w:ascii="Aptos Narrow" w:hAnsi="Aptos Narrow"/>
                <w:sz w:val="20"/>
                <w:szCs w:val="20"/>
              </w:rPr>
              <w:t>_</w:t>
            </w:r>
          </w:p>
          <w:p w14:paraId="6919FAB8" w14:textId="7C58533D" w:rsidR="00BC4DB8" w:rsidRPr="00EB13CD" w:rsidRDefault="00BC4DB8" w:rsidP="00DF3F43">
            <w:pPr>
              <w:rPr>
                <w:rFonts w:ascii="Aptos Narrow" w:hAnsi="Aptos Narrow"/>
                <w:sz w:val="20"/>
                <w:szCs w:val="20"/>
              </w:rPr>
            </w:pPr>
            <w:r w:rsidRPr="00EB13CD">
              <w:rPr>
                <w:rFonts w:ascii="Aptos Narrow" w:hAnsi="Aptos Narrow"/>
                <w:sz w:val="20"/>
                <w:szCs w:val="20"/>
              </w:rPr>
              <w:t>Assessment_Dec_18_2023_13_23 (1).pdf</w:t>
            </w:r>
            <w:r w:rsidRPr="00EB13CD">
              <w:rPr>
                <w:rFonts w:ascii="Aptos Narrow" w:hAnsi="Aptos Narrow"/>
                <w:sz w:val="20"/>
                <w:szCs w:val="20"/>
              </w:rPr>
              <w:tab/>
            </w:r>
          </w:p>
        </w:tc>
        <w:tc>
          <w:tcPr>
            <w:tcW w:w="3818" w:type="dxa"/>
            <w:tcBorders>
              <w:top w:val="single" w:sz="4" w:space="0" w:color="auto"/>
              <w:left w:val="single" w:sz="4" w:space="0" w:color="auto"/>
              <w:bottom w:val="single" w:sz="4" w:space="0" w:color="auto"/>
              <w:right w:val="single" w:sz="4" w:space="0" w:color="auto"/>
            </w:tcBorders>
            <w:vAlign w:val="center"/>
          </w:tcPr>
          <w:p w14:paraId="24B44C2C" w14:textId="1CA7EA3D" w:rsidR="006C4101" w:rsidRPr="00EB13CD" w:rsidRDefault="006C4101" w:rsidP="00DF3F43">
            <w:pPr>
              <w:rPr>
                <w:rFonts w:ascii="Aptos Narrow" w:hAnsi="Aptos Narrow"/>
                <w:sz w:val="20"/>
                <w:szCs w:val="20"/>
              </w:rPr>
            </w:pPr>
            <w:r w:rsidRPr="00EB13CD">
              <w:rPr>
                <w:rFonts w:ascii="Aptos Narrow" w:hAnsi="Aptos Narrow"/>
                <w:sz w:val="20"/>
                <w:szCs w:val="20"/>
              </w:rPr>
              <w:t>It is the LexisNexis Business Continuity/Disaster Recovery Assessment Report.</w:t>
            </w:r>
          </w:p>
        </w:tc>
      </w:tr>
    </w:tbl>
    <w:p w14:paraId="49FF38DD" w14:textId="77777777" w:rsidR="00971E12" w:rsidRDefault="00971E12" w:rsidP="00891D3B"/>
    <w:p w14:paraId="2D4EB167" w14:textId="77777777" w:rsidR="00971E12" w:rsidRDefault="00971E12" w:rsidP="00891D3B"/>
    <w:p w14:paraId="2A247847" w14:textId="173F3DEF" w:rsidR="00891D3B" w:rsidRPr="00AC6AF3" w:rsidRDefault="00891D3B" w:rsidP="00A53660">
      <w:pPr>
        <w:pStyle w:val="Heading2"/>
        <w:numPr>
          <w:ilvl w:val="1"/>
          <w:numId w:val="1"/>
        </w:numPr>
        <w:pBdr>
          <w:bottom w:val="single" w:sz="6" w:space="1" w:color="auto"/>
        </w:pBdr>
        <w:shd w:val="clear" w:color="auto" w:fill="C6D9F1" w:themeFill="text2" w:themeFillTint="33"/>
        <w:spacing w:before="0"/>
        <w:ind w:left="720" w:hanging="720"/>
        <w:rPr>
          <w:rFonts w:cs="Arial"/>
          <w:szCs w:val="24"/>
        </w:rPr>
      </w:pPr>
      <w:bookmarkStart w:id="965" w:name="_Toc161759159"/>
      <w:bookmarkStart w:id="966" w:name="_Toc161759317"/>
      <w:bookmarkStart w:id="967" w:name="_Toc161907181"/>
      <w:bookmarkStart w:id="968" w:name="_Toc163230555"/>
      <w:bookmarkEnd w:id="965"/>
      <w:bookmarkEnd w:id="966"/>
      <w:bookmarkEnd w:id="967"/>
      <w:r w:rsidRPr="00AC6AF3">
        <w:rPr>
          <w:rFonts w:cs="Arial" w:hint="eastAsia"/>
          <w:szCs w:val="24"/>
        </w:rPr>
        <w:lastRenderedPageBreak/>
        <w:t xml:space="preserve">Ongoing </w:t>
      </w:r>
      <w:r w:rsidR="001A06DC">
        <w:rPr>
          <w:rFonts w:cs="Arial"/>
          <w:szCs w:val="24"/>
        </w:rPr>
        <w:t xml:space="preserve">Risk &amp; Performance </w:t>
      </w:r>
      <w:r w:rsidRPr="00AC6AF3">
        <w:rPr>
          <w:rFonts w:cs="Arial" w:hint="eastAsia"/>
          <w:szCs w:val="24"/>
        </w:rPr>
        <w:t>Monitoring Plan</w:t>
      </w:r>
      <w:bookmarkEnd w:id="968"/>
    </w:p>
    <w:p w14:paraId="7A0BF2D4" w14:textId="4EDA9133" w:rsidR="00544943" w:rsidRPr="00A05765" w:rsidRDefault="00C82D5F" w:rsidP="00701055">
      <w:pPr>
        <w:spacing w:after="60"/>
        <w:rPr>
          <w:rStyle w:val="SubtleEmphasis"/>
          <w:i w:val="0"/>
          <w:iCs w:val="0"/>
        </w:rPr>
      </w:pPr>
      <w:bookmarkStart w:id="969" w:name="OLE_LINK40"/>
      <w:r>
        <w:rPr>
          <w:rStyle w:val="SubtleEmphasis"/>
          <w:b/>
          <w:bCs/>
          <w:i w:val="0"/>
          <w:iCs w:val="0"/>
        </w:rPr>
        <w:t>Part</w:t>
      </w:r>
      <w:r w:rsidR="001A06DC" w:rsidRPr="00A05765">
        <w:rPr>
          <w:rStyle w:val="SubtleEmphasis"/>
          <w:b/>
          <w:bCs/>
          <w:i w:val="0"/>
          <w:iCs w:val="0"/>
        </w:rPr>
        <w:t xml:space="preserve"> 1</w:t>
      </w:r>
      <w:r w:rsidR="001A06DC" w:rsidRPr="00A05765">
        <w:rPr>
          <w:rStyle w:val="SubtleEmphasis"/>
          <w:i w:val="0"/>
          <w:iCs w:val="0"/>
        </w:rPr>
        <w:t xml:space="preserve"> - </w:t>
      </w:r>
      <w:bookmarkEnd w:id="969"/>
      <w:r w:rsidR="001A06DC" w:rsidRPr="00A05765">
        <w:rPr>
          <w:rStyle w:val="SubtleEmphasis"/>
          <w:i w:val="0"/>
          <w:iCs w:val="0"/>
        </w:rPr>
        <w:t>provide</w:t>
      </w:r>
      <w:r w:rsidR="0048310F" w:rsidRPr="00A05765">
        <w:rPr>
          <w:rStyle w:val="SubtleEmphasis"/>
          <w:i w:val="0"/>
          <w:iCs w:val="0"/>
        </w:rPr>
        <w:t xml:space="preserve"> an overview of the performance monitoring process, including:</w:t>
      </w:r>
    </w:p>
    <w:p w14:paraId="0668C9DB" w14:textId="4E317B00" w:rsidR="00544943" w:rsidRPr="00A05765" w:rsidRDefault="001A3772" w:rsidP="00A53660">
      <w:pPr>
        <w:pStyle w:val="ListParagraph"/>
        <w:numPr>
          <w:ilvl w:val="0"/>
          <w:numId w:val="12"/>
        </w:numPr>
        <w:spacing w:after="60"/>
        <w:rPr>
          <w:rStyle w:val="SubtleEmphasis"/>
          <w:i w:val="0"/>
          <w:iCs w:val="0"/>
        </w:rPr>
      </w:pPr>
      <w:bookmarkStart w:id="970" w:name="OLE_LINK20"/>
      <w:r w:rsidRPr="00A05765">
        <w:rPr>
          <w:rStyle w:val="SubtleEmphasis"/>
          <w:i w:val="0"/>
          <w:iCs w:val="0"/>
        </w:rPr>
        <w:t>F</w:t>
      </w:r>
      <w:r w:rsidR="0048310F" w:rsidRPr="00A05765">
        <w:rPr>
          <w:rStyle w:val="SubtleEmphasis"/>
          <w:i w:val="0"/>
          <w:iCs w:val="0"/>
        </w:rPr>
        <w:t>requency of monitoring activities</w:t>
      </w:r>
      <w:bookmarkEnd w:id="970"/>
      <w:r w:rsidR="00136089">
        <w:rPr>
          <w:rStyle w:val="SubtleEmphasis"/>
          <w:i w:val="0"/>
          <w:iCs w:val="0"/>
        </w:rPr>
        <w:t>.</w:t>
      </w:r>
      <w:r w:rsidR="0048310F" w:rsidRPr="00A05765">
        <w:rPr>
          <w:rStyle w:val="SubtleEmphasis"/>
          <w:i w:val="0"/>
          <w:iCs w:val="0"/>
        </w:rPr>
        <w:t xml:space="preserve"> </w:t>
      </w:r>
    </w:p>
    <w:p w14:paraId="67FF6961" w14:textId="215C4B56" w:rsidR="00544943" w:rsidRPr="00A05765" w:rsidRDefault="001A3772" w:rsidP="00A53660">
      <w:pPr>
        <w:pStyle w:val="ListParagraph"/>
        <w:numPr>
          <w:ilvl w:val="0"/>
          <w:numId w:val="12"/>
        </w:numPr>
        <w:spacing w:after="60"/>
        <w:rPr>
          <w:rStyle w:val="SubtleEmphasis"/>
          <w:i w:val="0"/>
          <w:iCs w:val="0"/>
        </w:rPr>
      </w:pPr>
      <w:bookmarkStart w:id="971" w:name="OLE_LINK22"/>
      <w:r w:rsidRPr="00A05765">
        <w:rPr>
          <w:rStyle w:val="SubtleEmphasis"/>
          <w:i w:val="0"/>
          <w:iCs w:val="0"/>
        </w:rPr>
        <w:t>T</w:t>
      </w:r>
      <w:r w:rsidR="0048310F" w:rsidRPr="00A05765">
        <w:rPr>
          <w:rStyle w:val="SubtleEmphasis"/>
          <w:i w:val="0"/>
          <w:iCs w:val="0"/>
        </w:rPr>
        <w:t>itles/positions of individuals/teams responsible for executing performance monitoring analyses</w:t>
      </w:r>
      <w:bookmarkEnd w:id="971"/>
      <w:r w:rsidR="00136089">
        <w:rPr>
          <w:rStyle w:val="SubtleEmphasis"/>
          <w:i w:val="0"/>
          <w:iCs w:val="0"/>
        </w:rPr>
        <w:t>.</w:t>
      </w:r>
    </w:p>
    <w:p w14:paraId="7C3E3DC6" w14:textId="579B82A9" w:rsidR="00544943" w:rsidRPr="00A05765" w:rsidRDefault="001A3772" w:rsidP="00A53660">
      <w:pPr>
        <w:pStyle w:val="ListParagraph"/>
        <w:numPr>
          <w:ilvl w:val="0"/>
          <w:numId w:val="12"/>
        </w:numPr>
        <w:spacing w:after="60"/>
        <w:rPr>
          <w:rStyle w:val="SubtleEmphasis"/>
          <w:i w:val="0"/>
          <w:iCs w:val="0"/>
        </w:rPr>
      </w:pPr>
      <w:bookmarkStart w:id="972" w:name="OLE_LINK24"/>
      <w:r w:rsidRPr="00A05765">
        <w:rPr>
          <w:rStyle w:val="SubtleEmphasis"/>
          <w:i w:val="0"/>
          <w:iCs w:val="0"/>
        </w:rPr>
        <w:t>I</w:t>
      </w:r>
      <w:r w:rsidR="0048310F" w:rsidRPr="00A05765">
        <w:rPr>
          <w:rStyle w:val="SubtleEmphasis"/>
          <w:i w:val="0"/>
          <w:iCs w:val="0"/>
        </w:rPr>
        <w:t>ndividuals responsible for evaluating the resulting reports and documenting conclusions</w:t>
      </w:r>
      <w:bookmarkEnd w:id="972"/>
      <w:r w:rsidR="00136089">
        <w:rPr>
          <w:rStyle w:val="SubtleEmphasis"/>
          <w:i w:val="0"/>
          <w:iCs w:val="0"/>
        </w:rPr>
        <w:t>.</w:t>
      </w:r>
    </w:p>
    <w:p w14:paraId="43908D7E" w14:textId="7A1A1389" w:rsidR="0048310F" w:rsidRPr="00A05765" w:rsidRDefault="001A3772" w:rsidP="00A53660">
      <w:pPr>
        <w:pStyle w:val="ListParagraph"/>
        <w:numPr>
          <w:ilvl w:val="0"/>
          <w:numId w:val="12"/>
        </w:numPr>
        <w:spacing w:after="60"/>
        <w:rPr>
          <w:rStyle w:val="SubtleEmphasis"/>
          <w:i w:val="0"/>
          <w:iCs w:val="0"/>
        </w:rPr>
      </w:pPr>
      <w:bookmarkStart w:id="973" w:name="OLE_LINK26"/>
      <w:r w:rsidRPr="00A05765">
        <w:rPr>
          <w:rStyle w:val="SubtleEmphasis"/>
          <w:i w:val="0"/>
          <w:iCs w:val="0"/>
        </w:rPr>
        <w:t>S</w:t>
      </w:r>
      <w:r w:rsidR="0048310F" w:rsidRPr="00A05765">
        <w:rPr>
          <w:rStyle w:val="SubtleEmphasis"/>
          <w:i w:val="0"/>
          <w:iCs w:val="0"/>
        </w:rPr>
        <w:t>takeholders responsible for reviewing the performance reports and initiating required actions in the event that new risks or performance weaknesses are detected</w:t>
      </w:r>
      <w:bookmarkEnd w:id="973"/>
      <w:r w:rsidR="0048310F" w:rsidRPr="00A05765">
        <w:rPr>
          <w:rStyle w:val="SubtleEmphasis"/>
          <w:i w:val="0"/>
          <w:iCs w:val="0"/>
        </w:rPr>
        <w:t>.</w:t>
      </w:r>
    </w:p>
    <w:p w14:paraId="005DDA7B" w14:textId="77777777" w:rsidR="0048310F" w:rsidRPr="00A05765" w:rsidRDefault="0048310F" w:rsidP="0048310F">
      <w:pPr>
        <w:rPr>
          <w:rStyle w:val="SubtleEmphasis"/>
          <w:i w:val="0"/>
          <w:iCs w:val="0"/>
        </w:rPr>
      </w:pPr>
    </w:p>
    <w:p w14:paraId="71FFDC88" w14:textId="00A16E35" w:rsidR="00812022" w:rsidRPr="00A05765" w:rsidRDefault="00C82D5F" w:rsidP="001A06DC">
      <w:pPr>
        <w:spacing w:after="120"/>
        <w:rPr>
          <w:rStyle w:val="SubtleEmphasis"/>
          <w:i w:val="0"/>
          <w:iCs w:val="0"/>
        </w:rPr>
      </w:pPr>
      <w:r>
        <w:rPr>
          <w:rStyle w:val="SubtleEmphasis"/>
          <w:b/>
          <w:bCs/>
          <w:i w:val="0"/>
          <w:iCs w:val="0"/>
        </w:rPr>
        <w:t>Part</w:t>
      </w:r>
      <w:r w:rsidR="001A06DC" w:rsidRPr="00A05765">
        <w:rPr>
          <w:rStyle w:val="SubtleEmphasis"/>
          <w:b/>
          <w:bCs/>
          <w:i w:val="0"/>
          <w:iCs w:val="0"/>
        </w:rPr>
        <w:t xml:space="preserve"> 2</w:t>
      </w:r>
      <w:r w:rsidR="001A06DC" w:rsidRPr="00A05765">
        <w:rPr>
          <w:rStyle w:val="SubtleEmphasis"/>
          <w:i w:val="0"/>
          <w:iCs w:val="0"/>
        </w:rPr>
        <w:t xml:space="preserve"> - </w:t>
      </w:r>
      <w:r w:rsidR="0048310F" w:rsidRPr="00A05765">
        <w:rPr>
          <w:rStyle w:val="SubtleEmphasis"/>
          <w:i w:val="0"/>
          <w:iCs w:val="0"/>
        </w:rPr>
        <w:t xml:space="preserve">provide the details of the </w:t>
      </w:r>
      <w:r w:rsidR="001A06DC" w:rsidRPr="00A05765">
        <w:rPr>
          <w:rStyle w:val="SubtleEmphasis"/>
          <w:b/>
          <w:bCs/>
          <w:i w:val="0"/>
          <w:iCs w:val="0"/>
        </w:rPr>
        <w:t xml:space="preserve">ongoing </w:t>
      </w:r>
      <w:r w:rsidR="0048310F" w:rsidRPr="00A05765">
        <w:rPr>
          <w:rStyle w:val="SubtleEmphasis"/>
          <w:b/>
          <w:bCs/>
          <w:i w:val="0"/>
          <w:iCs w:val="0"/>
        </w:rPr>
        <w:t xml:space="preserve">risk and performance monitoring plan </w:t>
      </w:r>
      <w:r w:rsidR="001A06DC" w:rsidRPr="00A05765">
        <w:rPr>
          <w:rStyle w:val="SubtleEmphasis"/>
          <w:b/>
          <w:bCs/>
          <w:i w:val="0"/>
          <w:iCs w:val="0"/>
        </w:rPr>
        <w:t xml:space="preserve">(together, ongoing monitoring plan) </w:t>
      </w:r>
      <w:r w:rsidR="0048310F" w:rsidRPr="00A05765">
        <w:rPr>
          <w:rStyle w:val="SubtleEmphasis"/>
          <w:i w:val="0"/>
          <w:iCs w:val="0"/>
        </w:rPr>
        <w:t>for this model.</w:t>
      </w:r>
      <w:r w:rsidR="001A06DC" w:rsidRPr="00A05765">
        <w:rPr>
          <w:rStyle w:val="SubtleEmphasis"/>
          <w:i w:val="0"/>
          <w:iCs w:val="0"/>
        </w:rPr>
        <w:t xml:space="preserve"> Ongoing monitoring plans should generally cover the following two types of periodic monitoring activities:</w:t>
      </w:r>
    </w:p>
    <w:p w14:paraId="761DBD15" w14:textId="77777777" w:rsidR="001A06DC" w:rsidRPr="001A06DC" w:rsidRDefault="001A06DC" w:rsidP="00A53660">
      <w:pPr>
        <w:numPr>
          <w:ilvl w:val="0"/>
          <w:numId w:val="15"/>
        </w:numPr>
        <w:spacing w:after="60"/>
        <w:rPr>
          <w:color w:val="595959" w:themeColor="text1" w:themeTint="A6"/>
        </w:rPr>
      </w:pPr>
      <w:r w:rsidRPr="001A06DC">
        <w:rPr>
          <w:color w:val="595959" w:themeColor="text1" w:themeTint="A6"/>
          <w:u w:val="single"/>
        </w:rPr>
        <w:t>Model Risk Monitoring</w:t>
      </w:r>
      <w:r w:rsidRPr="001A06DC">
        <w:rPr>
          <w:color w:val="595959" w:themeColor="text1" w:themeTint="A6"/>
        </w:rPr>
        <w:t xml:space="preserve"> – Reassessment of the model’s risk profile. This includes but is not limited to reassessment of model weaknesses and limitations, as well as the associated risk mitigants in light of any changes in the model use, Company’s strategy, market conditions, and regulatory environment, among other things.</w:t>
      </w:r>
    </w:p>
    <w:p w14:paraId="6DEBBB0C" w14:textId="77777777" w:rsidR="001A06DC" w:rsidRPr="001A06DC" w:rsidRDefault="001A06DC" w:rsidP="00A53660">
      <w:pPr>
        <w:numPr>
          <w:ilvl w:val="0"/>
          <w:numId w:val="15"/>
        </w:numPr>
        <w:spacing w:after="60"/>
        <w:rPr>
          <w:color w:val="595959" w:themeColor="text1" w:themeTint="A6"/>
        </w:rPr>
      </w:pPr>
      <w:r w:rsidRPr="001A06DC">
        <w:rPr>
          <w:color w:val="595959" w:themeColor="text1" w:themeTint="A6"/>
          <w:u w:val="single"/>
        </w:rPr>
        <w:t>Model Performance Monitoring</w:t>
      </w:r>
      <w:r w:rsidRPr="001A06DC">
        <w:rPr>
          <w:color w:val="595959" w:themeColor="text1" w:themeTint="A6"/>
        </w:rPr>
        <w:t xml:space="preserve"> – Analysis of the model’s </w:t>
      </w:r>
      <w:r w:rsidRPr="001A06DC">
        <w:rPr>
          <w:b/>
          <w:bCs/>
          <w:color w:val="595959" w:themeColor="text1" w:themeTint="A6"/>
        </w:rPr>
        <w:t>predictive performance</w:t>
      </w:r>
      <w:r w:rsidRPr="001A06DC">
        <w:rPr>
          <w:color w:val="595959" w:themeColor="text1" w:themeTint="A6"/>
        </w:rPr>
        <w:t xml:space="preserve"> and </w:t>
      </w:r>
      <w:r w:rsidRPr="001A06DC">
        <w:rPr>
          <w:b/>
          <w:bCs/>
          <w:color w:val="595959" w:themeColor="text1" w:themeTint="A6"/>
        </w:rPr>
        <w:t>identification of emerging model performance weakness</w:t>
      </w:r>
      <w:r w:rsidRPr="001A06DC">
        <w:rPr>
          <w:color w:val="595959" w:themeColor="text1" w:themeTint="A6"/>
        </w:rPr>
        <w:t>.</w:t>
      </w:r>
    </w:p>
    <w:p w14:paraId="497ECC61" w14:textId="77777777" w:rsidR="001A06DC" w:rsidRPr="00A05765" w:rsidRDefault="001A06DC" w:rsidP="0048310F">
      <w:pPr>
        <w:rPr>
          <w:rStyle w:val="SubtleEmphasis"/>
          <w:i w:val="0"/>
          <w:iCs w:val="0"/>
        </w:rPr>
      </w:pPr>
    </w:p>
    <w:p w14:paraId="6069E275" w14:textId="416CB9D0" w:rsidR="00971E12" w:rsidRPr="00A05765" w:rsidRDefault="00A05765" w:rsidP="00A05765">
      <w:pPr>
        <w:spacing w:after="120"/>
        <w:rPr>
          <w:rStyle w:val="SubtleEmphasis"/>
          <w:i w:val="0"/>
          <w:iCs w:val="0"/>
        </w:rPr>
      </w:pPr>
      <w:r w:rsidRPr="00A05765">
        <w:rPr>
          <w:rStyle w:val="SubtleEmphasis"/>
          <w:i w:val="0"/>
          <w:iCs w:val="0"/>
        </w:rPr>
        <w:t xml:space="preserve">Specifically, for Model Performance Monitoring design, </w:t>
      </w:r>
      <w:r w:rsidRPr="00A05765">
        <w:rPr>
          <w:color w:val="595959" w:themeColor="text1" w:themeTint="A6"/>
        </w:rPr>
        <w:t xml:space="preserve">it is expected that all models should have some type of outcomes-based performance monitoring process in place to evaluate whether the model is meetings its designed objectives. The Model Owners must specify, as appropriate and feasible for the specific model and its individual uses, detailed plans to monitor model performance through </w:t>
      </w:r>
      <w:r w:rsidRPr="00A05765">
        <w:rPr>
          <w:b/>
          <w:bCs/>
          <w:color w:val="595959" w:themeColor="text1" w:themeTint="A6"/>
        </w:rPr>
        <w:t xml:space="preserve">some combination of the following </w:t>
      </w:r>
      <w:r w:rsidRPr="00A05765">
        <w:rPr>
          <w:color w:val="595959" w:themeColor="text1" w:themeTint="A6"/>
        </w:rPr>
        <w:t>four methods:</w:t>
      </w:r>
    </w:p>
    <w:p w14:paraId="5A59EECA" w14:textId="77777777" w:rsidR="00A05765" w:rsidRPr="00A05765" w:rsidRDefault="00A05765" w:rsidP="00A53660">
      <w:pPr>
        <w:numPr>
          <w:ilvl w:val="0"/>
          <w:numId w:val="16"/>
        </w:numPr>
        <w:spacing w:after="60"/>
        <w:rPr>
          <w:color w:val="595959" w:themeColor="text1" w:themeTint="A6"/>
        </w:rPr>
      </w:pPr>
      <w:r w:rsidRPr="00A05765">
        <w:rPr>
          <w:color w:val="595959" w:themeColor="text1" w:themeTint="A6"/>
        </w:rPr>
        <w:t>Comparison of predicted outcomes to actual values (i.e., back-testing).</w:t>
      </w:r>
    </w:p>
    <w:p w14:paraId="59C52607" w14:textId="77777777" w:rsidR="00A05765" w:rsidRPr="00A05765" w:rsidRDefault="00A05765" w:rsidP="00A53660">
      <w:pPr>
        <w:numPr>
          <w:ilvl w:val="0"/>
          <w:numId w:val="16"/>
        </w:numPr>
        <w:spacing w:after="60"/>
        <w:rPr>
          <w:color w:val="595959" w:themeColor="text1" w:themeTint="A6"/>
        </w:rPr>
      </w:pPr>
      <w:r w:rsidRPr="00A05765">
        <w:rPr>
          <w:color w:val="595959" w:themeColor="text1" w:themeTint="A6"/>
        </w:rPr>
        <w:t>Benchmarking model outputs against comparable external data points, such as observable market information, or outputs of alternative models.</w:t>
      </w:r>
    </w:p>
    <w:p w14:paraId="65EAB9D1" w14:textId="37AFA63D" w:rsidR="00A05765" w:rsidRPr="00A05765" w:rsidRDefault="00A05765" w:rsidP="00A53660">
      <w:pPr>
        <w:numPr>
          <w:ilvl w:val="0"/>
          <w:numId w:val="16"/>
        </w:numPr>
        <w:spacing w:after="60"/>
        <w:rPr>
          <w:color w:val="595959" w:themeColor="text1" w:themeTint="A6"/>
        </w:rPr>
      </w:pPr>
      <w:r w:rsidRPr="00A05765">
        <w:rPr>
          <w:color w:val="595959" w:themeColor="text1" w:themeTint="A6"/>
        </w:rPr>
        <w:t>Analysis of sensitivity of model outputs to variations in model inputs, parameters</w:t>
      </w:r>
      <w:r w:rsidR="00136089">
        <w:rPr>
          <w:color w:val="595959" w:themeColor="text1" w:themeTint="A6"/>
        </w:rPr>
        <w:t>,</w:t>
      </w:r>
      <w:r w:rsidRPr="00A05765">
        <w:rPr>
          <w:color w:val="595959" w:themeColor="text1" w:themeTint="A6"/>
        </w:rPr>
        <w:t xml:space="preserve"> and assumptions.</w:t>
      </w:r>
    </w:p>
    <w:p w14:paraId="78E7833B" w14:textId="77777777" w:rsidR="00A05765" w:rsidRPr="00A05765" w:rsidRDefault="00A05765" w:rsidP="00A53660">
      <w:pPr>
        <w:numPr>
          <w:ilvl w:val="0"/>
          <w:numId w:val="16"/>
        </w:numPr>
        <w:spacing w:after="60"/>
        <w:rPr>
          <w:color w:val="595959" w:themeColor="text1" w:themeTint="A6"/>
        </w:rPr>
      </w:pPr>
      <w:r w:rsidRPr="00A05765">
        <w:rPr>
          <w:color w:val="595959" w:themeColor="text1" w:themeTint="A6"/>
        </w:rPr>
        <w:t>Stress testing of model predictions to extreme changes in model inputs and assumptions.</w:t>
      </w:r>
    </w:p>
    <w:p w14:paraId="61065B95" w14:textId="04A32ACC" w:rsidR="00A05765" w:rsidRPr="00A05765" w:rsidRDefault="00A05765" w:rsidP="0048310F">
      <w:pPr>
        <w:rPr>
          <w:rStyle w:val="SubtleEmphasis"/>
        </w:rPr>
      </w:pPr>
      <w:r w:rsidRPr="00A05765">
        <w:rPr>
          <w:color w:val="595959" w:themeColor="text1" w:themeTint="A6"/>
        </w:rPr>
        <w:t xml:space="preserve">The Model Owner should define </w:t>
      </w:r>
      <w:r w:rsidRPr="00A05765">
        <w:rPr>
          <w:color w:val="595959" w:themeColor="text1" w:themeTint="A6"/>
          <w:highlight w:val="yellow"/>
        </w:rPr>
        <w:t>performance thresholds</w:t>
      </w:r>
      <w:r w:rsidRPr="00A05765">
        <w:rPr>
          <w:color w:val="595959" w:themeColor="text1" w:themeTint="A6"/>
        </w:rPr>
        <w:t xml:space="preserve"> which, if breached, would require the Model Owner to </w:t>
      </w:r>
      <w:r>
        <w:rPr>
          <w:color w:val="595959" w:themeColor="text1" w:themeTint="A6"/>
        </w:rPr>
        <w:t xml:space="preserve">take </w:t>
      </w:r>
      <w:r w:rsidRPr="00A05765">
        <w:rPr>
          <w:color w:val="595959" w:themeColor="text1" w:themeTint="A6"/>
          <w:highlight w:val="yellow"/>
        </w:rPr>
        <w:t>corresponding actions</w:t>
      </w:r>
      <w:r w:rsidRPr="00A05765">
        <w:rPr>
          <w:color w:val="595959" w:themeColor="text1" w:themeTint="A6"/>
        </w:rPr>
        <w:t>. Performance thresholds may be set based on business unit policies or procedures, judgmentally, or based on statistical methodology utilizing model performance over the development sample. In all cases, the approach for setting performance thresholds should be established during development</w:t>
      </w:r>
      <w:r>
        <w:rPr>
          <w:color w:val="595959" w:themeColor="text1" w:themeTint="A6"/>
        </w:rPr>
        <w:t xml:space="preserve"> and</w:t>
      </w:r>
      <w:r w:rsidRPr="00A05765">
        <w:rPr>
          <w:color w:val="595959" w:themeColor="text1" w:themeTint="A6"/>
        </w:rPr>
        <w:t xml:space="preserve"> documented</w:t>
      </w:r>
      <w:r>
        <w:rPr>
          <w:color w:val="595959" w:themeColor="text1" w:themeTint="A6"/>
        </w:rPr>
        <w:t xml:space="preserve"> in this section</w:t>
      </w:r>
      <w:r w:rsidRPr="00A05765">
        <w:rPr>
          <w:color w:val="595959" w:themeColor="text1" w:themeTint="A6"/>
        </w:rPr>
        <w:t>.</w:t>
      </w:r>
    </w:p>
    <w:p w14:paraId="3C1B1975" w14:textId="77777777" w:rsidR="00A05765" w:rsidRDefault="00A05765" w:rsidP="001444E9">
      <w:pPr>
        <w:rPr>
          <w:rStyle w:val="SubtleEmphasis"/>
        </w:rPr>
      </w:pPr>
    </w:p>
    <w:p w14:paraId="1BAC3535" w14:textId="1D6BFE98" w:rsidR="00971E12" w:rsidRDefault="002A3DFE" w:rsidP="001444E9">
      <w:pPr>
        <w:spacing w:after="120"/>
        <w:rPr>
          <w:rStyle w:val="SubtleEmphasis"/>
        </w:rPr>
      </w:pPr>
      <w:r w:rsidRPr="002A3DFE">
        <w:rPr>
          <w:rStyle w:val="SubtleEmphasis"/>
          <w:b/>
          <w:bCs/>
        </w:rPr>
        <w:t>Guidelines</w:t>
      </w:r>
      <w:r>
        <w:rPr>
          <w:rStyle w:val="SubtleEmphasis"/>
        </w:rPr>
        <w:t xml:space="preserve"> for Risk &amp; Performance Monitoring Plan details:</w:t>
      </w:r>
    </w:p>
    <w:p w14:paraId="1900A2B6" w14:textId="77777777" w:rsidR="002A3DFE" w:rsidRPr="002A3DFE" w:rsidRDefault="002A3DFE" w:rsidP="00A53660">
      <w:pPr>
        <w:numPr>
          <w:ilvl w:val="0"/>
          <w:numId w:val="17"/>
        </w:numPr>
        <w:tabs>
          <w:tab w:val="num" w:pos="-1252"/>
        </w:tabs>
        <w:spacing w:after="60"/>
        <w:ind w:left="360"/>
        <w:rPr>
          <w:color w:val="595959" w:themeColor="text1" w:themeTint="A6"/>
        </w:rPr>
      </w:pPr>
      <w:r w:rsidRPr="002A3DFE">
        <w:rPr>
          <w:color w:val="595959" w:themeColor="text1" w:themeTint="A6"/>
        </w:rPr>
        <w:t>Risk Monitoring Plan Details: The risk monitoring plan should list the internal and external factors that should be considered when evaluating model risks. This may include, as applicable:</w:t>
      </w:r>
    </w:p>
    <w:p w14:paraId="486EDB63" w14:textId="77777777" w:rsidR="002A3DFE" w:rsidRPr="002A3DFE" w:rsidRDefault="002A3DFE" w:rsidP="00A53660">
      <w:pPr>
        <w:numPr>
          <w:ilvl w:val="3"/>
          <w:numId w:val="18"/>
        </w:numPr>
        <w:tabs>
          <w:tab w:val="num" w:pos="720"/>
        </w:tabs>
        <w:spacing w:after="60"/>
        <w:ind w:left="720"/>
        <w:rPr>
          <w:color w:val="595959" w:themeColor="text1" w:themeTint="A6"/>
        </w:rPr>
      </w:pPr>
      <w:r w:rsidRPr="002A3DFE">
        <w:rPr>
          <w:color w:val="595959" w:themeColor="text1" w:themeTint="A6"/>
        </w:rPr>
        <w:t>Changes in the model use.</w:t>
      </w:r>
    </w:p>
    <w:p w14:paraId="5FE33270" w14:textId="77777777" w:rsidR="002A3DFE" w:rsidRPr="002A3DFE" w:rsidRDefault="002A3DFE" w:rsidP="00A53660">
      <w:pPr>
        <w:numPr>
          <w:ilvl w:val="3"/>
          <w:numId w:val="18"/>
        </w:numPr>
        <w:tabs>
          <w:tab w:val="num" w:pos="720"/>
        </w:tabs>
        <w:spacing w:after="60"/>
        <w:ind w:left="720"/>
        <w:rPr>
          <w:color w:val="595959" w:themeColor="text1" w:themeTint="A6"/>
        </w:rPr>
      </w:pPr>
      <w:r w:rsidRPr="002A3DFE">
        <w:rPr>
          <w:color w:val="595959" w:themeColor="text1" w:themeTint="A6"/>
        </w:rPr>
        <w:lastRenderedPageBreak/>
        <w:t>Changes in the portfolio composition or characteristics of the portfolio/asset/liability/transactions to which the model is being applied.</w:t>
      </w:r>
    </w:p>
    <w:p w14:paraId="2A12EBD9" w14:textId="77777777" w:rsidR="002A3DFE" w:rsidRPr="002A3DFE" w:rsidRDefault="002A3DFE" w:rsidP="00A53660">
      <w:pPr>
        <w:numPr>
          <w:ilvl w:val="3"/>
          <w:numId w:val="18"/>
        </w:numPr>
        <w:tabs>
          <w:tab w:val="num" w:pos="720"/>
        </w:tabs>
        <w:spacing w:after="60"/>
        <w:ind w:left="720"/>
        <w:rPr>
          <w:color w:val="595959" w:themeColor="text1" w:themeTint="A6"/>
        </w:rPr>
      </w:pPr>
      <w:r w:rsidRPr="002A3DFE">
        <w:rPr>
          <w:color w:val="595959" w:themeColor="text1" w:themeTint="A6"/>
        </w:rPr>
        <w:t>Changes in the Company's strategy.</w:t>
      </w:r>
    </w:p>
    <w:p w14:paraId="32EEB2A8" w14:textId="77777777" w:rsidR="002A3DFE" w:rsidRPr="002A3DFE" w:rsidRDefault="002A3DFE" w:rsidP="00A53660">
      <w:pPr>
        <w:numPr>
          <w:ilvl w:val="3"/>
          <w:numId w:val="18"/>
        </w:numPr>
        <w:tabs>
          <w:tab w:val="num" w:pos="720"/>
        </w:tabs>
        <w:spacing w:after="60"/>
        <w:ind w:left="720"/>
        <w:rPr>
          <w:color w:val="595959" w:themeColor="text1" w:themeTint="A6"/>
        </w:rPr>
      </w:pPr>
      <w:r w:rsidRPr="002A3DFE">
        <w:rPr>
          <w:color w:val="595959" w:themeColor="text1" w:themeTint="A6"/>
        </w:rPr>
        <w:t>Industry and economic environment changes.</w:t>
      </w:r>
    </w:p>
    <w:p w14:paraId="05469E85" w14:textId="77777777" w:rsidR="002A3DFE" w:rsidRDefault="002A3DFE" w:rsidP="00A53660">
      <w:pPr>
        <w:numPr>
          <w:ilvl w:val="3"/>
          <w:numId w:val="18"/>
        </w:numPr>
        <w:tabs>
          <w:tab w:val="num" w:pos="720"/>
        </w:tabs>
        <w:spacing w:after="60"/>
        <w:ind w:left="720"/>
        <w:rPr>
          <w:color w:val="595959" w:themeColor="text1" w:themeTint="A6"/>
        </w:rPr>
      </w:pPr>
      <w:r w:rsidRPr="002A3DFE">
        <w:rPr>
          <w:color w:val="595959" w:themeColor="text1" w:themeTint="A6"/>
        </w:rPr>
        <w:t>Regulatory environment changes.</w:t>
      </w:r>
    </w:p>
    <w:p w14:paraId="59723DEC" w14:textId="7C348105" w:rsidR="002A3DFE" w:rsidRPr="002A3DFE" w:rsidRDefault="002A3DFE" w:rsidP="00A53660">
      <w:pPr>
        <w:numPr>
          <w:ilvl w:val="3"/>
          <w:numId w:val="18"/>
        </w:numPr>
        <w:tabs>
          <w:tab w:val="num" w:pos="720"/>
        </w:tabs>
        <w:spacing w:after="60"/>
        <w:ind w:left="720"/>
        <w:rPr>
          <w:color w:val="595959" w:themeColor="text1" w:themeTint="A6"/>
        </w:rPr>
      </w:pPr>
      <w:r w:rsidRPr="002A3DFE">
        <w:rPr>
          <w:color w:val="595959" w:themeColor="text1" w:themeTint="A6"/>
        </w:rPr>
        <w:t>New regulatory findings, independent model validation findings, internal audit findings, external audit findings etc. The plan should include a list of internal and external stakeholders, groups, and committees that may identify, either directly or indirectly, model-related risks through their own “ordinary course of business” activities. It is expected that the Model Owner will establish and maintain periodic communications with these stakeholders to monitor emerging risks.</w:t>
      </w:r>
    </w:p>
    <w:p w14:paraId="1F607577" w14:textId="77777777" w:rsidR="00812022" w:rsidRDefault="00812022" w:rsidP="001444E9"/>
    <w:p w14:paraId="0039927E" w14:textId="77777777" w:rsidR="002A3DFE" w:rsidRPr="002A3DFE" w:rsidRDefault="002A3DFE" w:rsidP="00A53660">
      <w:pPr>
        <w:numPr>
          <w:ilvl w:val="2"/>
          <w:numId w:val="17"/>
        </w:numPr>
        <w:tabs>
          <w:tab w:val="num" w:pos="360"/>
        </w:tabs>
        <w:spacing w:after="120" w:line="240" w:lineRule="auto"/>
        <w:ind w:left="360"/>
        <w:rPr>
          <w:color w:val="595959" w:themeColor="text1" w:themeTint="A6"/>
        </w:rPr>
      </w:pPr>
      <w:r w:rsidRPr="002A3DFE">
        <w:rPr>
          <w:color w:val="595959" w:themeColor="text1" w:themeTint="A6"/>
        </w:rPr>
        <w:t>Performance Monitoring Plan Details: The performance monitoring plan should include:</w:t>
      </w:r>
    </w:p>
    <w:p w14:paraId="3BB5ABB0" w14:textId="77777777" w:rsidR="002A3DFE" w:rsidRPr="002A3DFE" w:rsidRDefault="002A3DFE" w:rsidP="00A53660">
      <w:pPr>
        <w:numPr>
          <w:ilvl w:val="0"/>
          <w:numId w:val="19"/>
        </w:numPr>
        <w:spacing w:after="60"/>
        <w:rPr>
          <w:color w:val="595959" w:themeColor="text1" w:themeTint="A6"/>
        </w:rPr>
      </w:pPr>
      <w:r w:rsidRPr="002A3DFE">
        <w:rPr>
          <w:color w:val="595959" w:themeColor="text1" w:themeTint="A6"/>
        </w:rPr>
        <w:t>The source(s) of data used in the performance monitoring process.</w:t>
      </w:r>
    </w:p>
    <w:p w14:paraId="43885675" w14:textId="77777777" w:rsidR="002A3DFE" w:rsidRPr="002A3DFE" w:rsidRDefault="002A3DFE" w:rsidP="00A53660">
      <w:pPr>
        <w:numPr>
          <w:ilvl w:val="0"/>
          <w:numId w:val="19"/>
        </w:numPr>
        <w:spacing w:after="60"/>
        <w:rPr>
          <w:color w:val="595959" w:themeColor="text1" w:themeTint="A6"/>
        </w:rPr>
      </w:pPr>
      <w:r w:rsidRPr="002A3DFE">
        <w:rPr>
          <w:color w:val="595959" w:themeColor="text1" w:themeTint="A6"/>
        </w:rPr>
        <w:t xml:space="preserve">The </w:t>
      </w:r>
      <w:r w:rsidRPr="00C82D5F">
        <w:rPr>
          <w:color w:val="595959" w:themeColor="text1" w:themeTint="A6"/>
          <w:highlight w:val="yellow"/>
        </w:rPr>
        <w:t>list of key performance metrics</w:t>
      </w:r>
      <w:r w:rsidRPr="002A3DFE">
        <w:rPr>
          <w:color w:val="595959" w:themeColor="text1" w:themeTint="A6"/>
        </w:rPr>
        <w:t xml:space="preserve"> that will be calculated and reported along with their technical specifications.</w:t>
      </w:r>
    </w:p>
    <w:p w14:paraId="60698E5C" w14:textId="77777777" w:rsidR="002A3DFE" w:rsidRPr="002A3DFE" w:rsidRDefault="002A3DFE" w:rsidP="00A53660">
      <w:pPr>
        <w:numPr>
          <w:ilvl w:val="0"/>
          <w:numId w:val="19"/>
        </w:numPr>
        <w:spacing w:after="60"/>
        <w:rPr>
          <w:color w:val="595959" w:themeColor="text1" w:themeTint="A6"/>
        </w:rPr>
      </w:pPr>
      <w:r w:rsidRPr="002A3DFE">
        <w:rPr>
          <w:color w:val="595959" w:themeColor="text1" w:themeTint="A6"/>
        </w:rPr>
        <w:t>Description of the performance analysis that will be performed consistent with the requirements.</w:t>
      </w:r>
    </w:p>
    <w:p w14:paraId="4C8740AE" w14:textId="688942EE" w:rsidR="002A3DFE" w:rsidRPr="002A3DFE" w:rsidRDefault="002A3DFE" w:rsidP="00A53660">
      <w:pPr>
        <w:numPr>
          <w:ilvl w:val="0"/>
          <w:numId w:val="19"/>
        </w:numPr>
        <w:spacing w:after="60"/>
        <w:rPr>
          <w:color w:val="595959" w:themeColor="text1" w:themeTint="A6"/>
        </w:rPr>
      </w:pPr>
      <w:r w:rsidRPr="00C82D5F">
        <w:rPr>
          <w:color w:val="595959" w:themeColor="text1" w:themeTint="A6"/>
          <w:highlight w:val="yellow"/>
        </w:rPr>
        <w:t>Acceptable performance thresholds for each key metric</w:t>
      </w:r>
      <w:r w:rsidRPr="002A3DFE">
        <w:rPr>
          <w:color w:val="595959" w:themeColor="text1" w:themeTint="A6"/>
        </w:rPr>
        <w:t>, if applicable. If a specific threshold is not defined, the Model Owners should document the justification for the lack of threshold. The Model Owners’ rationale for selecting particular performance thresholds must be adequately documented. If, as is sometimes the case, an oversight committee is required by the Business Unit/Line of Business to approve model performance thresholds, then this fact must be reflected in the monitoring plan and the Model Owners must retain evidence of such approvals. Finally</w:t>
      </w:r>
      <w:r w:rsidR="00136089">
        <w:rPr>
          <w:color w:val="595959" w:themeColor="text1" w:themeTint="A6"/>
        </w:rPr>
        <w:t>,</w:t>
      </w:r>
      <w:r w:rsidRPr="002A3DFE">
        <w:rPr>
          <w:color w:val="595959" w:themeColor="text1" w:themeTint="A6"/>
        </w:rPr>
        <w:t xml:space="preserve"> </w:t>
      </w:r>
      <w:r w:rsidRPr="00C82D5F">
        <w:rPr>
          <w:color w:val="595959" w:themeColor="text1" w:themeTint="A6"/>
          <w:highlight w:val="yellow"/>
        </w:rPr>
        <w:t>the frequency of the re-evaluation of the performance thresholds</w:t>
      </w:r>
      <w:r w:rsidRPr="002A3DFE">
        <w:rPr>
          <w:color w:val="595959" w:themeColor="text1" w:themeTint="A6"/>
        </w:rPr>
        <w:t xml:space="preserve"> should be documented.</w:t>
      </w:r>
    </w:p>
    <w:p w14:paraId="7BC92435" w14:textId="28BB7BCB" w:rsidR="002A3DFE" w:rsidRPr="002A3DFE" w:rsidRDefault="002A3DFE" w:rsidP="00A53660">
      <w:pPr>
        <w:numPr>
          <w:ilvl w:val="0"/>
          <w:numId w:val="19"/>
        </w:numPr>
        <w:spacing w:after="60"/>
        <w:rPr>
          <w:color w:val="595959" w:themeColor="text1" w:themeTint="A6"/>
        </w:rPr>
      </w:pPr>
      <w:r w:rsidRPr="002A3DFE">
        <w:rPr>
          <w:color w:val="595959" w:themeColor="text1" w:themeTint="A6"/>
        </w:rPr>
        <w:t>Procedures for communicating and escalating performance issues to appropriate stakeholders (</w:t>
      </w:r>
      <w:r w:rsidR="00C82D5F">
        <w:rPr>
          <w:color w:val="595959" w:themeColor="text1" w:themeTint="A6"/>
        </w:rPr>
        <w:t xml:space="preserve">committees, upper management, </w:t>
      </w:r>
      <w:r w:rsidRPr="002A3DFE">
        <w:rPr>
          <w:color w:val="595959" w:themeColor="text1" w:themeTint="A6"/>
        </w:rPr>
        <w:t>etc.).</w:t>
      </w:r>
    </w:p>
    <w:p w14:paraId="6E7EECA7" w14:textId="77777777" w:rsidR="002A3DFE" w:rsidRPr="002A3DFE" w:rsidRDefault="002A3DFE" w:rsidP="00A53660">
      <w:pPr>
        <w:numPr>
          <w:ilvl w:val="0"/>
          <w:numId w:val="19"/>
        </w:numPr>
        <w:spacing w:after="60"/>
        <w:rPr>
          <w:color w:val="595959" w:themeColor="text1" w:themeTint="A6"/>
        </w:rPr>
      </w:pPr>
      <w:r w:rsidRPr="002A3DFE">
        <w:rPr>
          <w:color w:val="595959" w:themeColor="text1" w:themeTint="A6"/>
        </w:rPr>
        <w:t>Procedures for responding to performance threshold breaches.</w:t>
      </w:r>
    </w:p>
    <w:p w14:paraId="1649B5FC" w14:textId="77777777" w:rsidR="002A3DFE" w:rsidRPr="002A3DFE" w:rsidRDefault="002A3DFE" w:rsidP="00A53660">
      <w:pPr>
        <w:numPr>
          <w:ilvl w:val="0"/>
          <w:numId w:val="19"/>
        </w:numPr>
        <w:spacing w:after="60"/>
        <w:rPr>
          <w:color w:val="595959" w:themeColor="text1" w:themeTint="A6"/>
        </w:rPr>
      </w:pPr>
      <w:r w:rsidRPr="002A3DFE">
        <w:rPr>
          <w:color w:val="595959" w:themeColor="text1" w:themeTint="A6"/>
        </w:rPr>
        <w:t>The list of stakeholders (individuals and committees) responsible for the review of the risk and performance reports.</w:t>
      </w:r>
    </w:p>
    <w:p w14:paraId="5DBBCCC3" w14:textId="77777777" w:rsidR="002A3DFE" w:rsidRDefault="002A3DFE" w:rsidP="004F5D88"/>
    <w:p w14:paraId="5AA10D1D" w14:textId="55DD710E" w:rsidR="0048310F" w:rsidRDefault="00C82D5F" w:rsidP="0048310F">
      <w:pPr>
        <w:shd w:val="clear" w:color="auto" w:fill="DAEEF3" w:themeFill="accent5" w:themeFillTint="33"/>
        <w:rPr>
          <w:rFonts w:ascii="Aptos Narrow" w:hAnsi="Aptos Narrow"/>
        </w:rPr>
      </w:pPr>
      <w:bookmarkStart w:id="974" w:name="OLE_LINK68"/>
      <w:r>
        <w:rPr>
          <w:rFonts w:ascii="Aptos Narrow" w:hAnsi="Aptos Narrow"/>
        </w:rPr>
        <w:t>Part</w:t>
      </w:r>
      <w:r w:rsidR="001A3772">
        <w:rPr>
          <w:rFonts w:ascii="Aptos Narrow" w:hAnsi="Aptos Narrow"/>
        </w:rPr>
        <w:t xml:space="preserve"> 1 – Overview</w:t>
      </w:r>
    </w:p>
    <w:tbl>
      <w:tblPr>
        <w:tblStyle w:val="TableGrid"/>
        <w:tblW w:w="0" w:type="auto"/>
        <w:tblLook w:val="04A0" w:firstRow="1" w:lastRow="0" w:firstColumn="1" w:lastColumn="0" w:noHBand="0" w:noVBand="1"/>
      </w:tblPr>
      <w:tblGrid>
        <w:gridCol w:w="5035"/>
        <w:gridCol w:w="5035"/>
      </w:tblGrid>
      <w:tr w:rsidR="001A3772" w:rsidRPr="001A3772" w14:paraId="3944AAE9" w14:textId="77777777" w:rsidTr="00136089">
        <w:trPr>
          <w:trHeight w:val="720"/>
        </w:trPr>
        <w:tc>
          <w:tcPr>
            <w:tcW w:w="5035" w:type="dxa"/>
            <w:vAlign w:val="center"/>
          </w:tcPr>
          <w:p w14:paraId="07DEEE19" w14:textId="63C3B7DB" w:rsidR="001A3772" w:rsidRPr="001A3772" w:rsidRDefault="001A3772" w:rsidP="001A3772">
            <w:pPr>
              <w:rPr>
                <w:rFonts w:ascii="Aptos Narrow" w:hAnsi="Aptos Narrow"/>
                <w:i/>
                <w:iCs/>
              </w:rPr>
            </w:pPr>
            <w:r w:rsidRPr="001A3772">
              <w:rPr>
                <w:rStyle w:val="SubtleEmphasis"/>
                <w:rFonts w:ascii="Aptos Narrow" w:hAnsi="Aptos Narrow"/>
                <w:i w:val="0"/>
                <w:iCs w:val="0"/>
              </w:rPr>
              <w:t>Frequency of monitoring activities</w:t>
            </w:r>
            <w:r w:rsidR="002A3DFE">
              <w:rPr>
                <w:rStyle w:val="SubtleEmphasis"/>
                <w:rFonts w:ascii="Aptos Narrow" w:hAnsi="Aptos Narrow"/>
                <w:i w:val="0"/>
                <w:iCs w:val="0"/>
              </w:rPr>
              <w:t xml:space="preserve"> </w:t>
            </w:r>
            <w:r w:rsidR="002A3DFE" w:rsidRPr="002A3DFE">
              <w:rPr>
                <w:rStyle w:val="SubtleEmphasis"/>
                <w:rFonts w:ascii="Aptos Narrow" w:hAnsi="Aptos Narrow"/>
                <w:i w:val="0"/>
                <w:iCs w:val="0"/>
              </w:rPr>
              <w:t>(e.g., monthly, quarterly, etc.)</w:t>
            </w:r>
          </w:p>
        </w:tc>
        <w:tc>
          <w:tcPr>
            <w:tcW w:w="5035" w:type="dxa"/>
            <w:vAlign w:val="center"/>
          </w:tcPr>
          <w:p w14:paraId="0E60F932" w14:textId="72A77505" w:rsidR="001A3772" w:rsidRPr="001A3772" w:rsidRDefault="00614973" w:rsidP="001A3772">
            <w:pPr>
              <w:rPr>
                <w:rFonts w:ascii="Aptos Narrow" w:hAnsi="Aptos Narrow"/>
              </w:rPr>
            </w:pPr>
            <w:r>
              <w:rPr>
                <w:rFonts w:ascii="Aptos Narrow" w:hAnsi="Aptos Narrow"/>
              </w:rPr>
              <w:t xml:space="preserve">Annually </w:t>
            </w:r>
          </w:p>
        </w:tc>
      </w:tr>
      <w:tr w:rsidR="00375179" w:rsidRPr="001A3772" w14:paraId="5BDE785C" w14:textId="77777777" w:rsidTr="00136089">
        <w:trPr>
          <w:trHeight w:val="720"/>
        </w:trPr>
        <w:tc>
          <w:tcPr>
            <w:tcW w:w="5035" w:type="dxa"/>
            <w:vAlign w:val="center"/>
          </w:tcPr>
          <w:p w14:paraId="1A5D8BE2" w14:textId="6829B643" w:rsidR="00375179" w:rsidRPr="001A3772" w:rsidRDefault="00375179" w:rsidP="00375179">
            <w:pPr>
              <w:rPr>
                <w:rFonts w:ascii="Aptos Narrow" w:hAnsi="Aptos Narrow"/>
                <w:i/>
                <w:iCs/>
              </w:rPr>
            </w:pPr>
            <w:r w:rsidRPr="001A3772">
              <w:rPr>
                <w:rStyle w:val="SubtleEmphasis"/>
                <w:rFonts w:ascii="Aptos Narrow" w:hAnsi="Aptos Narrow"/>
                <w:i w:val="0"/>
                <w:iCs w:val="0"/>
              </w:rPr>
              <w:t>Titles/positions of individuals/teams responsible for executing performance monitoring analyses</w:t>
            </w:r>
          </w:p>
        </w:tc>
        <w:tc>
          <w:tcPr>
            <w:tcW w:w="5035" w:type="dxa"/>
            <w:vAlign w:val="center"/>
          </w:tcPr>
          <w:p w14:paraId="11CC0B69" w14:textId="7025400C" w:rsidR="00375179" w:rsidRPr="001A3772" w:rsidRDefault="00375179" w:rsidP="00375179">
            <w:pPr>
              <w:rPr>
                <w:rFonts w:ascii="Aptos Narrow" w:hAnsi="Aptos Narrow"/>
              </w:rPr>
            </w:pPr>
            <w:bookmarkStart w:id="975" w:name="OLE_LINK139"/>
            <w:r>
              <w:rPr>
                <w:rFonts w:ascii="Aptos Narrow" w:hAnsi="Aptos Narrow"/>
              </w:rPr>
              <w:t>Fraud Strategy</w:t>
            </w:r>
            <w:r w:rsidR="008F2369">
              <w:rPr>
                <w:rFonts w:ascii="Aptos Narrow" w:hAnsi="Aptos Narrow"/>
              </w:rPr>
              <w:t xml:space="preserve"> and Anti-Money Launder Group</w:t>
            </w:r>
            <w:r>
              <w:rPr>
                <w:rFonts w:ascii="Aptos Narrow" w:hAnsi="Aptos Narrow"/>
              </w:rPr>
              <w:t xml:space="preserve">, in collaboration with </w:t>
            </w:r>
            <w:bookmarkStart w:id="976" w:name="OLE_LINK205"/>
            <w:bookmarkEnd w:id="975"/>
            <w:r>
              <w:rPr>
                <w:rFonts w:ascii="Aptos Narrow" w:hAnsi="Aptos Narrow"/>
              </w:rPr>
              <w:t>Enterprise Risk Management</w:t>
            </w:r>
            <w:bookmarkEnd w:id="976"/>
          </w:p>
        </w:tc>
      </w:tr>
      <w:tr w:rsidR="00375179" w:rsidRPr="001A3772" w14:paraId="35BF5711" w14:textId="77777777" w:rsidTr="00136089">
        <w:trPr>
          <w:trHeight w:val="720"/>
        </w:trPr>
        <w:tc>
          <w:tcPr>
            <w:tcW w:w="5035" w:type="dxa"/>
            <w:vAlign w:val="center"/>
          </w:tcPr>
          <w:p w14:paraId="00BC4AA0" w14:textId="24FF31D3" w:rsidR="00375179" w:rsidRPr="001A3772" w:rsidRDefault="00375179" w:rsidP="00375179">
            <w:pPr>
              <w:rPr>
                <w:rFonts w:ascii="Aptos Narrow" w:hAnsi="Aptos Narrow"/>
                <w:i/>
                <w:iCs/>
              </w:rPr>
            </w:pPr>
            <w:r w:rsidRPr="001A3772">
              <w:rPr>
                <w:rStyle w:val="SubtleEmphasis"/>
                <w:rFonts w:ascii="Aptos Narrow" w:hAnsi="Aptos Narrow"/>
                <w:i w:val="0"/>
                <w:iCs w:val="0"/>
              </w:rPr>
              <w:t>Individuals responsible for evaluating the resulting reports and documenting conclusions</w:t>
            </w:r>
          </w:p>
        </w:tc>
        <w:tc>
          <w:tcPr>
            <w:tcW w:w="5035" w:type="dxa"/>
            <w:vAlign w:val="center"/>
          </w:tcPr>
          <w:p w14:paraId="52879080" w14:textId="612216AA" w:rsidR="00375179" w:rsidRPr="001A3772" w:rsidRDefault="00375179" w:rsidP="00375179">
            <w:pPr>
              <w:rPr>
                <w:rFonts w:ascii="Aptos Narrow" w:hAnsi="Aptos Narrow"/>
              </w:rPr>
            </w:pPr>
            <w:r>
              <w:rPr>
                <w:rFonts w:ascii="Aptos Narrow" w:hAnsi="Aptos Narrow"/>
              </w:rPr>
              <w:t>Fraud Strategy</w:t>
            </w:r>
            <w:r w:rsidR="008F2369">
              <w:rPr>
                <w:rFonts w:ascii="Aptos Narrow" w:hAnsi="Aptos Narrow"/>
              </w:rPr>
              <w:t xml:space="preserve"> and Anti-Money Launder Group</w:t>
            </w:r>
            <w:r>
              <w:rPr>
                <w:rFonts w:ascii="Aptos Narrow" w:hAnsi="Aptos Narrow"/>
              </w:rPr>
              <w:t>, in collaboration with Enterprise Risk Management</w:t>
            </w:r>
          </w:p>
        </w:tc>
      </w:tr>
      <w:tr w:rsidR="00375179" w:rsidRPr="001A3772" w14:paraId="73A6E31F" w14:textId="77777777" w:rsidTr="00136089">
        <w:trPr>
          <w:trHeight w:val="1322"/>
        </w:trPr>
        <w:tc>
          <w:tcPr>
            <w:tcW w:w="5035" w:type="dxa"/>
            <w:vAlign w:val="center"/>
          </w:tcPr>
          <w:p w14:paraId="087C00F2" w14:textId="6438005D" w:rsidR="00375179" w:rsidRPr="001A3772" w:rsidRDefault="00375179" w:rsidP="00375179">
            <w:pPr>
              <w:rPr>
                <w:rFonts w:ascii="Aptos Narrow" w:hAnsi="Aptos Narrow"/>
                <w:i/>
                <w:iCs/>
              </w:rPr>
            </w:pPr>
            <w:r w:rsidRPr="001A3772">
              <w:rPr>
                <w:rStyle w:val="SubtleEmphasis"/>
                <w:rFonts w:ascii="Aptos Narrow" w:hAnsi="Aptos Narrow"/>
                <w:i w:val="0"/>
                <w:iCs w:val="0"/>
              </w:rPr>
              <w:lastRenderedPageBreak/>
              <w:t>Stakeholders responsible for reviewing the performance reports and initiating required actions in the event that new risks or performance weaknesses are detected</w:t>
            </w:r>
          </w:p>
        </w:tc>
        <w:tc>
          <w:tcPr>
            <w:tcW w:w="5035" w:type="dxa"/>
            <w:vAlign w:val="center"/>
          </w:tcPr>
          <w:p w14:paraId="183CE842" w14:textId="3BE907E7" w:rsidR="00375179" w:rsidRPr="001A3772" w:rsidRDefault="00375179" w:rsidP="00375179">
            <w:pPr>
              <w:rPr>
                <w:rFonts w:ascii="Aptos Narrow" w:hAnsi="Aptos Narrow"/>
              </w:rPr>
            </w:pPr>
            <w:r>
              <w:rPr>
                <w:rFonts w:ascii="Aptos Narrow" w:hAnsi="Aptos Narrow"/>
              </w:rPr>
              <w:t>Senior Management of Risk and Operations (R&amp;O)</w:t>
            </w:r>
          </w:p>
        </w:tc>
      </w:tr>
    </w:tbl>
    <w:p w14:paraId="53DC187F" w14:textId="77777777" w:rsidR="001A3772" w:rsidRDefault="001A3772" w:rsidP="0048310F">
      <w:pPr>
        <w:shd w:val="clear" w:color="auto" w:fill="DAEEF3" w:themeFill="accent5" w:themeFillTint="33"/>
        <w:rPr>
          <w:rFonts w:ascii="Aptos Narrow" w:hAnsi="Aptos Narrow"/>
        </w:rPr>
      </w:pPr>
    </w:p>
    <w:p w14:paraId="6F80F32A" w14:textId="77777777" w:rsidR="0048310F" w:rsidRDefault="0048310F" w:rsidP="0048310F">
      <w:pPr>
        <w:shd w:val="clear" w:color="auto" w:fill="DAEEF3" w:themeFill="accent5" w:themeFillTint="33"/>
        <w:rPr>
          <w:rFonts w:ascii="Aptos Narrow" w:hAnsi="Aptos Narrow"/>
        </w:rPr>
      </w:pPr>
    </w:p>
    <w:p w14:paraId="40FD8619" w14:textId="6DC3FAAF" w:rsidR="0048310F" w:rsidRDefault="00C82D5F" w:rsidP="0048310F">
      <w:pPr>
        <w:shd w:val="clear" w:color="auto" w:fill="DAEEF3" w:themeFill="accent5" w:themeFillTint="33"/>
        <w:rPr>
          <w:rFonts w:ascii="Aptos Narrow" w:hAnsi="Aptos Narrow"/>
        </w:rPr>
      </w:pPr>
      <w:r>
        <w:rPr>
          <w:rFonts w:ascii="Aptos Narrow" w:hAnsi="Aptos Narrow"/>
        </w:rPr>
        <w:t>Part</w:t>
      </w:r>
      <w:r w:rsidR="001A3772">
        <w:rPr>
          <w:rFonts w:ascii="Aptos Narrow" w:hAnsi="Aptos Narrow"/>
        </w:rPr>
        <w:t xml:space="preserve"> 2 </w:t>
      </w:r>
      <w:r w:rsidR="00920AD9">
        <w:rPr>
          <w:rFonts w:ascii="Aptos Narrow" w:hAnsi="Aptos Narrow"/>
        </w:rPr>
        <w:t>–</w:t>
      </w:r>
      <w:r w:rsidR="001A3772">
        <w:rPr>
          <w:rFonts w:ascii="Aptos Narrow" w:hAnsi="Aptos Narrow"/>
        </w:rPr>
        <w:t xml:space="preserve"> </w:t>
      </w:r>
      <w:r w:rsidR="001A06DC">
        <w:rPr>
          <w:rFonts w:ascii="Aptos Narrow" w:hAnsi="Aptos Narrow"/>
        </w:rPr>
        <w:t xml:space="preserve">Risk &amp; </w:t>
      </w:r>
      <w:r w:rsidR="00920AD9">
        <w:rPr>
          <w:rFonts w:ascii="Aptos Narrow" w:hAnsi="Aptos Narrow"/>
        </w:rPr>
        <w:t xml:space="preserve">Performance Monitoring Plan </w:t>
      </w:r>
    </w:p>
    <w:p w14:paraId="590E4007" w14:textId="77777777" w:rsidR="0048310F" w:rsidRDefault="0048310F" w:rsidP="0048310F">
      <w:pPr>
        <w:shd w:val="clear" w:color="auto" w:fill="DAEEF3" w:themeFill="accent5" w:themeFillTint="33"/>
        <w:rPr>
          <w:rFonts w:ascii="Aptos Narrow" w:hAnsi="Aptos Narrow"/>
        </w:rPr>
      </w:pPr>
    </w:p>
    <w:p w14:paraId="1461D2E4" w14:textId="08DBA425" w:rsidR="0048310F" w:rsidRPr="002A3DFE" w:rsidRDefault="002A3DFE" w:rsidP="0048310F">
      <w:pPr>
        <w:shd w:val="clear" w:color="auto" w:fill="DAEEF3" w:themeFill="accent5" w:themeFillTint="33"/>
        <w:rPr>
          <w:rFonts w:ascii="Aptos Narrow" w:hAnsi="Aptos Narrow"/>
          <w:u w:val="single"/>
        </w:rPr>
      </w:pPr>
      <w:bookmarkStart w:id="977" w:name="OLE_LINK49"/>
      <w:r w:rsidRPr="002A3DFE">
        <w:rPr>
          <w:rFonts w:ascii="Aptos Narrow" w:hAnsi="Aptos Narrow"/>
          <w:u w:val="single"/>
        </w:rPr>
        <w:t>Model Risk Monitoring Plan Details:</w:t>
      </w:r>
    </w:p>
    <w:bookmarkEnd w:id="974"/>
    <w:bookmarkEnd w:id="977"/>
    <w:p w14:paraId="1F1A29BD" w14:textId="50435776" w:rsidR="00C56D03" w:rsidRDefault="00C56D03" w:rsidP="00C56D03">
      <w:pPr>
        <w:shd w:val="clear" w:color="auto" w:fill="DAEEF3" w:themeFill="accent5" w:themeFillTint="33"/>
        <w:rPr>
          <w:rFonts w:ascii="Aptos Narrow" w:hAnsi="Aptos Narrow"/>
        </w:rPr>
      </w:pPr>
      <w:r>
        <w:rPr>
          <w:rFonts w:ascii="Aptos Narrow" w:hAnsi="Aptos Narrow"/>
        </w:rPr>
        <w:t xml:space="preserve">Model Owner: </w:t>
      </w:r>
    </w:p>
    <w:p w14:paraId="49BFF254" w14:textId="77777777" w:rsidR="00C56D03" w:rsidRDefault="00C56D03" w:rsidP="00C56D03">
      <w:pPr>
        <w:shd w:val="clear" w:color="auto" w:fill="DAEEF3" w:themeFill="accent5" w:themeFillTint="33"/>
        <w:rPr>
          <w:rFonts w:ascii="Aptos Narrow" w:hAnsi="Aptos Narrow"/>
        </w:rPr>
      </w:pPr>
    </w:p>
    <w:p w14:paraId="63C062F8" w14:textId="77777777" w:rsidR="00C56D03" w:rsidRPr="00DC7573" w:rsidRDefault="00C56D03" w:rsidP="00730E24">
      <w:pPr>
        <w:shd w:val="clear" w:color="auto" w:fill="DAEEF3" w:themeFill="accent5" w:themeFillTint="33"/>
        <w:jc w:val="both"/>
        <w:rPr>
          <w:rFonts w:ascii="Aptos Narrow" w:hAnsi="Aptos Narrow"/>
        </w:rPr>
      </w:pPr>
      <w:r w:rsidRPr="00DC7573">
        <w:rPr>
          <w:rFonts w:ascii="Aptos Narrow" w:hAnsi="Aptos Narrow"/>
        </w:rPr>
        <w:t>Model validation is the set of processes and activities that are intended to verify that models are</w:t>
      </w:r>
      <w:r>
        <w:rPr>
          <w:rFonts w:ascii="Aptos Narrow" w:hAnsi="Aptos Narrow"/>
        </w:rPr>
        <w:t xml:space="preserve"> </w:t>
      </w:r>
      <w:r w:rsidRPr="00DC7573">
        <w:rPr>
          <w:rFonts w:ascii="Aptos Narrow" w:hAnsi="Aptos Narrow"/>
        </w:rPr>
        <w:t>performing as expected, in line with their design objectives and business uses.</w:t>
      </w:r>
    </w:p>
    <w:p w14:paraId="65173EBF" w14:textId="1E4CA322" w:rsidR="00C56D03" w:rsidRPr="00DC7573" w:rsidRDefault="00C56D03" w:rsidP="00730E24">
      <w:pPr>
        <w:shd w:val="clear" w:color="auto" w:fill="DAEEF3" w:themeFill="accent5" w:themeFillTint="33"/>
        <w:jc w:val="both"/>
        <w:rPr>
          <w:rFonts w:ascii="Aptos Narrow" w:hAnsi="Aptos Narrow"/>
        </w:rPr>
      </w:pPr>
      <w:r w:rsidRPr="00DC7573">
        <w:rPr>
          <w:rFonts w:ascii="Aptos Narrow" w:hAnsi="Aptos Narrow"/>
        </w:rPr>
        <w:t>Effective validation helps ensure that models are sound. Validation also identifies potential limitations</w:t>
      </w:r>
      <w:r>
        <w:rPr>
          <w:rFonts w:ascii="Aptos Narrow" w:hAnsi="Aptos Narrow"/>
        </w:rPr>
        <w:t xml:space="preserve"> </w:t>
      </w:r>
      <w:r w:rsidRPr="00DC7573">
        <w:rPr>
          <w:rFonts w:ascii="Aptos Narrow" w:hAnsi="Aptos Narrow"/>
        </w:rPr>
        <w:t xml:space="preserve">and </w:t>
      </w:r>
      <w:r w:rsidR="00193EB8" w:rsidRPr="00DC7573">
        <w:rPr>
          <w:rFonts w:ascii="Aptos Narrow" w:hAnsi="Aptos Narrow"/>
        </w:rPr>
        <w:t>assumptions and</w:t>
      </w:r>
      <w:r w:rsidRPr="00DC7573">
        <w:rPr>
          <w:rFonts w:ascii="Aptos Narrow" w:hAnsi="Aptos Narrow"/>
        </w:rPr>
        <w:t xml:space="preserve"> assesses their possible impact.</w:t>
      </w:r>
    </w:p>
    <w:p w14:paraId="6E105844" w14:textId="47602795" w:rsidR="00971E12" w:rsidRDefault="00C56D03" w:rsidP="00730E24">
      <w:pPr>
        <w:shd w:val="clear" w:color="auto" w:fill="DAEEF3" w:themeFill="accent5" w:themeFillTint="33"/>
        <w:jc w:val="both"/>
        <w:rPr>
          <w:rFonts w:ascii="Aptos Narrow" w:hAnsi="Aptos Narrow"/>
        </w:rPr>
      </w:pPr>
      <w:r w:rsidRPr="00DC7573">
        <w:rPr>
          <w:rFonts w:ascii="Aptos Narrow" w:hAnsi="Aptos Narrow"/>
        </w:rPr>
        <w:t xml:space="preserve">The frequency for model validations is vaguely defined by the regulatory bodies. </w:t>
      </w:r>
      <w:r w:rsidR="00584648" w:rsidRPr="00DC7573">
        <w:rPr>
          <w:rFonts w:ascii="Aptos Narrow" w:hAnsi="Aptos Narrow"/>
        </w:rPr>
        <w:t>For</w:t>
      </w:r>
      <w:r>
        <w:rPr>
          <w:rFonts w:ascii="Aptos Narrow" w:hAnsi="Aptos Narrow"/>
        </w:rPr>
        <w:t xml:space="preserve"> </w:t>
      </w:r>
      <w:r w:rsidRPr="00DC7573">
        <w:rPr>
          <w:rFonts w:ascii="Aptos Narrow" w:hAnsi="Aptos Narrow"/>
        </w:rPr>
        <w:t xml:space="preserve">sound models that are offered to clients, LexisNexis Risk Solutions highly </w:t>
      </w:r>
      <w:r w:rsidR="00BA5AA6" w:rsidRPr="00DC7573">
        <w:rPr>
          <w:rFonts w:ascii="Aptos Narrow" w:hAnsi="Aptos Narrow"/>
        </w:rPr>
        <w:t>recommend</w:t>
      </w:r>
      <w:r w:rsidRPr="00DC7573">
        <w:rPr>
          <w:rFonts w:ascii="Aptos Narrow" w:hAnsi="Aptos Narrow"/>
        </w:rPr>
        <w:t xml:space="preserve"> that validations</w:t>
      </w:r>
      <w:r>
        <w:rPr>
          <w:rFonts w:ascii="Aptos Narrow" w:hAnsi="Aptos Narrow"/>
        </w:rPr>
        <w:t xml:space="preserve"> </w:t>
      </w:r>
      <w:r w:rsidRPr="00DC7573">
        <w:rPr>
          <w:rFonts w:ascii="Aptos Narrow" w:hAnsi="Aptos Narrow"/>
        </w:rPr>
        <w:t>are performed on an annual basis.</w:t>
      </w:r>
    </w:p>
    <w:p w14:paraId="17840571" w14:textId="77777777" w:rsidR="00FC7837" w:rsidRDefault="00FC7837" w:rsidP="00730E24">
      <w:pPr>
        <w:shd w:val="clear" w:color="auto" w:fill="DAEEF3" w:themeFill="accent5" w:themeFillTint="33"/>
        <w:jc w:val="both"/>
        <w:rPr>
          <w:rFonts w:ascii="Aptos Narrow" w:hAnsi="Aptos Narrow"/>
        </w:rPr>
      </w:pPr>
    </w:p>
    <w:p w14:paraId="234D5B68" w14:textId="77777777" w:rsidR="00FC7837" w:rsidRPr="00FC7837" w:rsidRDefault="00FC7837" w:rsidP="00730E24">
      <w:pPr>
        <w:shd w:val="clear" w:color="auto" w:fill="DAEEF3" w:themeFill="accent5" w:themeFillTint="33"/>
        <w:jc w:val="both"/>
        <w:rPr>
          <w:rFonts w:ascii="Aptos Narrow" w:hAnsi="Aptos Narrow"/>
        </w:rPr>
      </w:pPr>
      <w:r w:rsidRPr="00FC7837">
        <w:rPr>
          <w:rFonts w:ascii="Aptos Narrow" w:hAnsi="Aptos Narrow"/>
        </w:rPr>
        <w:t>LexisNexis Risk Solutions performs model performance reviews at least annually to verify that no</w:t>
      </w:r>
    </w:p>
    <w:p w14:paraId="69B86E49" w14:textId="77777777" w:rsidR="00FC7837" w:rsidRPr="00FC7837" w:rsidRDefault="00FC7837" w:rsidP="00730E24">
      <w:pPr>
        <w:shd w:val="clear" w:color="auto" w:fill="DAEEF3" w:themeFill="accent5" w:themeFillTint="33"/>
        <w:jc w:val="both"/>
        <w:rPr>
          <w:rFonts w:ascii="Aptos Narrow" w:hAnsi="Aptos Narrow"/>
        </w:rPr>
      </w:pPr>
      <w:r w:rsidRPr="00FC7837">
        <w:rPr>
          <w:rFonts w:ascii="Aptos Narrow" w:hAnsi="Aptos Narrow"/>
        </w:rPr>
        <w:t>degradation occurred in the model performance over time. Performance reviews also ensure that the</w:t>
      </w:r>
    </w:p>
    <w:p w14:paraId="01B9C93D" w14:textId="636BD603" w:rsidR="00FC7837" w:rsidRDefault="00FC7837" w:rsidP="00730E24">
      <w:pPr>
        <w:shd w:val="clear" w:color="auto" w:fill="DAEEF3" w:themeFill="accent5" w:themeFillTint="33"/>
        <w:jc w:val="both"/>
        <w:rPr>
          <w:rFonts w:ascii="Aptos Narrow" w:hAnsi="Aptos Narrow"/>
        </w:rPr>
      </w:pPr>
      <w:r w:rsidRPr="00FC7837">
        <w:rPr>
          <w:rFonts w:ascii="Aptos Narrow" w:hAnsi="Aptos Narrow"/>
        </w:rPr>
        <w:t>model delivers strong and consistent value to each client.</w:t>
      </w:r>
    </w:p>
    <w:p w14:paraId="1E179EBA" w14:textId="77777777" w:rsidR="00FC7837" w:rsidRPr="00FC7837" w:rsidRDefault="00FC7837" w:rsidP="00730E24">
      <w:pPr>
        <w:shd w:val="clear" w:color="auto" w:fill="DAEEF3" w:themeFill="accent5" w:themeFillTint="33"/>
        <w:jc w:val="both"/>
        <w:rPr>
          <w:rFonts w:ascii="Aptos Narrow" w:hAnsi="Aptos Narrow"/>
        </w:rPr>
      </w:pPr>
      <w:r w:rsidRPr="00FC7837">
        <w:rPr>
          <w:rFonts w:ascii="Aptos Narrow" w:hAnsi="Aptos Narrow"/>
        </w:rPr>
        <w:t>These reviews analyze input data quality, score and reason code distribution, and score performance</w:t>
      </w:r>
    </w:p>
    <w:p w14:paraId="0B31026A" w14:textId="77777777" w:rsidR="00FC7837" w:rsidRPr="00FC7837" w:rsidRDefault="00FC7837" w:rsidP="00730E24">
      <w:pPr>
        <w:shd w:val="clear" w:color="auto" w:fill="DAEEF3" w:themeFill="accent5" w:themeFillTint="33"/>
        <w:jc w:val="both"/>
        <w:rPr>
          <w:rFonts w:ascii="Aptos Narrow" w:hAnsi="Aptos Narrow"/>
        </w:rPr>
      </w:pPr>
      <w:r w:rsidRPr="00FC7837">
        <w:rPr>
          <w:rFonts w:ascii="Aptos Narrow" w:hAnsi="Aptos Narrow"/>
        </w:rPr>
        <w:t>over time. An MPR (model performance report) that contains the results of the reviews are prepared for</w:t>
      </w:r>
    </w:p>
    <w:p w14:paraId="723662DD" w14:textId="77777777" w:rsidR="00FC7837" w:rsidRPr="00FC7837" w:rsidRDefault="00FC7837" w:rsidP="00730E24">
      <w:pPr>
        <w:shd w:val="clear" w:color="auto" w:fill="DAEEF3" w:themeFill="accent5" w:themeFillTint="33"/>
        <w:jc w:val="both"/>
        <w:rPr>
          <w:rFonts w:ascii="Aptos Narrow" w:hAnsi="Aptos Narrow"/>
        </w:rPr>
      </w:pPr>
      <w:r w:rsidRPr="00FC7837">
        <w:rPr>
          <w:rFonts w:ascii="Aptos Narrow" w:hAnsi="Aptos Narrow"/>
        </w:rPr>
        <w:t>clients quarterly, semi-annually, or annually, depending on the client’s requests, which meets the OCC</w:t>
      </w:r>
    </w:p>
    <w:p w14:paraId="2B7BA7A1" w14:textId="77777777" w:rsidR="00FC7837" w:rsidRPr="00FC7837" w:rsidRDefault="00FC7837" w:rsidP="00730E24">
      <w:pPr>
        <w:shd w:val="clear" w:color="auto" w:fill="DAEEF3" w:themeFill="accent5" w:themeFillTint="33"/>
        <w:jc w:val="both"/>
        <w:rPr>
          <w:rFonts w:ascii="Aptos Narrow" w:hAnsi="Aptos Narrow"/>
        </w:rPr>
      </w:pPr>
      <w:r w:rsidRPr="00FC7837">
        <w:rPr>
          <w:rFonts w:ascii="Aptos Narrow" w:hAnsi="Aptos Narrow"/>
        </w:rPr>
        <w:t>(Office of the Comptroller of the Currency) and FDIC (Federal Deposit Insurance Corporation) risk model</w:t>
      </w:r>
    </w:p>
    <w:p w14:paraId="0847B5BE" w14:textId="41DAA255" w:rsidR="00FC7837" w:rsidRDefault="00FC7837" w:rsidP="00730E24">
      <w:pPr>
        <w:shd w:val="clear" w:color="auto" w:fill="DAEEF3" w:themeFill="accent5" w:themeFillTint="33"/>
        <w:jc w:val="both"/>
        <w:rPr>
          <w:rFonts w:ascii="Aptos Narrow" w:hAnsi="Aptos Narrow"/>
        </w:rPr>
      </w:pPr>
      <w:r w:rsidRPr="00FC7837">
        <w:rPr>
          <w:rFonts w:ascii="Aptos Narrow" w:hAnsi="Aptos Narrow"/>
        </w:rPr>
        <w:t>governance guidelines for annual frequency.</w:t>
      </w:r>
    </w:p>
    <w:p w14:paraId="2F5D6A18" w14:textId="77777777" w:rsidR="00971E12" w:rsidRDefault="00971E12" w:rsidP="0048310F">
      <w:pPr>
        <w:shd w:val="clear" w:color="auto" w:fill="DAEEF3" w:themeFill="accent5" w:themeFillTint="33"/>
        <w:rPr>
          <w:rFonts w:ascii="Aptos Narrow" w:hAnsi="Aptos Narrow"/>
        </w:rPr>
      </w:pPr>
    </w:p>
    <w:p w14:paraId="74B240AC" w14:textId="5A4F86CD" w:rsidR="00C82D5F" w:rsidRDefault="00C82D5F" w:rsidP="00C82D5F">
      <w:pPr>
        <w:shd w:val="clear" w:color="auto" w:fill="DAEEF3" w:themeFill="accent5" w:themeFillTint="33"/>
        <w:rPr>
          <w:rFonts w:ascii="Aptos Narrow" w:hAnsi="Aptos Narrow"/>
          <w:u w:val="single"/>
        </w:rPr>
      </w:pPr>
      <w:r>
        <w:rPr>
          <w:rFonts w:ascii="Aptos Narrow" w:hAnsi="Aptos Narrow"/>
          <w:u w:val="single"/>
        </w:rPr>
        <w:t>Model Performance Monitoring Plan Details:</w:t>
      </w:r>
    </w:p>
    <w:p w14:paraId="6499735B" w14:textId="5847A9A1" w:rsidR="00C56D03" w:rsidRDefault="00C56D03" w:rsidP="00C56D03">
      <w:pPr>
        <w:shd w:val="clear" w:color="auto" w:fill="DAEEF3" w:themeFill="accent5" w:themeFillTint="33"/>
        <w:rPr>
          <w:rFonts w:ascii="Aptos Narrow" w:hAnsi="Aptos Narrow"/>
        </w:rPr>
      </w:pPr>
      <w:r>
        <w:rPr>
          <w:rFonts w:ascii="Aptos Narrow" w:hAnsi="Aptos Narrow"/>
        </w:rPr>
        <w:t xml:space="preserve">Model Owner: </w:t>
      </w:r>
    </w:p>
    <w:p w14:paraId="6DEB6922" w14:textId="77777777" w:rsidR="00C56D03" w:rsidRDefault="00C56D03" w:rsidP="00C56D03">
      <w:pPr>
        <w:shd w:val="clear" w:color="auto" w:fill="DAEEF3" w:themeFill="accent5" w:themeFillTint="33"/>
        <w:rPr>
          <w:rFonts w:ascii="Aptos Narrow" w:hAnsi="Aptos Narrow"/>
        </w:rPr>
      </w:pPr>
    </w:p>
    <w:p w14:paraId="7B2D3FF3" w14:textId="7EFCD97E" w:rsidR="00C56D03" w:rsidRDefault="00584648" w:rsidP="00730E24">
      <w:pPr>
        <w:shd w:val="clear" w:color="auto" w:fill="DAEEF3" w:themeFill="accent5" w:themeFillTint="33"/>
        <w:jc w:val="both"/>
        <w:rPr>
          <w:rFonts w:ascii="Aptos Narrow" w:hAnsi="Aptos Narrow"/>
        </w:rPr>
      </w:pPr>
      <w:r>
        <w:rPr>
          <w:rFonts w:ascii="Aptos Narrow" w:hAnsi="Aptos Narrow"/>
        </w:rPr>
        <w:t>The vendor stated that a</w:t>
      </w:r>
      <w:r w:rsidR="00C56D03" w:rsidRPr="00DC7573">
        <w:rPr>
          <w:rFonts w:ascii="Aptos Narrow" w:hAnsi="Aptos Narrow"/>
        </w:rPr>
        <w:t>s part of data monitoring process, attribute and score monitoring are conducted to evaluate day-to-day</w:t>
      </w:r>
      <w:r w:rsidR="00C56D03">
        <w:rPr>
          <w:rFonts w:ascii="Aptos Narrow" w:hAnsi="Aptos Narrow"/>
        </w:rPr>
        <w:t xml:space="preserve"> </w:t>
      </w:r>
      <w:r w:rsidR="00C56D03" w:rsidRPr="00DC7573">
        <w:rPr>
          <w:rFonts w:ascii="Aptos Narrow" w:hAnsi="Aptos Narrow"/>
        </w:rPr>
        <w:t>changes. In addition, ad-hoc monitoring is conducted on a weekly and monthly time-lag basis. Data and</w:t>
      </w:r>
      <w:r w:rsidR="00C56D03">
        <w:rPr>
          <w:rFonts w:ascii="Aptos Narrow" w:hAnsi="Aptos Narrow"/>
        </w:rPr>
        <w:t xml:space="preserve"> </w:t>
      </w:r>
      <w:r w:rsidR="00C56D03" w:rsidRPr="00DC7573">
        <w:rPr>
          <w:rFonts w:ascii="Aptos Narrow" w:hAnsi="Aptos Narrow"/>
        </w:rPr>
        <w:t>scores are monitored using the following methods:</w:t>
      </w:r>
    </w:p>
    <w:p w14:paraId="11FB3E33" w14:textId="77777777" w:rsidR="00C56D03" w:rsidRPr="00DC7573" w:rsidRDefault="00C56D03" w:rsidP="00C56D03">
      <w:pPr>
        <w:shd w:val="clear" w:color="auto" w:fill="DAEEF3" w:themeFill="accent5" w:themeFillTint="33"/>
        <w:rPr>
          <w:rFonts w:ascii="Aptos Narrow" w:hAnsi="Aptos Narrow"/>
        </w:rPr>
      </w:pPr>
    </w:p>
    <w:p w14:paraId="6E8DD3CF" w14:textId="77777777" w:rsidR="00C56D03" w:rsidRPr="00DC7573" w:rsidRDefault="00C56D03" w:rsidP="00C56D03">
      <w:pPr>
        <w:shd w:val="clear" w:color="auto" w:fill="DAEEF3" w:themeFill="accent5" w:themeFillTint="33"/>
        <w:rPr>
          <w:rFonts w:ascii="Aptos Narrow" w:hAnsi="Aptos Narrow"/>
        </w:rPr>
      </w:pPr>
      <w:r w:rsidRPr="00DC7573">
        <w:rPr>
          <w:rFonts w:ascii="Aptos Narrow" w:hAnsi="Aptos Narrow"/>
        </w:rPr>
        <w:t>• Basic statistics - Mean, standard deviation, minimum and maximum ranges, percentiles, and ratios</w:t>
      </w:r>
    </w:p>
    <w:p w14:paraId="5203AF9F" w14:textId="77777777" w:rsidR="00C56D03" w:rsidRPr="00DC7573" w:rsidRDefault="00C56D03" w:rsidP="00C56D03">
      <w:pPr>
        <w:shd w:val="clear" w:color="auto" w:fill="DAEEF3" w:themeFill="accent5" w:themeFillTint="33"/>
        <w:rPr>
          <w:rFonts w:ascii="Aptos Narrow" w:hAnsi="Aptos Narrow"/>
        </w:rPr>
      </w:pPr>
      <w:r w:rsidRPr="00DC7573">
        <w:rPr>
          <w:rFonts w:ascii="Aptos Narrow" w:hAnsi="Aptos Narrow"/>
        </w:rPr>
        <w:t>• Two-sample K-S (Kolmogorov-Smirnov) test</w:t>
      </w:r>
    </w:p>
    <w:p w14:paraId="727557AD" w14:textId="6E03AFCC" w:rsidR="00C56D03" w:rsidRPr="00DC7573" w:rsidRDefault="00C56D03" w:rsidP="00C56D03">
      <w:pPr>
        <w:shd w:val="clear" w:color="auto" w:fill="DAEEF3" w:themeFill="accent5" w:themeFillTint="33"/>
        <w:rPr>
          <w:rFonts w:ascii="Aptos Narrow" w:hAnsi="Aptos Narrow"/>
        </w:rPr>
      </w:pPr>
      <w:r w:rsidRPr="00DC7573">
        <w:rPr>
          <w:rFonts w:ascii="Aptos Narrow" w:hAnsi="Aptos Narrow"/>
        </w:rPr>
        <w:t xml:space="preserve">• Divergence test </w:t>
      </w:r>
      <w:r w:rsidR="00193EB8" w:rsidRPr="00DC7573">
        <w:rPr>
          <w:rFonts w:ascii="Aptos Narrow" w:hAnsi="Aptos Narrow"/>
        </w:rPr>
        <w:t>statistics</w:t>
      </w:r>
    </w:p>
    <w:p w14:paraId="514F4BA1" w14:textId="5C38018B" w:rsidR="00971E12" w:rsidRDefault="00C56D03" w:rsidP="0048310F">
      <w:pPr>
        <w:shd w:val="clear" w:color="auto" w:fill="DAEEF3" w:themeFill="accent5" w:themeFillTint="33"/>
        <w:rPr>
          <w:rFonts w:ascii="Aptos Narrow" w:hAnsi="Aptos Narrow"/>
        </w:rPr>
      </w:pPr>
      <w:r w:rsidRPr="00DC7573">
        <w:rPr>
          <w:rFonts w:ascii="Aptos Narrow" w:hAnsi="Aptos Narrow"/>
        </w:rPr>
        <w:t>• PSI (population stability index)</w:t>
      </w:r>
    </w:p>
    <w:p w14:paraId="70B6AFA7" w14:textId="77777777" w:rsidR="00441C6E" w:rsidRDefault="00441C6E" w:rsidP="0048310F">
      <w:pPr>
        <w:shd w:val="clear" w:color="auto" w:fill="DAEEF3" w:themeFill="accent5" w:themeFillTint="33"/>
        <w:rPr>
          <w:rFonts w:ascii="Aptos Narrow" w:hAnsi="Aptos Narrow"/>
        </w:rPr>
      </w:pPr>
    </w:p>
    <w:p w14:paraId="760F71FE" w14:textId="75B47454" w:rsidR="00EB13CD" w:rsidRDefault="00EB13CD" w:rsidP="00EB13CD">
      <w:pPr>
        <w:shd w:val="clear" w:color="auto" w:fill="DAEEF3" w:themeFill="accent5" w:themeFillTint="33"/>
        <w:jc w:val="both"/>
        <w:rPr>
          <w:rFonts w:ascii="Aptos Narrow" w:hAnsi="Aptos Narrow"/>
        </w:rPr>
      </w:pPr>
      <w:r w:rsidRPr="00C0713F">
        <w:rPr>
          <w:rFonts w:ascii="Aptos Narrow" w:hAnsi="Aptos Narrow"/>
          <w:b/>
          <w:bCs/>
        </w:rPr>
        <w:t>For more details kindly refer to “</w:t>
      </w:r>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
    <w:p w14:paraId="09969397" w14:textId="166383D1" w:rsidR="00441C6E" w:rsidRDefault="00441C6E" w:rsidP="0048310F">
      <w:pPr>
        <w:shd w:val="clear" w:color="auto" w:fill="DAEEF3" w:themeFill="accent5" w:themeFillTint="33"/>
        <w:rPr>
          <w:rFonts w:ascii="Aptos Narrow" w:hAnsi="Aptos Narrow"/>
        </w:rPr>
      </w:pPr>
      <w:r>
        <w:rPr>
          <w:rFonts w:ascii="Aptos Narrow" w:hAnsi="Aptos Narrow"/>
        </w:rPr>
        <w:object w:dxaOrig="1538" w:dyaOrig="993" w14:anchorId="70A8CA3D">
          <v:shape id="_x0000_i1077" type="#_x0000_t75" style="width:79.5pt;height:50.25pt" o:ole="">
            <v:imagedata r:id="rId13" o:title=""/>
          </v:shape>
          <o:OLEObject Type="Embed" ProgID="AcroExch.Document.DC" ShapeID="_x0000_i1077" DrawAspect="Icon" ObjectID="_1795962284" r:id="rId86"/>
        </w:object>
      </w:r>
    </w:p>
    <w:p w14:paraId="5949C52E" w14:textId="77777777" w:rsidR="00EE6D5B" w:rsidRDefault="00EE6D5B" w:rsidP="0048310F">
      <w:pPr>
        <w:shd w:val="clear" w:color="auto" w:fill="DAEEF3" w:themeFill="accent5" w:themeFillTint="33"/>
        <w:rPr>
          <w:rFonts w:ascii="Aptos Narrow" w:hAnsi="Aptos Narrow"/>
        </w:rPr>
      </w:pPr>
    </w:p>
    <w:p w14:paraId="32DDE9FC" w14:textId="77777777" w:rsidR="0048310F" w:rsidRDefault="0048310F" w:rsidP="004F5D88"/>
    <w:p w14:paraId="6384E201" w14:textId="77777777" w:rsidR="0048310F" w:rsidRDefault="0048310F" w:rsidP="004F5D88"/>
    <w:p w14:paraId="68189B82" w14:textId="2EC8CFB4" w:rsidR="00812022" w:rsidRPr="00891D3B" w:rsidRDefault="00891D3B" w:rsidP="00A53660">
      <w:pPr>
        <w:pStyle w:val="Heading2"/>
        <w:numPr>
          <w:ilvl w:val="1"/>
          <w:numId w:val="1"/>
        </w:numPr>
        <w:pBdr>
          <w:bottom w:val="single" w:sz="6" w:space="1" w:color="auto"/>
        </w:pBdr>
        <w:shd w:val="clear" w:color="auto" w:fill="C6D9F1" w:themeFill="text2" w:themeFillTint="33"/>
        <w:spacing w:before="0"/>
        <w:ind w:left="720" w:hanging="720"/>
        <w:rPr>
          <w:rFonts w:cs="Arial"/>
          <w:szCs w:val="24"/>
        </w:rPr>
      </w:pPr>
      <w:bookmarkStart w:id="978" w:name="_Toc163230556"/>
      <w:r w:rsidRPr="00891D3B">
        <w:rPr>
          <w:rFonts w:cs="Arial" w:hint="eastAsia"/>
          <w:szCs w:val="24"/>
        </w:rPr>
        <w:t>Model Approval and Change Management Process</w:t>
      </w:r>
      <w:bookmarkEnd w:id="978"/>
    </w:p>
    <w:p w14:paraId="6A3BEE64" w14:textId="7B6CA734" w:rsidR="00812022" w:rsidRDefault="0048310F" w:rsidP="004F5D88">
      <w:r>
        <w:rPr>
          <w:rStyle w:val="SubtleEmphasis"/>
        </w:rPr>
        <w:t xml:space="preserve">In this section, discuss the aspects of the model approval and change management process that are specific to this model. </w:t>
      </w:r>
    </w:p>
    <w:p w14:paraId="4FA6CAD1" w14:textId="77777777" w:rsidR="00812022" w:rsidRDefault="00812022" w:rsidP="004F5D88"/>
    <w:p w14:paraId="41828988" w14:textId="191AA081" w:rsidR="00812022" w:rsidRDefault="00911908" w:rsidP="00836691">
      <w:pPr>
        <w:pStyle w:val="Heading3"/>
      </w:pPr>
      <w:bookmarkStart w:id="979" w:name="_Toc163230557"/>
      <w:r>
        <w:rPr>
          <w:rFonts w:hint="eastAsia"/>
        </w:rPr>
        <w:t>Model Approval Process</w:t>
      </w:r>
      <w:bookmarkEnd w:id="979"/>
      <w:r w:rsidR="0048310F">
        <w:rPr>
          <w:rFonts w:hint="eastAsia"/>
        </w:rPr>
        <w:t xml:space="preserve"> </w:t>
      </w:r>
    </w:p>
    <w:p w14:paraId="3B340C59" w14:textId="21F01353" w:rsidR="00812022" w:rsidRDefault="00911908" w:rsidP="004F5D88">
      <w:r>
        <w:rPr>
          <w:rStyle w:val="SubtleEmphasis"/>
          <w:rFonts w:hint="eastAsia"/>
        </w:rPr>
        <w:t>P</w:t>
      </w:r>
      <w:r>
        <w:rPr>
          <w:rStyle w:val="SubtleEmphasis"/>
        </w:rPr>
        <w:t>rovide the names of the individuals (or a committee) involved in the approval process for this model.</w:t>
      </w:r>
    </w:p>
    <w:p w14:paraId="47D6F339" w14:textId="77777777" w:rsidR="008714FB" w:rsidRDefault="008714FB" w:rsidP="008714FB">
      <w:pPr>
        <w:rPr>
          <w:rStyle w:val="SubtleEmphasis"/>
        </w:rPr>
      </w:pPr>
    </w:p>
    <w:p w14:paraId="09DC020F" w14:textId="77777777" w:rsidR="00F01D0A" w:rsidRDefault="00F01D0A" w:rsidP="00F01D0A">
      <w:pPr>
        <w:shd w:val="clear" w:color="auto" w:fill="DAEEF3" w:themeFill="accent5" w:themeFillTint="33"/>
        <w:jc w:val="both"/>
        <w:rPr>
          <w:rFonts w:ascii="Aptos Narrow" w:hAnsi="Aptos Narrow"/>
        </w:rPr>
      </w:pPr>
      <w:r>
        <w:rPr>
          <w:rFonts w:ascii="Aptos Narrow" w:hAnsi="Aptos Narrow"/>
        </w:rPr>
        <w:t>Model Owner:</w:t>
      </w:r>
    </w:p>
    <w:p w14:paraId="145304A6" w14:textId="77777777" w:rsidR="00585965" w:rsidRDefault="00585965" w:rsidP="00730E24">
      <w:pPr>
        <w:shd w:val="clear" w:color="auto" w:fill="DAEEF3" w:themeFill="accent5" w:themeFillTint="33"/>
        <w:jc w:val="both"/>
        <w:rPr>
          <w:rFonts w:ascii="Aptos Narrow" w:hAnsi="Aptos Narrow"/>
        </w:rPr>
      </w:pPr>
      <w:r w:rsidRPr="001D0FAF">
        <w:rPr>
          <w:rFonts w:ascii="Aptos Narrow" w:hAnsi="Aptos Narrow"/>
        </w:rPr>
        <w:t xml:space="preserve">LexisNexis Risk Solutions adheres to a </w:t>
      </w:r>
      <w:r w:rsidRPr="00F23155">
        <w:rPr>
          <w:rFonts w:ascii="Aptos Narrow" w:hAnsi="Aptos Narrow"/>
          <w:b/>
          <w:bCs/>
        </w:rPr>
        <w:t>model panel review framework</w:t>
      </w:r>
      <w:r w:rsidRPr="001D0FAF">
        <w:rPr>
          <w:rFonts w:ascii="Aptos Narrow" w:hAnsi="Aptos Narrow"/>
        </w:rPr>
        <w:t xml:space="preserve"> to achieve standard</w:t>
      </w:r>
      <w:r>
        <w:rPr>
          <w:rFonts w:ascii="Aptos Narrow" w:hAnsi="Aptos Narrow"/>
        </w:rPr>
        <w:t xml:space="preserve"> </w:t>
      </w:r>
      <w:r w:rsidRPr="001D0FAF">
        <w:rPr>
          <w:rFonts w:ascii="Aptos Narrow" w:hAnsi="Aptos Narrow"/>
        </w:rPr>
        <w:t>methodologies across business units. The panel review process is designed to ensure model soundness,</w:t>
      </w:r>
      <w:r>
        <w:rPr>
          <w:rFonts w:ascii="Aptos Narrow" w:hAnsi="Aptos Narrow"/>
        </w:rPr>
        <w:t xml:space="preserve"> </w:t>
      </w:r>
      <w:r w:rsidRPr="001D0FAF">
        <w:rPr>
          <w:rFonts w:ascii="Aptos Narrow" w:hAnsi="Aptos Narrow"/>
        </w:rPr>
        <w:t>predictive power, and acknowledgement of fair lending requirements.</w:t>
      </w:r>
    </w:p>
    <w:p w14:paraId="367AE5D2" w14:textId="77777777" w:rsidR="00585965" w:rsidRPr="001D0FAF" w:rsidRDefault="00585965" w:rsidP="00730E24">
      <w:pPr>
        <w:shd w:val="clear" w:color="auto" w:fill="DAEEF3" w:themeFill="accent5" w:themeFillTint="33"/>
        <w:jc w:val="both"/>
        <w:rPr>
          <w:rFonts w:ascii="Aptos Narrow" w:hAnsi="Aptos Narrow"/>
        </w:rPr>
      </w:pPr>
    </w:p>
    <w:p w14:paraId="4FE61411" w14:textId="77777777" w:rsidR="00585965" w:rsidRDefault="00585965" w:rsidP="00730E24">
      <w:pPr>
        <w:shd w:val="clear" w:color="auto" w:fill="DAEEF3" w:themeFill="accent5" w:themeFillTint="33"/>
        <w:jc w:val="both"/>
        <w:rPr>
          <w:rFonts w:ascii="Aptos Narrow" w:hAnsi="Aptos Narrow"/>
        </w:rPr>
      </w:pPr>
      <w:r w:rsidRPr="001D0FAF">
        <w:rPr>
          <w:rFonts w:ascii="Aptos Narrow" w:hAnsi="Aptos Narrow"/>
        </w:rPr>
        <w:t>This process includes a review of standard reports including, but not limited to, FDR reports, sampling</w:t>
      </w:r>
      <w:r>
        <w:rPr>
          <w:rFonts w:ascii="Aptos Narrow" w:hAnsi="Aptos Narrow"/>
        </w:rPr>
        <w:t xml:space="preserve"> </w:t>
      </w:r>
      <w:r w:rsidRPr="001D0FAF">
        <w:rPr>
          <w:rFonts w:ascii="Aptos Narrow" w:hAnsi="Aptos Narrow"/>
        </w:rPr>
        <w:t>routine, relative influence, and detailed attribute bivariate analysis.</w:t>
      </w:r>
    </w:p>
    <w:p w14:paraId="579EC46A" w14:textId="77777777" w:rsidR="00585965" w:rsidRPr="001D0FAF" w:rsidRDefault="00585965" w:rsidP="00730E24">
      <w:pPr>
        <w:shd w:val="clear" w:color="auto" w:fill="DAEEF3" w:themeFill="accent5" w:themeFillTint="33"/>
        <w:jc w:val="both"/>
        <w:rPr>
          <w:rFonts w:ascii="Aptos Narrow" w:hAnsi="Aptos Narrow"/>
        </w:rPr>
      </w:pPr>
    </w:p>
    <w:p w14:paraId="489CC01E" w14:textId="2C941B32" w:rsidR="00585965" w:rsidRDefault="00585965" w:rsidP="00730E24">
      <w:pPr>
        <w:shd w:val="clear" w:color="auto" w:fill="DAEEF3" w:themeFill="accent5" w:themeFillTint="33"/>
        <w:jc w:val="both"/>
        <w:rPr>
          <w:rFonts w:ascii="Aptos Narrow" w:hAnsi="Aptos Narrow"/>
        </w:rPr>
      </w:pPr>
      <w:r w:rsidRPr="001D0FAF">
        <w:rPr>
          <w:rFonts w:ascii="Aptos Narrow" w:hAnsi="Aptos Narrow"/>
        </w:rPr>
        <w:t xml:space="preserve">In addition to a panel review, all LexisNexis Risk Solutions models are reviewed by an </w:t>
      </w:r>
      <w:r w:rsidRPr="00F23155">
        <w:rPr>
          <w:rFonts w:ascii="Aptos Narrow" w:hAnsi="Aptos Narrow"/>
          <w:b/>
          <w:bCs/>
        </w:rPr>
        <w:t>independent compliance department</w:t>
      </w:r>
      <w:r w:rsidRPr="001D0FAF">
        <w:rPr>
          <w:rFonts w:ascii="Aptos Narrow" w:hAnsi="Aptos Narrow"/>
        </w:rPr>
        <w:t xml:space="preserve">. This phase in the process is included </w:t>
      </w:r>
      <w:r w:rsidR="008F2369" w:rsidRPr="001D0FAF">
        <w:rPr>
          <w:rFonts w:ascii="Aptos Narrow" w:hAnsi="Aptos Narrow"/>
        </w:rPr>
        <w:t>in ensuring</w:t>
      </w:r>
      <w:r w:rsidRPr="001D0FAF">
        <w:rPr>
          <w:rFonts w:ascii="Aptos Narrow" w:hAnsi="Aptos Narrow"/>
        </w:rPr>
        <w:t xml:space="preserve"> that all compliance standards</w:t>
      </w:r>
      <w:r>
        <w:rPr>
          <w:rFonts w:ascii="Aptos Narrow" w:hAnsi="Aptos Narrow"/>
        </w:rPr>
        <w:t xml:space="preserve"> </w:t>
      </w:r>
      <w:r w:rsidR="000B352E" w:rsidRPr="001D0FAF">
        <w:rPr>
          <w:rFonts w:ascii="Aptos Narrow" w:hAnsi="Aptos Narrow"/>
        </w:rPr>
        <w:t>are</w:t>
      </w:r>
      <w:r w:rsidRPr="001D0FAF">
        <w:rPr>
          <w:rFonts w:ascii="Aptos Narrow" w:hAnsi="Aptos Narrow"/>
        </w:rPr>
        <w:t xml:space="preserve"> met during the development process. Both the data assets and the modeling process are</w:t>
      </w:r>
      <w:r>
        <w:rPr>
          <w:rFonts w:ascii="Aptos Narrow" w:hAnsi="Aptos Narrow"/>
        </w:rPr>
        <w:t xml:space="preserve"> </w:t>
      </w:r>
      <w:r w:rsidRPr="001D0FAF">
        <w:rPr>
          <w:rFonts w:ascii="Aptos Narrow" w:hAnsi="Aptos Narrow"/>
        </w:rPr>
        <w:t>considered as part of the review process</w:t>
      </w:r>
      <w:r>
        <w:rPr>
          <w:rFonts w:ascii="Aptos Narrow" w:hAnsi="Aptos Narrow"/>
        </w:rPr>
        <w:t>.</w:t>
      </w:r>
    </w:p>
    <w:p w14:paraId="773E2F9E" w14:textId="77777777" w:rsidR="001C696F" w:rsidRDefault="001C696F" w:rsidP="00730E24">
      <w:pPr>
        <w:shd w:val="clear" w:color="auto" w:fill="DAEEF3" w:themeFill="accent5" w:themeFillTint="33"/>
        <w:jc w:val="both"/>
        <w:rPr>
          <w:rFonts w:ascii="Aptos Narrow" w:hAnsi="Aptos Narrow"/>
        </w:rPr>
      </w:pPr>
      <w:r>
        <w:rPr>
          <w:rFonts w:ascii="Aptos Narrow" w:hAnsi="Aptos Narrow"/>
        </w:rPr>
        <w:t xml:space="preserve">More information regarding the exact approval hierarchy or steps can be explored further with LexisNexis’s modeling team.  </w:t>
      </w:r>
    </w:p>
    <w:p w14:paraId="0BE2BC00" w14:textId="77777777" w:rsidR="00585965" w:rsidRDefault="00585965" w:rsidP="00730E24">
      <w:pPr>
        <w:shd w:val="clear" w:color="auto" w:fill="DAEEF3" w:themeFill="accent5" w:themeFillTint="33"/>
        <w:jc w:val="both"/>
        <w:rPr>
          <w:rFonts w:ascii="Aptos Narrow" w:hAnsi="Aptos Narrow"/>
        </w:rPr>
      </w:pPr>
    </w:p>
    <w:p w14:paraId="6E8CA7DD" w14:textId="0DFACA29" w:rsidR="00EB13CD" w:rsidRDefault="00EB13CD" w:rsidP="00730E24">
      <w:pPr>
        <w:shd w:val="clear" w:color="auto" w:fill="DAEEF3" w:themeFill="accent5" w:themeFillTint="33"/>
        <w:jc w:val="both"/>
        <w:rPr>
          <w:rFonts w:ascii="Aptos Narrow" w:hAnsi="Aptos Narrow"/>
        </w:rPr>
      </w:pPr>
      <w:r w:rsidRPr="00C0713F">
        <w:rPr>
          <w:rFonts w:ascii="Aptos Narrow" w:hAnsi="Aptos Narrow"/>
          <w:b/>
          <w:bCs/>
        </w:rPr>
        <w:t>For more details kindly refer to “</w:t>
      </w:r>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
    <w:p w14:paraId="301C4B14" w14:textId="63E18C0E" w:rsidR="007177F9" w:rsidRDefault="007177F9" w:rsidP="00730E24">
      <w:pPr>
        <w:shd w:val="clear" w:color="auto" w:fill="DAEEF3" w:themeFill="accent5" w:themeFillTint="33"/>
        <w:jc w:val="both"/>
        <w:rPr>
          <w:rFonts w:ascii="Aptos Narrow" w:hAnsi="Aptos Narrow"/>
        </w:rPr>
      </w:pPr>
      <w:r>
        <w:rPr>
          <w:rFonts w:ascii="Aptos Narrow" w:hAnsi="Aptos Narrow"/>
        </w:rPr>
        <w:object w:dxaOrig="1538" w:dyaOrig="993" w14:anchorId="4878F87C">
          <v:shape id="_x0000_i1078" type="#_x0000_t75" style="width:79.5pt;height:50.25pt" o:ole="">
            <v:imagedata r:id="rId13" o:title=""/>
          </v:shape>
          <o:OLEObject Type="Embed" ProgID="AcroExch.Document.DC" ShapeID="_x0000_i1078" DrawAspect="Icon" ObjectID="_1795962285" r:id="rId87"/>
        </w:object>
      </w:r>
    </w:p>
    <w:p w14:paraId="6E148C01" w14:textId="77777777" w:rsidR="008714FB" w:rsidRDefault="008714FB" w:rsidP="008714FB">
      <w:pPr>
        <w:shd w:val="clear" w:color="auto" w:fill="DAEEF3" w:themeFill="accent5" w:themeFillTint="33"/>
        <w:rPr>
          <w:rFonts w:ascii="Aptos Narrow" w:hAnsi="Aptos Narrow"/>
        </w:rPr>
      </w:pPr>
    </w:p>
    <w:p w14:paraId="0B85E75A" w14:textId="77777777" w:rsidR="00812022" w:rsidRDefault="00812022" w:rsidP="004F5D88"/>
    <w:p w14:paraId="63ACBB1E" w14:textId="09A34C1E" w:rsidR="00812022" w:rsidRDefault="00911908" w:rsidP="00836691">
      <w:pPr>
        <w:pStyle w:val="Heading3"/>
      </w:pPr>
      <w:bookmarkStart w:id="980" w:name="_Toc163230558"/>
      <w:r>
        <w:rPr>
          <w:rFonts w:hint="eastAsia"/>
        </w:rPr>
        <w:t>Model Change Log</w:t>
      </w:r>
      <w:bookmarkEnd w:id="980"/>
    </w:p>
    <w:p w14:paraId="493690A4" w14:textId="4DD27FFE" w:rsidR="00F5605C" w:rsidRDefault="00911908" w:rsidP="004F5D88">
      <w:r>
        <w:rPr>
          <w:rStyle w:val="SubtleEmphasis"/>
        </w:rPr>
        <w:t>Provide a reference to the model Change Log.</w:t>
      </w:r>
      <w:r w:rsidR="00136089">
        <w:rPr>
          <w:rStyle w:val="SubtleEmphasis"/>
        </w:rPr>
        <w:t xml:space="preserve"> Please refer to the Bank’s 1</w:t>
      </w:r>
      <w:r w:rsidR="00136089" w:rsidRPr="00270670">
        <w:rPr>
          <w:rStyle w:val="SubtleEmphasis"/>
          <w:vertAlign w:val="superscript"/>
        </w:rPr>
        <w:t>st</w:t>
      </w:r>
      <w:r w:rsidR="00136089">
        <w:rPr>
          <w:rStyle w:val="SubtleEmphasis"/>
        </w:rPr>
        <w:t xml:space="preserve"> Line Model Risk Management Guidelines (MRM-PnP05), the MRM Procedure (MRM-PnP02), and </w:t>
      </w:r>
      <w:r w:rsidR="00136089" w:rsidRPr="00136089">
        <w:rPr>
          <w:rStyle w:val="SubtleEmphasis"/>
        </w:rPr>
        <w:t>Model Change Log Template v01.docx</w:t>
      </w:r>
      <w:r w:rsidR="00136089">
        <w:rPr>
          <w:rStyle w:val="SubtleEmphasis"/>
        </w:rPr>
        <w:t xml:space="preserve"> for detailed requirements.</w:t>
      </w:r>
    </w:p>
    <w:p w14:paraId="63622ECE" w14:textId="77777777" w:rsidR="008714FB" w:rsidRDefault="008714FB" w:rsidP="008714FB">
      <w:pPr>
        <w:rPr>
          <w:rStyle w:val="SubtleEmphasis"/>
        </w:rPr>
      </w:pPr>
    </w:p>
    <w:p w14:paraId="1C4C3A3E" w14:textId="77777777" w:rsidR="00F01D0A" w:rsidRDefault="00F01D0A" w:rsidP="00730E24">
      <w:pPr>
        <w:shd w:val="clear" w:color="auto" w:fill="DAEEF3" w:themeFill="accent5" w:themeFillTint="33"/>
        <w:jc w:val="both"/>
        <w:rPr>
          <w:rFonts w:ascii="Aptos Narrow" w:hAnsi="Aptos Narrow"/>
        </w:rPr>
      </w:pPr>
      <w:r>
        <w:rPr>
          <w:rFonts w:ascii="Aptos Narrow" w:hAnsi="Aptos Narrow"/>
        </w:rPr>
        <w:t>Model Owner:</w:t>
      </w:r>
    </w:p>
    <w:p w14:paraId="44E70149" w14:textId="5A918946" w:rsidR="00366AFF" w:rsidRDefault="00366AFF" w:rsidP="00730E24">
      <w:pPr>
        <w:shd w:val="clear" w:color="auto" w:fill="DAEEF3" w:themeFill="accent5" w:themeFillTint="33"/>
        <w:jc w:val="both"/>
        <w:rPr>
          <w:rFonts w:ascii="Aptos Narrow" w:hAnsi="Aptos Narrow"/>
        </w:rPr>
      </w:pPr>
      <w:r>
        <w:rPr>
          <w:rFonts w:ascii="Aptos Narrow" w:hAnsi="Aptos Narrow"/>
        </w:rPr>
        <w:lastRenderedPageBreak/>
        <w:t>LexisNexis Solutions has indicated that the Fraud Intelligence Model is designed to maintain consistent performance over its lifecycle. Specifically, the score produced by the model will remain unchanged, with no modifications to the predictor variable, and no recalibration, realignment, or rescaling of the score distribution.</w:t>
      </w:r>
    </w:p>
    <w:p w14:paraId="5F08F50F" w14:textId="2189F775" w:rsidR="00472DDF" w:rsidRDefault="00366AFF" w:rsidP="00730E24">
      <w:pPr>
        <w:shd w:val="clear" w:color="auto" w:fill="DAEEF3" w:themeFill="accent5" w:themeFillTint="33"/>
        <w:jc w:val="both"/>
        <w:rPr>
          <w:rFonts w:ascii="Aptos Narrow" w:hAnsi="Aptos Narrow"/>
        </w:rPr>
      </w:pPr>
      <w:r>
        <w:rPr>
          <w:rFonts w:ascii="Aptos Narrow" w:hAnsi="Aptos Narrow"/>
        </w:rPr>
        <w:t xml:space="preserve"> </w:t>
      </w:r>
    </w:p>
    <w:p w14:paraId="4245B584" w14:textId="2C102E24" w:rsidR="00366AFF" w:rsidRDefault="00366AFF" w:rsidP="00730E24">
      <w:pPr>
        <w:shd w:val="clear" w:color="auto" w:fill="DAEEF3" w:themeFill="accent5" w:themeFillTint="33"/>
        <w:jc w:val="both"/>
        <w:rPr>
          <w:rFonts w:ascii="Aptos Narrow" w:hAnsi="Aptos Narrow"/>
        </w:rPr>
      </w:pPr>
      <w:r>
        <w:rPr>
          <w:rFonts w:ascii="Aptos Narrow" w:hAnsi="Aptos Narrow"/>
        </w:rPr>
        <w:t xml:space="preserve">As a result, there is no current or anticipated need for a model change log. Presently, no change log has been associated with or shared regarding this model, as the intention is to preserve the model in its original state throughout its operational use. </w:t>
      </w:r>
    </w:p>
    <w:p w14:paraId="022D5E5E" w14:textId="77777777" w:rsidR="00366AFF" w:rsidRDefault="00366AFF" w:rsidP="00730E24">
      <w:pPr>
        <w:shd w:val="clear" w:color="auto" w:fill="DAEEF3" w:themeFill="accent5" w:themeFillTint="33"/>
        <w:jc w:val="both"/>
        <w:rPr>
          <w:rFonts w:ascii="Aptos Narrow" w:hAnsi="Aptos Narrow"/>
        </w:rPr>
      </w:pPr>
    </w:p>
    <w:p w14:paraId="1558B150" w14:textId="6D2F9EC5" w:rsidR="00EB13CD" w:rsidRDefault="00EB13CD" w:rsidP="00730E24">
      <w:pPr>
        <w:shd w:val="clear" w:color="auto" w:fill="DAEEF3" w:themeFill="accent5" w:themeFillTint="33"/>
        <w:jc w:val="both"/>
        <w:rPr>
          <w:rFonts w:ascii="Aptos Narrow" w:hAnsi="Aptos Narrow"/>
        </w:rPr>
      </w:pPr>
      <w:r w:rsidRPr="00C0713F">
        <w:rPr>
          <w:rFonts w:ascii="Aptos Narrow" w:hAnsi="Aptos Narrow"/>
          <w:b/>
          <w:bCs/>
        </w:rPr>
        <w:t>For more details kindly refer to “</w:t>
      </w:r>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
    <w:p w14:paraId="0DD49690" w14:textId="47F2CF7C" w:rsidR="007177F9" w:rsidRDefault="007177F9" w:rsidP="00730E24">
      <w:pPr>
        <w:shd w:val="clear" w:color="auto" w:fill="DAEEF3" w:themeFill="accent5" w:themeFillTint="33"/>
        <w:jc w:val="both"/>
        <w:rPr>
          <w:rFonts w:ascii="Aptos Narrow" w:hAnsi="Aptos Narrow"/>
        </w:rPr>
      </w:pPr>
      <w:r>
        <w:rPr>
          <w:rFonts w:ascii="Aptos Narrow" w:hAnsi="Aptos Narrow"/>
        </w:rPr>
        <w:object w:dxaOrig="1538" w:dyaOrig="993" w14:anchorId="2FA0D407">
          <v:shape id="_x0000_i1079" type="#_x0000_t75" style="width:79.5pt;height:50.25pt" o:ole="">
            <v:imagedata r:id="rId13" o:title=""/>
          </v:shape>
          <o:OLEObject Type="Embed" ProgID="AcroExch.Document.DC" ShapeID="_x0000_i1079" DrawAspect="Icon" ObjectID="_1795962286" r:id="rId88"/>
        </w:object>
      </w:r>
    </w:p>
    <w:p w14:paraId="3A671201" w14:textId="77777777" w:rsidR="008714FB" w:rsidRDefault="008714FB" w:rsidP="008714FB">
      <w:pPr>
        <w:shd w:val="clear" w:color="auto" w:fill="DAEEF3" w:themeFill="accent5" w:themeFillTint="33"/>
        <w:rPr>
          <w:rFonts w:ascii="Aptos Narrow" w:hAnsi="Aptos Narrow"/>
        </w:rPr>
      </w:pPr>
    </w:p>
    <w:p w14:paraId="199DC1D7" w14:textId="50A57E64" w:rsidR="00BA2224" w:rsidRDefault="00BA2224" w:rsidP="004F5D88"/>
    <w:bookmarkStart w:id="981" w:name="_Toc2694443"/>
    <w:bookmarkStart w:id="982" w:name="_Toc2956650"/>
    <w:bookmarkStart w:id="983" w:name="_Toc2694444"/>
    <w:bookmarkStart w:id="984" w:name="_Toc2956651"/>
    <w:bookmarkStart w:id="985" w:name="_Toc2694445"/>
    <w:bookmarkStart w:id="986" w:name="_Toc2956652"/>
    <w:bookmarkStart w:id="987" w:name="_Toc163230559"/>
    <w:bookmarkEnd w:id="981"/>
    <w:bookmarkEnd w:id="982"/>
    <w:bookmarkEnd w:id="983"/>
    <w:bookmarkEnd w:id="984"/>
    <w:bookmarkEnd w:id="985"/>
    <w:bookmarkEnd w:id="986"/>
    <w:p w14:paraId="27D12187" w14:textId="2802E95E" w:rsidR="00710935" w:rsidRPr="00701055" w:rsidRDefault="00911908" w:rsidP="006C0C20">
      <w:pPr>
        <w:pStyle w:val="Heading1"/>
        <w:numPr>
          <w:ilvl w:val="0"/>
          <w:numId w:val="1"/>
        </w:numPr>
        <w:spacing w:before="0"/>
        <w:ind w:left="720" w:hanging="720"/>
        <w:rPr>
          <w:rFonts w:ascii="Arial" w:hAnsi="Arial" w:cs="Arial"/>
          <w:color w:val="FFFFFF" w:themeColor="background1"/>
          <w:sz w:val="36"/>
          <w:szCs w:val="36"/>
        </w:rPr>
      </w:pPr>
      <w:r w:rsidRPr="00701055">
        <w:rPr>
          <w:rFonts w:ascii="Arial" w:hAnsi="Arial" w:cs="Arial"/>
          <w:noProof/>
          <w:color w:val="FFFFFF" w:themeColor="background1"/>
          <w:sz w:val="36"/>
          <w:szCs w:val="36"/>
        </w:rPr>
        <mc:AlternateContent>
          <mc:Choice Requires="wps">
            <w:drawing>
              <wp:anchor distT="0" distB="0" distL="114300" distR="114300" simplePos="0" relativeHeight="251658246" behindDoc="1" locked="0" layoutInCell="1" allowOverlap="1" wp14:anchorId="1D00024D" wp14:editId="5201E01D">
                <wp:simplePos x="0" y="0"/>
                <wp:positionH relativeFrom="margin">
                  <wp:align>right</wp:align>
                </wp:positionH>
                <wp:positionV relativeFrom="paragraph">
                  <wp:posOffset>-4445</wp:posOffset>
                </wp:positionV>
                <wp:extent cx="6417310" cy="353060"/>
                <wp:effectExtent l="0" t="0" r="2540" b="8890"/>
                <wp:wrapNone/>
                <wp:docPr id="6" name="Rectangle 6"/>
                <wp:cNvGraphicFramePr/>
                <a:graphic xmlns:a="http://schemas.openxmlformats.org/drawingml/2006/main">
                  <a:graphicData uri="http://schemas.microsoft.com/office/word/2010/wordprocessingShape">
                    <wps:wsp>
                      <wps:cNvSpPr/>
                      <wps:spPr>
                        <a:xfrm>
                          <a:off x="0" y="0"/>
                          <a:ext cx="6417310" cy="353060"/>
                        </a:xfrm>
                        <a:prstGeom prst="rect">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w14:anchorId="1280C47F">
              <v:rect id="Rectangle 6" style="position:absolute;margin-left:454.1pt;margin-top:-.35pt;width:505.3pt;height:27.8pt;z-index:-2516398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spid="_x0000_s1026" fillcolor="#c00000" stroked="f" strokeweight="2pt" w14:anchorId="6EE77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">
                <w10:wrap anchorx="margin"/>
              </v:rect>
            </w:pict>
          </mc:Fallback>
        </mc:AlternateContent>
      </w:r>
      <w:r w:rsidR="00710935" w:rsidRPr="00701055">
        <w:rPr>
          <w:rFonts w:ascii="Arial" w:hAnsi="Arial" w:cs="Arial"/>
          <w:color w:val="FFFFFF" w:themeColor="background1"/>
          <w:sz w:val="36"/>
          <w:szCs w:val="36"/>
        </w:rPr>
        <w:t>APPENDI</w:t>
      </w:r>
      <w:r w:rsidR="00D21D2D">
        <w:rPr>
          <w:rFonts w:ascii="Arial" w:hAnsi="Arial" w:cs="Arial" w:hint="eastAsia"/>
          <w:color w:val="FFFFFF" w:themeColor="background1"/>
          <w:sz w:val="36"/>
          <w:szCs w:val="36"/>
        </w:rPr>
        <w:t>CES</w:t>
      </w:r>
      <w:bookmarkEnd w:id="987"/>
    </w:p>
    <w:p w14:paraId="0B57BED2" w14:textId="1EBE9CD1" w:rsidR="00617ADF" w:rsidRDefault="00617ADF" w:rsidP="006A692F">
      <w:pPr>
        <w:rPr>
          <w:rFonts w:ascii="Arial Narrow" w:hAnsi="Arial Narrow"/>
        </w:rPr>
      </w:pPr>
    </w:p>
    <w:p w14:paraId="52875F2C" w14:textId="77777777" w:rsidR="00136089" w:rsidRDefault="00136089" w:rsidP="006A692F">
      <w:pPr>
        <w:rPr>
          <w:rFonts w:ascii="Arial Narrow" w:hAnsi="Arial Narrow"/>
        </w:rPr>
      </w:pPr>
    </w:p>
    <w:p w14:paraId="1192B60D" w14:textId="6EB33880" w:rsidR="0015134D" w:rsidRPr="00AC6AF3" w:rsidRDefault="003F610F" w:rsidP="006C0C20">
      <w:pPr>
        <w:pStyle w:val="Heading2"/>
        <w:numPr>
          <w:ilvl w:val="1"/>
          <w:numId w:val="1"/>
        </w:numPr>
        <w:pBdr>
          <w:bottom w:val="single" w:sz="6" w:space="1" w:color="auto"/>
        </w:pBdr>
        <w:shd w:val="clear" w:color="auto" w:fill="C6D9F1" w:themeFill="text2" w:themeFillTint="33"/>
        <w:spacing w:before="0"/>
        <w:ind w:left="720" w:hanging="720"/>
        <w:rPr>
          <w:rFonts w:cs="Arial"/>
          <w:szCs w:val="24"/>
        </w:rPr>
      </w:pPr>
      <w:bookmarkStart w:id="988" w:name="_Toc161759166"/>
      <w:bookmarkStart w:id="989" w:name="_Toc161759324"/>
      <w:bookmarkStart w:id="990" w:name="_Toc161907188"/>
      <w:bookmarkStart w:id="991" w:name="_Toc163230560"/>
      <w:bookmarkEnd w:id="988"/>
      <w:bookmarkEnd w:id="989"/>
      <w:bookmarkEnd w:id="990"/>
      <w:r w:rsidRPr="00AC6AF3">
        <w:rPr>
          <w:rFonts w:cs="Arial" w:hint="eastAsia"/>
          <w:szCs w:val="24"/>
        </w:rPr>
        <w:t>Appendix A</w:t>
      </w:r>
      <w:bookmarkEnd w:id="991"/>
    </w:p>
    <w:p w14:paraId="671FC9D5" w14:textId="3911B38D" w:rsidR="003F610F" w:rsidRDefault="00944BE9" w:rsidP="006A692F">
      <w:pPr>
        <w:rPr>
          <w:rFonts w:ascii="Arial Narrow" w:hAnsi="Arial Narrow"/>
          <w:b/>
          <w:bCs/>
          <w:i/>
          <w:iCs/>
          <w:color w:val="0070C0"/>
        </w:rPr>
      </w:pPr>
      <w:r>
        <w:rPr>
          <w:rStyle w:val="SubtleEmphasis"/>
          <w:rFonts w:hint="eastAsia"/>
        </w:rPr>
        <w:t>L</w:t>
      </w:r>
      <w:r>
        <w:rPr>
          <w:rStyle w:val="SubtleEmphasis"/>
        </w:rPr>
        <w:t>ist and describe references to additional model-related files that have not already been referenced in the Template.</w:t>
      </w:r>
    </w:p>
    <w:p w14:paraId="26069596" w14:textId="77777777" w:rsidR="003F610F" w:rsidRDefault="003F610F" w:rsidP="006A692F">
      <w:pPr>
        <w:rPr>
          <w:rFonts w:ascii="Arial Narrow" w:hAnsi="Arial Narrow"/>
          <w:b/>
          <w:bCs/>
          <w:i/>
          <w:iCs/>
          <w:color w:val="0070C0"/>
        </w:rPr>
      </w:pPr>
    </w:p>
    <w:p w14:paraId="122A550B" w14:textId="77777777" w:rsidR="00944BE9" w:rsidRDefault="00944BE9" w:rsidP="00A53660">
      <w:pPr>
        <w:pStyle w:val="ListParagraph"/>
        <w:numPr>
          <w:ilvl w:val="0"/>
          <w:numId w:val="11"/>
        </w:numPr>
        <w:spacing w:after="60" w:line="240" w:lineRule="auto"/>
        <w:ind w:left="720"/>
        <w:contextualSpacing w:val="0"/>
        <w:rPr>
          <w:rStyle w:val="SubtleEmphasis"/>
        </w:rPr>
      </w:pPr>
      <w:r>
        <w:rPr>
          <w:rStyle w:val="SubtleEmphasis"/>
        </w:rPr>
        <w:t xml:space="preserve">DocName_1.pdf (doc, txt, </w:t>
      </w:r>
      <w:proofErr w:type="spellStart"/>
      <w:r>
        <w:rPr>
          <w:rStyle w:val="SubtleEmphasis"/>
        </w:rPr>
        <w:t>xls</w:t>
      </w:r>
      <w:proofErr w:type="spellEnd"/>
      <w:r>
        <w:rPr>
          <w:rStyle w:val="SubtleEmphasis"/>
        </w:rPr>
        <w:t xml:space="preserve">, etc.) </w:t>
      </w:r>
    </w:p>
    <w:p w14:paraId="56ACFF3B" w14:textId="7CF431D5" w:rsidR="00944BE9" w:rsidRDefault="00944BE9" w:rsidP="00701055">
      <w:pPr>
        <w:pStyle w:val="ListParagraph"/>
        <w:spacing w:after="60" w:line="240" w:lineRule="auto"/>
        <w:contextualSpacing w:val="0"/>
        <w:rPr>
          <w:rStyle w:val="SubtleEmphasis"/>
        </w:rPr>
      </w:pPr>
      <w:r>
        <w:rPr>
          <w:rStyle w:val="SubtleEmphasis"/>
          <w:rFonts w:hint="eastAsia"/>
        </w:rPr>
        <w:t>D</w:t>
      </w:r>
      <w:r>
        <w:rPr>
          <w:rStyle w:val="SubtleEmphasis"/>
        </w:rPr>
        <w:t>escription</w:t>
      </w:r>
      <w:r>
        <w:rPr>
          <w:rStyle w:val="SubtleEmphasis"/>
          <w:rFonts w:hint="eastAsia"/>
        </w:rPr>
        <w:t>: xxx</w:t>
      </w:r>
    </w:p>
    <w:p w14:paraId="710EAF17" w14:textId="2AE8375D" w:rsidR="003F610F" w:rsidRPr="00701055" w:rsidRDefault="00944BE9" w:rsidP="00A53660">
      <w:pPr>
        <w:pStyle w:val="ListParagraph"/>
        <w:numPr>
          <w:ilvl w:val="0"/>
          <w:numId w:val="11"/>
        </w:numPr>
        <w:spacing w:after="60" w:line="240" w:lineRule="auto"/>
        <w:ind w:left="720"/>
        <w:contextualSpacing w:val="0"/>
        <w:rPr>
          <w:rStyle w:val="SubtleEmphasis"/>
        </w:rPr>
      </w:pPr>
      <w:r>
        <w:rPr>
          <w:rStyle w:val="SubtleEmphasis"/>
        </w:rPr>
        <w:t>…</w:t>
      </w:r>
    </w:p>
    <w:p w14:paraId="0D1B5833" w14:textId="77777777" w:rsidR="003F610F" w:rsidRDefault="003F610F" w:rsidP="006A692F">
      <w:pPr>
        <w:rPr>
          <w:rFonts w:ascii="Arial Narrow" w:hAnsi="Arial Narrow"/>
          <w:b/>
          <w:bCs/>
          <w:i/>
          <w:iCs/>
          <w:color w:val="0070C0"/>
        </w:rPr>
      </w:pPr>
      <w:bookmarkStart w:id="992" w:name="OLE_LINK70"/>
    </w:p>
    <w:p w14:paraId="5540A301" w14:textId="02CE5EC1" w:rsidR="00944BE9" w:rsidRDefault="00C56D03" w:rsidP="00944BE9">
      <w:pPr>
        <w:shd w:val="clear" w:color="auto" w:fill="DAEEF3" w:themeFill="accent5" w:themeFillTint="33"/>
        <w:rPr>
          <w:rFonts w:ascii="Aptos Narrow" w:hAnsi="Aptos Narrow"/>
        </w:rPr>
      </w:pPr>
      <w:r>
        <w:rPr>
          <w:rFonts w:ascii="Aptos Narrow" w:hAnsi="Aptos Narrow"/>
        </w:rPr>
        <w:t xml:space="preserve">Model Owner: </w:t>
      </w:r>
    </w:p>
    <w:p w14:paraId="75799CFF" w14:textId="77777777" w:rsidR="00944BE9" w:rsidRDefault="00944BE9" w:rsidP="00944BE9">
      <w:pPr>
        <w:shd w:val="clear" w:color="auto" w:fill="DAEEF3" w:themeFill="accent5" w:themeFillTint="33"/>
        <w:rPr>
          <w:rFonts w:ascii="Aptos Narrow" w:hAnsi="Aptos Narrow"/>
        </w:rPr>
      </w:pPr>
    </w:p>
    <w:p w14:paraId="14B04950" w14:textId="77777777" w:rsidR="003F610F" w:rsidRDefault="003F610F" w:rsidP="006A692F">
      <w:pPr>
        <w:rPr>
          <w:rFonts w:ascii="Arial Narrow" w:hAnsi="Arial Narrow"/>
          <w:b/>
          <w:bCs/>
          <w:i/>
          <w:iCs/>
          <w:color w:val="0070C0"/>
        </w:rPr>
      </w:pPr>
    </w:p>
    <w:bookmarkEnd w:id="992"/>
    <w:p w14:paraId="0135F216" w14:textId="77777777" w:rsidR="003F610F" w:rsidRDefault="003F610F" w:rsidP="006A692F">
      <w:pPr>
        <w:rPr>
          <w:rFonts w:ascii="Arial Narrow" w:hAnsi="Arial Narrow"/>
          <w:b/>
          <w:bCs/>
          <w:i/>
          <w:iCs/>
          <w:color w:val="0070C0"/>
        </w:rPr>
      </w:pPr>
    </w:p>
    <w:p w14:paraId="26BEBBE5" w14:textId="5B51CAF7" w:rsidR="003F610F" w:rsidRPr="00AC6AF3" w:rsidRDefault="003F610F" w:rsidP="00A53660">
      <w:pPr>
        <w:pStyle w:val="Heading2"/>
        <w:numPr>
          <w:ilvl w:val="1"/>
          <w:numId w:val="1"/>
        </w:numPr>
        <w:pBdr>
          <w:bottom w:val="single" w:sz="6" w:space="1" w:color="auto"/>
        </w:pBdr>
        <w:shd w:val="clear" w:color="auto" w:fill="C6D9F1" w:themeFill="text2" w:themeFillTint="33"/>
        <w:spacing w:before="0"/>
        <w:ind w:left="720" w:hanging="720"/>
        <w:rPr>
          <w:rFonts w:cs="Arial"/>
          <w:szCs w:val="24"/>
        </w:rPr>
      </w:pPr>
      <w:bookmarkStart w:id="993" w:name="_Toc163230561"/>
      <w:r w:rsidRPr="00AC6AF3">
        <w:rPr>
          <w:rFonts w:cs="Arial" w:hint="eastAsia"/>
          <w:szCs w:val="24"/>
        </w:rPr>
        <w:t>Appendix B</w:t>
      </w:r>
      <w:bookmarkEnd w:id="993"/>
    </w:p>
    <w:p w14:paraId="255E78F7" w14:textId="760AB2AF" w:rsidR="0015134D" w:rsidRDefault="003F610F" w:rsidP="006A692F">
      <w:pPr>
        <w:rPr>
          <w:rStyle w:val="SubtleEmphasis"/>
        </w:rPr>
      </w:pPr>
      <w:r w:rsidRPr="00701055">
        <w:rPr>
          <w:rStyle w:val="SubtleEmphasis"/>
        </w:rPr>
        <w:t xml:space="preserve">For </w:t>
      </w:r>
      <w:r w:rsidRPr="00701055">
        <w:rPr>
          <w:rStyle w:val="SubtleEmphasis"/>
          <w:u w:val="single"/>
        </w:rPr>
        <w:t>vendor</w:t>
      </w:r>
      <w:r w:rsidRPr="00701055">
        <w:rPr>
          <w:rStyle w:val="SubtleEmphasis"/>
        </w:rPr>
        <w:t xml:space="preserve"> models, </w:t>
      </w:r>
      <w:r w:rsidR="0015134D" w:rsidRPr="00701055">
        <w:rPr>
          <w:rStyle w:val="SubtleEmphasis"/>
        </w:rPr>
        <w:t xml:space="preserve">provide high level description of the vendor company background, </w:t>
      </w:r>
      <w:r w:rsidR="00300B3C" w:rsidRPr="00701055">
        <w:rPr>
          <w:rStyle w:val="SubtleEmphasis"/>
        </w:rPr>
        <w:t>qualifications</w:t>
      </w:r>
      <w:r w:rsidR="0015134D" w:rsidRPr="00701055">
        <w:rPr>
          <w:rStyle w:val="SubtleEmphasis"/>
        </w:rPr>
        <w:t xml:space="preserve">, and services provided, especially relating to EWB’s purchase. </w:t>
      </w:r>
      <w:r w:rsidR="00894B84">
        <w:rPr>
          <w:rStyle w:val="SubtleEmphasis"/>
        </w:rPr>
        <w:t xml:space="preserve">In addition, please reference MRM procedure MRM-PnP04, </w:t>
      </w:r>
      <w:r w:rsidR="00894B84" w:rsidRPr="00894B84">
        <w:rPr>
          <w:rStyle w:val="SubtleEmphasis"/>
        </w:rPr>
        <w:t>MRM-PnP04 EWBC MRM Vendor Model Onboarding Process v01.pdf</w:t>
      </w:r>
      <w:r w:rsidR="00894B84">
        <w:rPr>
          <w:rStyle w:val="SubtleEmphasis"/>
        </w:rPr>
        <w:t>, for detailed onboarding and documentation requirements.</w:t>
      </w:r>
      <w:r w:rsidR="0015134D" w:rsidRPr="00701055">
        <w:rPr>
          <w:rStyle w:val="SubtleEmphasis"/>
        </w:rPr>
        <w:t xml:space="preserve"> </w:t>
      </w:r>
    </w:p>
    <w:p w14:paraId="3B6DECF1" w14:textId="77777777" w:rsidR="00944BE9" w:rsidRDefault="00944BE9" w:rsidP="00944BE9">
      <w:pPr>
        <w:rPr>
          <w:rFonts w:ascii="Arial Narrow" w:hAnsi="Arial Narrow"/>
          <w:b/>
          <w:bCs/>
          <w:i/>
          <w:iCs/>
          <w:color w:val="0070C0"/>
        </w:rPr>
      </w:pPr>
    </w:p>
    <w:p w14:paraId="6EE8E9C1" w14:textId="785C9549" w:rsidR="00F01D0A" w:rsidRDefault="00F01D0A" w:rsidP="00730E24">
      <w:pPr>
        <w:shd w:val="clear" w:color="auto" w:fill="DAEEF3" w:themeFill="accent5" w:themeFillTint="33"/>
        <w:jc w:val="both"/>
        <w:rPr>
          <w:rFonts w:ascii="Aptos Narrow" w:hAnsi="Aptos Narrow"/>
        </w:rPr>
      </w:pPr>
      <w:r>
        <w:rPr>
          <w:rFonts w:ascii="Aptos Narrow" w:hAnsi="Aptos Narrow"/>
        </w:rPr>
        <w:t>Model Owner:</w:t>
      </w:r>
    </w:p>
    <w:p w14:paraId="651EDFF8" w14:textId="2A6E9222" w:rsidR="00174F62" w:rsidRDefault="00174F62" w:rsidP="00730E24">
      <w:pPr>
        <w:shd w:val="clear" w:color="auto" w:fill="DAEEF3" w:themeFill="accent5" w:themeFillTint="33"/>
        <w:jc w:val="both"/>
        <w:rPr>
          <w:rFonts w:ascii="Aptos Narrow" w:hAnsi="Aptos Narrow"/>
        </w:rPr>
      </w:pPr>
      <w:r w:rsidRPr="00174F62">
        <w:rPr>
          <w:rFonts w:ascii="Aptos Narrow" w:hAnsi="Aptos Narrow"/>
        </w:rPr>
        <w:t>LexisNexis Risk Solutions is a global leader in data and analytics, providing innovative solutions for managing risk, enhancing decision-making, and ensuring compliance. The company leverages vast data resources and advanced analytics to offer solutions tailored to industries such as financial services, insurance, healthcare, and government.</w:t>
      </w:r>
    </w:p>
    <w:p w14:paraId="0659D592" w14:textId="77777777" w:rsidR="00174F62" w:rsidRDefault="00174F62" w:rsidP="00730E24">
      <w:pPr>
        <w:shd w:val="clear" w:color="auto" w:fill="DAEEF3" w:themeFill="accent5" w:themeFillTint="33"/>
        <w:jc w:val="both"/>
        <w:rPr>
          <w:rFonts w:ascii="Aptos Narrow" w:hAnsi="Aptos Narrow"/>
        </w:rPr>
      </w:pPr>
    </w:p>
    <w:p w14:paraId="0D8C17E7" w14:textId="77777777" w:rsidR="00174F62" w:rsidRPr="00174F62" w:rsidRDefault="00174F62" w:rsidP="00730E24">
      <w:pPr>
        <w:shd w:val="clear" w:color="auto" w:fill="DAEEF3" w:themeFill="accent5" w:themeFillTint="33"/>
        <w:jc w:val="both"/>
        <w:rPr>
          <w:rFonts w:ascii="Aptos Narrow" w:hAnsi="Aptos Narrow"/>
          <w:b/>
          <w:bCs/>
        </w:rPr>
      </w:pPr>
      <w:r w:rsidRPr="00174F62">
        <w:rPr>
          <w:rFonts w:ascii="Aptos Narrow" w:hAnsi="Aptos Narrow"/>
          <w:b/>
          <w:bCs/>
        </w:rPr>
        <w:lastRenderedPageBreak/>
        <w:t>Background and Qualifications</w:t>
      </w:r>
    </w:p>
    <w:p w14:paraId="5285B9B8" w14:textId="748F8192" w:rsidR="00174F62" w:rsidRDefault="00174F62" w:rsidP="00730E24">
      <w:pPr>
        <w:shd w:val="clear" w:color="auto" w:fill="DAEEF3" w:themeFill="accent5" w:themeFillTint="33"/>
        <w:jc w:val="both"/>
        <w:rPr>
          <w:rFonts w:ascii="Aptos Narrow" w:hAnsi="Aptos Narrow"/>
        </w:rPr>
      </w:pPr>
      <w:r w:rsidRPr="00174F62">
        <w:rPr>
          <w:rFonts w:ascii="Aptos Narrow" w:hAnsi="Aptos Narrow"/>
        </w:rPr>
        <w:t>LexisNexis Risk Solutions has a long-standing reputation for expertise in identity management, fraud prevention, and risk assessment. The company is part of RELX Group, a global provider of information-based analytics and decision tools for professional and business customers. With a foundation rooted in deep data resources, cutting-edge technology, and commitment to ethical data use, LexisNexis has developed advanced models and solutions to address modern risk challenges effectively.</w:t>
      </w:r>
      <w:r>
        <w:rPr>
          <w:rFonts w:ascii="Aptos Narrow" w:hAnsi="Aptos Narrow"/>
        </w:rPr>
        <w:t xml:space="preserve"> </w:t>
      </w:r>
    </w:p>
    <w:p w14:paraId="6F4EC55E" w14:textId="77777777" w:rsidR="00174F62" w:rsidRPr="00174F62" w:rsidRDefault="00174F62" w:rsidP="00730E24">
      <w:pPr>
        <w:shd w:val="clear" w:color="auto" w:fill="DAEEF3" w:themeFill="accent5" w:themeFillTint="33"/>
        <w:jc w:val="both"/>
        <w:rPr>
          <w:rFonts w:ascii="Aptos Narrow" w:hAnsi="Aptos Narrow"/>
        </w:rPr>
      </w:pPr>
      <w:r w:rsidRPr="00FB2FED">
        <w:rPr>
          <w:rFonts w:ascii="Aptos Narrow" w:hAnsi="Aptos Narrow"/>
          <w:b/>
          <w:bCs/>
        </w:rPr>
        <w:t>Experience</w:t>
      </w:r>
      <w:r w:rsidRPr="00174F62">
        <w:rPr>
          <w:rFonts w:ascii="Aptos Narrow" w:hAnsi="Aptos Narrow"/>
        </w:rPr>
        <w:t>: Decades of experience in leveraging data for fraud prevention and compliance.</w:t>
      </w:r>
    </w:p>
    <w:p w14:paraId="3BF69B96" w14:textId="77777777" w:rsidR="00174F62" w:rsidRPr="00174F62" w:rsidRDefault="00174F62" w:rsidP="00730E24">
      <w:pPr>
        <w:shd w:val="clear" w:color="auto" w:fill="DAEEF3" w:themeFill="accent5" w:themeFillTint="33"/>
        <w:jc w:val="both"/>
        <w:rPr>
          <w:rFonts w:ascii="Aptos Narrow" w:hAnsi="Aptos Narrow"/>
        </w:rPr>
      </w:pPr>
      <w:r w:rsidRPr="00FB2FED">
        <w:rPr>
          <w:rFonts w:ascii="Aptos Narrow" w:hAnsi="Aptos Narrow"/>
          <w:b/>
          <w:bCs/>
        </w:rPr>
        <w:t>Expertise</w:t>
      </w:r>
      <w:r w:rsidRPr="00174F62">
        <w:rPr>
          <w:rFonts w:ascii="Aptos Narrow" w:hAnsi="Aptos Narrow"/>
        </w:rPr>
        <w:t>: Advanced capabilities in machine learning, data science, and artificial intelligence to provide scalable solutions.</w:t>
      </w:r>
    </w:p>
    <w:p w14:paraId="7EBBADD1" w14:textId="77777777" w:rsidR="00174F62" w:rsidRPr="00174F62" w:rsidRDefault="00174F62" w:rsidP="00730E24">
      <w:pPr>
        <w:shd w:val="clear" w:color="auto" w:fill="DAEEF3" w:themeFill="accent5" w:themeFillTint="33"/>
        <w:jc w:val="both"/>
        <w:rPr>
          <w:rFonts w:ascii="Aptos Narrow" w:hAnsi="Aptos Narrow"/>
        </w:rPr>
      </w:pPr>
      <w:r w:rsidRPr="00FB2FED">
        <w:rPr>
          <w:rFonts w:ascii="Aptos Narrow" w:hAnsi="Aptos Narrow"/>
          <w:b/>
          <w:bCs/>
        </w:rPr>
        <w:t>Compliance</w:t>
      </w:r>
      <w:r w:rsidRPr="00174F62">
        <w:rPr>
          <w:rFonts w:ascii="Aptos Narrow" w:hAnsi="Aptos Narrow"/>
        </w:rPr>
        <w:t>: Adherence to global regulations such as GDPR and CCPA, ensuring ethical and compliant data use.</w:t>
      </w:r>
    </w:p>
    <w:p w14:paraId="7D00317E" w14:textId="77777777" w:rsidR="00174F62" w:rsidRDefault="00174F62" w:rsidP="00730E24">
      <w:pPr>
        <w:shd w:val="clear" w:color="auto" w:fill="DAEEF3" w:themeFill="accent5" w:themeFillTint="33"/>
        <w:jc w:val="both"/>
        <w:rPr>
          <w:rFonts w:ascii="Aptos Narrow" w:hAnsi="Aptos Narrow"/>
        </w:rPr>
      </w:pPr>
    </w:p>
    <w:p w14:paraId="1FDE8109" w14:textId="13D8BE10" w:rsidR="00174F62" w:rsidRPr="00FB2FED" w:rsidRDefault="00174F62" w:rsidP="00730E24">
      <w:pPr>
        <w:shd w:val="clear" w:color="auto" w:fill="DAEEF3" w:themeFill="accent5" w:themeFillTint="33"/>
        <w:jc w:val="both"/>
        <w:rPr>
          <w:rFonts w:ascii="Aptos Narrow" w:hAnsi="Aptos Narrow"/>
          <w:b/>
          <w:bCs/>
        </w:rPr>
      </w:pPr>
      <w:r w:rsidRPr="00FB2FED">
        <w:rPr>
          <w:rFonts w:ascii="Aptos Narrow" w:hAnsi="Aptos Narrow"/>
          <w:b/>
          <w:bCs/>
        </w:rPr>
        <w:t>Services Provided Related to EWB’s Purchase</w:t>
      </w:r>
    </w:p>
    <w:p w14:paraId="0EFE9BD8" w14:textId="1C657A14" w:rsidR="00FB2FED" w:rsidRDefault="00174F62" w:rsidP="00730E24">
      <w:pPr>
        <w:shd w:val="clear" w:color="auto" w:fill="DAEEF3" w:themeFill="accent5" w:themeFillTint="33"/>
        <w:jc w:val="both"/>
        <w:rPr>
          <w:rFonts w:ascii="Aptos Narrow" w:hAnsi="Aptos Narrow"/>
        </w:rPr>
      </w:pPr>
      <w:r w:rsidRPr="00174F62">
        <w:rPr>
          <w:rFonts w:ascii="Aptos Narrow" w:hAnsi="Aptos Narrow"/>
        </w:rPr>
        <w:t>LexisNexis Risk Solutions offers services tailored to EWB’s needs, including:</w:t>
      </w:r>
    </w:p>
    <w:p w14:paraId="41255195" w14:textId="7F8E3E72" w:rsidR="00FB2FED" w:rsidRPr="00FB2FED" w:rsidRDefault="00FB2FED" w:rsidP="00730E24">
      <w:pPr>
        <w:shd w:val="clear" w:color="auto" w:fill="DAEEF3" w:themeFill="accent5" w:themeFillTint="33"/>
        <w:jc w:val="both"/>
        <w:rPr>
          <w:rFonts w:ascii="Aptos Narrow" w:hAnsi="Aptos Narrow"/>
        </w:rPr>
      </w:pPr>
      <w:r w:rsidRPr="00FB2FED">
        <w:rPr>
          <w:rFonts w:ascii="Aptos Narrow" w:hAnsi="Aptos Narrow"/>
          <w:b/>
          <w:bCs/>
        </w:rPr>
        <w:t>Fraud Detection and Risk Assessment:</w:t>
      </w:r>
      <w:r w:rsidRPr="00FB2FED">
        <w:rPr>
          <w:rFonts w:ascii="Aptos Narrow" w:hAnsi="Aptos Narrow"/>
        </w:rPr>
        <w:t xml:space="preserve"> The LexisNexis Fraud Intelligence (LNFI) model is a sophisticated tool used to evaluate fraud risk, combining identity verification, transaction monitoring, and advanced analytics.</w:t>
      </w:r>
    </w:p>
    <w:p w14:paraId="4FB79400" w14:textId="77777777" w:rsidR="00FB2FED" w:rsidRPr="00FB2FED" w:rsidRDefault="00FB2FED" w:rsidP="00730E24">
      <w:pPr>
        <w:shd w:val="clear" w:color="auto" w:fill="DAEEF3" w:themeFill="accent5" w:themeFillTint="33"/>
        <w:jc w:val="both"/>
        <w:rPr>
          <w:rFonts w:ascii="Aptos Narrow" w:hAnsi="Aptos Narrow"/>
        </w:rPr>
      </w:pPr>
      <w:r w:rsidRPr="006C4101">
        <w:rPr>
          <w:rFonts w:ascii="Aptos Narrow" w:hAnsi="Aptos Narrow"/>
          <w:b/>
          <w:bCs/>
        </w:rPr>
        <w:t>Identity Management:</w:t>
      </w:r>
      <w:r w:rsidRPr="00FB2FED">
        <w:rPr>
          <w:rFonts w:ascii="Aptos Narrow" w:hAnsi="Aptos Narrow"/>
        </w:rPr>
        <w:t xml:space="preserve"> Services include verifying the authenticity of consumer identities and detecting synthetic identities.</w:t>
      </w:r>
    </w:p>
    <w:p w14:paraId="50B599CB" w14:textId="77777777" w:rsidR="00FB2FED" w:rsidRPr="00FB2FED" w:rsidRDefault="00FB2FED" w:rsidP="00730E24">
      <w:pPr>
        <w:shd w:val="clear" w:color="auto" w:fill="DAEEF3" w:themeFill="accent5" w:themeFillTint="33"/>
        <w:jc w:val="both"/>
        <w:rPr>
          <w:rFonts w:ascii="Aptos Narrow" w:hAnsi="Aptos Narrow"/>
        </w:rPr>
      </w:pPr>
      <w:r w:rsidRPr="00FB2FED">
        <w:rPr>
          <w:rFonts w:ascii="Aptos Narrow" w:hAnsi="Aptos Narrow"/>
          <w:b/>
          <w:bCs/>
        </w:rPr>
        <w:t>Compliance Support:</w:t>
      </w:r>
      <w:r w:rsidRPr="00FB2FED">
        <w:rPr>
          <w:rFonts w:ascii="Aptos Narrow" w:hAnsi="Aptos Narrow"/>
        </w:rPr>
        <w:t xml:space="preserve"> Solutions to ensure adherence to regulatory requirements, including fair lending and anti-money laundering guidelines.</w:t>
      </w:r>
    </w:p>
    <w:p w14:paraId="61D9D9C2" w14:textId="77777777" w:rsidR="00FB2FED" w:rsidRPr="00FB2FED" w:rsidRDefault="00FB2FED" w:rsidP="00730E24">
      <w:pPr>
        <w:shd w:val="clear" w:color="auto" w:fill="DAEEF3" w:themeFill="accent5" w:themeFillTint="33"/>
        <w:jc w:val="both"/>
        <w:rPr>
          <w:rFonts w:ascii="Aptos Narrow" w:hAnsi="Aptos Narrow"/>
        </w:rPr>
      </w:pPr>
      <w:r w:rsidRPr="00FB2FED">
        <w:rPr>
          <w:rFonts w:ascii="Aptos Narrow" w:hAnsi="Aptos Narrow"/>
          <w:b/>
          <w:bCs/>
        </w:rPr>
        <w:t>Scoring Models:</w:t>
      </w:r>
      <w:r w:rsidRPr="00FB2FED">
        <w:rPr>
          <w:rFonts w:ascii="Aptos Narrow" w:hAnsi="Aptos Narrow"/>
        </w:rPr>
        <w:t xml:space="preserve"> Provides customized risk scoring models, like the LNFI model, to predict fraud probabilities and support business decision-making.</w:t>
      </w:r>
    </w:p>
    <w:p w14:paraId="7D83DF95" w14:textId="77777777" w:rsidR="00FB2FED" w:rsidRPr="00FB2FED" w:rsidRDefault="00FB2FED" w:rsidP="00730E24">
      <w:pPr>
        <w:shd w:val="clear" w:color="auto" w:fill="DAEEF3" w:themeFill="accent5" w:themeFillTint="33"/>
        <w:jc w:val="both"/>
        <w:rPr>
          <w:rFonts w:ascii="Aptos Narrow" w:hAnsi="Aptos Narrow"/>
        </w:rPr>
      </w:pPr>
      <w:r w:rsidRPr="00FB2FED">
        <w:rPr>
          <w:rFonts w:ascii="Aptos Narrow" w:hAnsi="Aptos Narrow"/>
          <w:b/>
          <w:bCs/>
        </w:rPr>
        <w:t>Data Enrichment:</w:t>
      </w:r>
      <w:r w:rsidRPr="00FB2FED">
        <w:rPr>
          <w:rFonts w:ascii="Aptos Narrow" w:hAnsi="Aptos Narrow"/>
        </w:rPr>
        <w:t xml:space="preserve"> Access to extensive databases to enhance the depth and accuracy of risk assessments.</w:t>
      </w:r>
    </w:p>
    <w:p w14:paraId="105B5F58" w14:textId="77777777" w:rsidR="00FB2FED" w:rsidRDefault="00FB2FED" w:rsidP="00730E24">
      <w:pPr>
        <w:shd w:val="clear" w:color="auto" w:fill="DAEEF3" w:themeFill="accent5" w:themeFillTint="33"/>
        <w:jc w:val="both"/>
        <w:rPr>
          <w:rFonts w:ascii="Aptos Narrow" w:hAnsi="Aptos Narrow"/>
        </w:rPr>
      </w:pPr>
    </w:p>
    <w:p w14:paraId="47255DDA" w14:textId="58AD6DD5" w:rsidR="00FB2FED" w:rsidRPr="00FB2FED" w:rsidRDefault="00FB2FED" w:rsidP="00730E24">
      <w:pPr>
        <w:shd w:val="clear" w:color="auto" w:fill="DAEEF3" w:themeFill="accent5" w:themeFillTint="33"/>
        <w:jc w:val="both"/>
        <w:rPr>
          <w:rFonts w:ascii="Aptos Narrow" w:hAnsi="Aptos Narrow"/>
        </w:rPr>
      </w:pPr>
      <w:r w:rsidRPr="00FB2FED">
        <w:rPr>
          <w:rFonts w:ascii="Aptos Narrow" w:hAnsi="Aptos Narrow"/>
        </w:rPr>
        <w:t>LexisNexis Risk Solutions continues to evolve its services, leveraging its vast data capabilities and innovative technologies to meet the needs of clients like EWB, offering reliable, efficient, and compliant tools for managing fraud and risk.</w:t>
      </w:r>
    </w:p>
    <w:p w14:paraId="7CD12ECA" w14:textId="77777777" w:rsidR="00FB2FED" w:rsidRDefault="00FB2FED" w:rsidP="00730E24">
      <w:pPr>
        <w:shd w:val="clear" w:color="auto" w:fill="DAEEF3" w:themeFill="accent5" w:themeFillTint="33"/>
        <w:jc w:val="both"/>
        <w:rPr>
          <w:rFonts w:ascii="Aptos Narrow" w:hAnsi="Aptos Narrow"/>
        </w:rPr>
      </w:pPr>
    </w:p>
    <w:p w14:paraId="67B09785" w14:textId="36694C10" w:rsidR="00174F62" w:rsidRPr="00FB2FED" w:rsidRDefault="00FB2FED" w:rsidP="00730E24">
      <w:pPr>
        <w:shd w:val="clear" w:color="auto" w:fill="DAEEF3" w:themeFill="accent5" w:themeFillTint="33"/>
        <w:jc w:val="both"/>
        <w:rPr>
          <w:rFonts w:ascii="Aptos Narrow" w:hAnsi="Aptos Narrow"/>
          <w:i/>
          <w:iCs/>
        </w:rPr>
      </w:pPr>
      <w:r w:rsidRPr="00FB2FED">
        <w:rPr>
          <w:rFonts w:ascii="Aptos Narrow" w:hAnsi="Aptos Narrow"/>
          <w:i/>
          <w:iCs/>
        </w:rPr>
        <w:t>Source: LexisNexis Solutions Websites, Reference Guidelines Document</w:t>
      </w:r>
    </w:p>
    <w:p w14:paraId="5E4AF666" w14:textId="77777777" w:rsidR="00FB2FED" w:rsidRDefault="00FB2FED" w:rsidP="00730E24">
      <w:pPr>
        <w:shd w:val="clear" w:color="auto" w:fill="DAEEF3" w:themeFill="accent5" w:themeFillTint="33"/>
        <w:jc w:val="both"/>
        <w:rPr>
          <w:rFonts w:ascii="Aptos Narrow" w:hAnsi="Aptos Narrow"/>
        </w:rPr>
      </w:pPr>
    </w:p>
    <w:p w14:paraId="2CF34A8E" w14:textId="77777777" w:rsidR="00944BE9" w:rsidRDefault="00944BE9" w:rsidP="00944BE9">
      <w:pPr>
        <w:shd w:val="clear" w:color="auto" w:fill="DAEEF3" w:themeFill="accent5" w:themeFillTint="33"/>
        <w:rPr>
          <w:rFonts w:ascii="Aptos Narrow" w:hAnsi="Aptos Narrow"/>
        </w:rPr>
      </w:pPr>
    </w:p>
    <w:p w14:paraId="0C7FE648" w14:textId="77777777" w:rsidR="00944BE9" w:rsidRDefault="00944BE9" w:rsidP="00944BE9">
      <w:pPr>
        <w:rPr>
          <w:rFonts w:ascii="Arial Narrow" w:hAnsi="Arial Narrow"/>
          <w:b/>
          <w:bCs/>
          <w:i/>
          <w:iCs/>
          <w:color w:val="0070C0"/>
        </w:rPr>
      </w:pPr>
    </w:p>
    <w:p w14:paraId="0885D198" w14:textId="77777777" w:rsidR="00944BE9" w:rsidRPr="00563530" w:rsidRDefault="00944BE9" w:rsidP="006A692F">
      <w:pPr>
        <w:rPr>
          <w:rStyle w:val="SubtleEmphasis"/>
        </w:rPr>
      </w:pPr>
    </w:p>
    <w:sectPr w:rsidR="00944BE9" w:rsidRPr="00563530" w:rsidSect="006B6D01">
      <w:footerReference w:type="default" r:id="rId89"/>
      <w:headerReference w:type="first" r:id="rId90"/>
      <w:pgSz w:w="12240" w:h="15840" w:code="1"/>
      <w:pgMar w:top="1440" w:right="1080" w:bottom="1440" w:left="108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Kiana Courtney" w:date="2024-12-13T12:11:00Z" w:initials="KC">
    <w:p w14:paraId="7A23DF8D" w14:textId="14DBD31C" w:rsidR="00D35B96" w:rsidRDefault="00D35B96">
      <w:pPr>
        <w:pStyle w:val="CommentText"/>
      </w:pPr>
      <w:r>
        <w:rPr>
          <w:rStyle w:val="CommentReference"/>
        </w:rPr>
        <w:annotationRef/>
      </w:r>
      <w:r w:rsidRPr="1CC95FA8">
        <w:t xml:space="preserve">need to include author </w:t>
      </w:r>
      <w:r>
        <w:fldChar w:fldCharType="begin"/>
      </w:r>
      <w:r>
        <w:instrText xml:space="preserve"> HYPERLINK "mailto:Charles.Lin@eastwestbank.com"</w:instrText>
      </w:r>
      <w:bookmarkStart w:id="2" w:name="_@_E08CEC2AC864418F8579413132934370Z"/>
      <w:r>
        <w:fldChar w:fldCharType="separate"/>
      </w:r>
      <w:bookmarkEnd w:id="2"/>
      <w:r w:rsidRPr="35FC0A95">
        <w:rPr>
          <w:noProof/>
        </w:rPr>
        <w:t>@Charles Lin</w:t>
      </w:r>
      <w:r>
        <w:fldChar w:fldCharType="end"/>
      </w:r>
      <w:r w:rsidRPr="03F50213">
        <w:t xml:space="preserve"> </w:t>
      </w:r>
    </w:p>
  </w:comment>
  <w:comment w:id="1" w:author="Charles Lin" w:date="2024-12-13T13:21:00Z" w:initials="CL">
    <w:p w14:paraId="689C5DD9" w14:textId="77777777" w:rsidR="00A82D96" w:rsidRDefault="00A82D96" w:rsidP="00A82D96">
      <w:pPr>
        <w:pStyle w:val="CommentText"/>
      </w:pPr>
      <w:r>
        <w:rPr>
          <w:rStyle w:val="CommentReference"/>
        </w:rPr>
        <w:annotationRef/>
      </w:r>
      <w:r>
        <w:t>Update and copy from version 1</w:t>
      </w:r>
    </w:p>
  </w:comment>
  <w:comment w:id="825" w:author="Kiana Courtney" w:date="2024-12-13T13:59:00Z" w:initials="KC">
    <w:p w14:paraId="72F757FB" w14:textId="2326D3CD" w:rsidR="0023287F" w:rsidRDefault="0023287F">
      <w:pPr>
        <w:pStyle w:val="CommentText"/>
      </w:pPr>
      <w:r>
        <w:rPr>
          <w:rStyle w:val="CommentReference"/>
        </w:rPr>
        <w:annotationRef/>
      </w:r>
      <w:r>
        <w:fldChar w:fldCharType="begin"/>
      </w:r>
      <w:r>
        <w:instrText xml:space="preserve"> HYPERLINK "mailto:Charles.Lin@eastwestbank.com"</w:instrText>
      </w:r>
      <w:bookmarkStart w:id="827" w:name="_@_3976DB6F52B542E5A114A396B5D5F1D8Z"/>
      <w:r>
        <w:fldChar w:fldCharType="separate"/>
      </w:r>
      <w:bookmarkEnd w:id="827"/>
      <w:r w:rsidRPr="438D932A">
        <w:rPr>
          <w:noProof/>
        </w:rPr>
        <w:t>@Charles Lin</w:t>
      </w:r>
      <w:r>
        <w:fldChar w:fldCharType="end"/>
      </w:r>
      <w:r w:rsidRPr="10C95259">
        <w:t xml:space="preserve"> I want to make this plural "In LNFI models"; would it be accurate to say that?</w:t>
      </w:r>
    </w:p>
  </w:comment>
  <w:comment w:id="826" w:author="Uttam Kumar Gupta-NE" w:date="2024-12-16T16:47:00Z" w:initials="UG">
    <w:p w14:paraId="217E7FEE" w14:textId="4F59846D" w:rsidR="00044A6C" w:rsidRDefault="00000000">
      <w:pPr>
        <w:pStyle w:val="CommentText"/>
      </w:pPr>
      <w:r>
        <w:rPr>
          <w:rStyle w:val="CommentReference"/>
        </w:rPr>
        <w:annotationRef/>
      </w:r>
      <w:r w:rsidRPr="352E2F6F">
        <w:t>It should remain singular as "In LNFI model" because it refers to a specific model.</w:t>
      </w:r>
    </w:p>
  </w:comment>
  <w:comment w:id="837" w:author="Kiana Courtney [2]" w:date="2024-12-13T14:39:00Z" w:initials="KC">
    <w:p w14:paraId="63CB4EF5" w14:textId="05F7DDAB" w:rsidR="001F2447" w:rsidRDefault="001F2447" w:rsidP="001F2447">
      <w:pPr>
        <w:pStyle w:val="CommentText"/>
      </w:pPr>
      <w:r>
        <w:rPr>
          <w:rStyle w:val="CommentReference"/>
        </w:rPr>
        <w:annotationRef/>
      </w:r>
      <w:r>
        <w:fldChar w:fldCharType="begin"/>
      </w:r>
      <w:r>
        <w:instrText>HYPERLINK "mailto:Charles.Lin@eastwestbank.com"</w:instrText>
      </w:r>
      <w:bookmarkStart w:id="838" w:name="_@_8BD7E206C56640DAB462074F0F2A09D8Z"/>
      <w:r>
        <w:fldChar w:fldCharType="separate"/>
      </w:r>
      <w:bookmarkEnd w:id="838"/>
      <w:r w:rsidRPr="001F2447">
        <w:rPr>
          <w:rStyle w:val="Mention"/>
          <w:noProof/>
        </w:rPr>
        <w:t>@Charles Lin</w:t>
      </w:r>
      <w:r>
        <w:fldChar w:fldCharType="end"/>
      </w:r>
      <w:r>
        <w:t xml:space="preserve"> changing from “any” to “the” because it makes it sound like any completed compliance check will stop the retention</w:t>
      </w:r>
      <w:r>
        <w:br/>
      </w:r>
    </w:p>
  </w:comment>
  <w:comment w:id="852" w:author="Uttam Kumar Gupta-NE" w:date="2024-12-16T17:53:00Z" w:initials="UG">
    <w:p w14:paraId="0AF73453" w14:textId="591932D3" w:rsidR="00044A6C" w:rsidRDefault="00000000">
      <w:pPr>
        <w:pStyle w:val="CommentText"/>
      </w:pPr>
      <w:r>
        <w:rPr>
          <w:rStyle w:val="CommentReference"/>
        </w:rPr>
        <w:annotationRef/>
      </w:r>
      <w:r w:rsidRPr="5D85D95E">
        <w:t xml:space="preserve">Reformatted the formula to more structured mathematical version.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A23DF8D" w15:done="1"/>
  <w15:commentEx w15:paraId="689C5DD9" w15:paraIdParent="7A23DF8D" w15:done="1"/>
  <w15:commentEx w15:paraId="72F757FB" w15:done="0"/>
  <w15:commentEx w15:paraId="217E7FEE" w15:paraIdParent="72F757FB" w15:done="0"/>
  <w15:commentEx w15:paraId="63CB4EF5" w15:done="1"/>
  <w15:commentEx w15:paraId="0AF734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2E6775C" w16cex:dateUtc="2024-12-13T20:11:00Z"/>
  <w16cex:commentExtensible w16cex:durableId="08D2968A" w16cex:dateUtc="2024-12-13T21:21:00Z"/>
  <w16cex:commentExtensible w16cex:durableId="4E1B8BE2" w16cex:dateUtc="2024-12-13T21:59:00Z"/>
  <w16cex:commentExtensible w16cex:durableId="23283D58" w16cex:dateUtc="2024-12-16T11:17:00Z"/>
  <w16cex:commentExtensible w16cex:durableId="62256123" w16cex:dateUtc="2024-12-13T22:39:00Z"/>
  <w16cex:commentExtensible w16cex:durableId="78458DD1" w16cex:dateUtc="2024-12-16T12: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A23DF8D" w16cid:durableId="32E6775C"/>
  <w16cid:commentId w16cid:paraId="689C5DD9" w16cid:durableId="08D2968A"/>
  <w16cid:commentId w16cid:paraId="72F757FB" w16cid:durableId="4E1B8BE2"/>
  <w16cid:commentId w16cid:paraId="217E7FEE" w16cid:durableId="23283D58"/>
  <w16cid:commentId w16cid:paraId="63CB4EF5" w16cid:durableId="62256123"/>
  <w16cid:commentId w16cid:paraId="0AF73453" w16cid:durableId="78458DD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EF857C" w14:textId="77777777" w:rsidR="0059685A" w:rsidRDefault="0059685A" w:rsidP="00D503F0">
      <w:pPr>
        <w:spacing w:line="240" w:lineRule="auto"/>
      </w:pPr>
      <w:r>
        <w:separator/>
      </w:r>
    </w:p>
  </w:endnote>
  <w:endnote w:type="continuationSeparator" w:id="0">
    <w:p w14:paraId="15CBA423" w14:textId="77777777" w:rsidR="0059685A" w:rsidRDefault="0059685A" w:rsidP="00D503F0">
      <w:pPr>
        <w:spacing w:line="240" w:lineRule="auto"/>
      </w:pPr>
      <w:r>
        <w:continuationSeparator/>
      </w:r>
    </w:p>
  </w:endnote>
  <w:endnote w:type="continuationNotice" w:id="1">
    <w:p w14:paraId="6CA4EA26" w14:textId="77777777" w:rsidR="0059685A" w:rsidRDefault="0059685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Aptos">
    <w:altName w:val="Calibri"/>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ptos Narrow">
    <w:altName w:val="Calibri"/>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S PGothic">
    <w:panose1 w:val="020B0600070205080204"/>
    <w:charset w:val="80"/>
    <w:family w:val="swiss"/>
    <w:pitch w:val="variable"/>
    <w:sig w:usb0="E00002FF" w:usb1="6AC7FDFB" w:usb2="08000012" w:usb3="00000000" w:csb0="0002009F" w:csb1="00000000"/>
  </w:font>
  <w:font w:name="Synchrony Sans">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Arial Narrow" w:hAnsi="Arial Narrow"/>
        <w:sz w:val="16"/>
        <w:szCs w:val="16"/>
      </w:rPr>
      <w:id w:val="-1904978390"/>
      <w:docPartObj>
        <w:docPartGallery w:val="Page Numbers (Bottom of Page)"/>
        <w:docPartUnique/>
      </w:docPartObj>
    </w:sdtPr>
    <w:sdtContent>
      <w:sdt>
        <w:sdtPr>
          <w:rPr>
            <w:rFonts w:ascii="Arial Narrow" w:hAnsi="Arial Narrow"/>
            <w:sz w:val="16"/>
            <w:szCs w:val="16"/>
          </w:rPr>
          <w:id w:val="-743574104"/>
          <w:docPartObj>
            <w:docPartGallery w:val="Page Numbers (Top of Page)"/>
            <w:docPartUnique/>
          </w:docPartObj>
        </w:sdtPr>
        <w:sdtContent>
          <w:p w14:paraId="7611170F" w14:textId="77777777" w:rsidR="00ED568D" w:rsidRPr="00D21FBF" w:rsidRDefault="00ED568D" w:rsidP="00093490">
            <w:pPr>
              <w:pStyle w:val="Footer"/>
              <w:spacing w:before="240"/>
              <w:jc w:val="center"/>
              <w:rPr>
                <w:rFonts w:ascii="Arial Narrow" w:hAnsi="Arial Narrow"/>
                <w:sz w:val="16"/>
                <w:szCs w:val="16"/>
              </w:rPr>
            </w:pPr>
            <w:r w:rsidRPr="00701055">
              <w:rPr>
                <w:rFonts w:ascii="Aptos" w:hAnsi="Aptos"/>
                <w:sz w:val="16"/>
                <w:szCs w:val="16"/>
              </w:rPr>
              <w:t xml:space="preserve">Page </w:t>
            </w:r>
            <w:r w:rsidRPr="00701055">
              <w:rPr>
                <w:rFonts w:ascii="Aptos" w:hAnsi="Aptos"/>
                <w:b/>
                <w:bCs/>
                <w:sz w:val="16"/>
                <w:szCs w:val="16"/>
              </w:rPr>
              <w:fldChar w:fldCharType="begin"/>
            </w:r>
            <w:r w:rsidRPr="00701055">
              <w:rPr>
                <w:rFonts w:ascii="Aptos" w:hAnsi="Aptos"/>
                <w:b/>
                <w:bCs/>
                <w:sz w:val="16"/>
                <w:szCs w:val="16"/>
              </w:rPr>
              <w:instrText xml:space="preserve"> PAGE </w:instrText>
            </w:r>
            <w:r w:rsidRPr="00701055">
              <w:rPr>
                <w:rFonts w:ascii="Aptos" w:hAnsi="Aptos"/>
                <w:b/>
                <w:bCs/>
                <w:sz w:val="16"/>
                <w:szCs w:val="16"/>
              </w:rPr>
              <w:fldChar w:fldCharType="separate"/>
            </w:r>
            <w:r w:rsidRPr="00701055">
              <w:rPr>
                <w:rFonts w:ascii="Aptos" w:hAnsi="Aptos"/>
                <w:b/>
                <w:bCs/>
                <w:noProof/>
                <w:sz w:val="16"/>
                <w:szCs w:val="16"/>
              </w:rPr>
              <w:t>1</w:t>
            </w:r>
            <w:r w:rsidRPr="00701055">
              <w:rPr>
                <w:rFonts w:ascii="Aptos" w:hAnsi="Aptos"/>
                <w:b/>
                <w:bCs/>
                <w:sz w:val="16"/>
                <w:szCs w:val="16"/>
              </w:rPr>
              <w:fldChar w:fldCharType="end"/>
            </w:r>
            <w:r w:rsidRPr="00701055">
              <w:rPr>
                <w:rFonts w:ascii="Aptos" w:hAnsi="Aptos"/>
                <w:sz w:val="16"/>
                <w:szCs w:val="16"/>
              </w:rPr>
              <w:t xml:space="preserve"> of </w:t>
            </w:r>
            <w:r w:rsidRPr="00701055">
              <w:rPr>
                <w:rFonts w:ascii="Aptos" w:hAnsi="Aptos"/>
                <w:b/>
                <w:bCs/>
                <w:sz w:val="16"/>
                <w:szCs w:val="16"/>
              </w:rPr>
              <w:fldChar w:fldCharType="begin"/>
            </w:r>
            <w:r w:rsidRPr="00701055">
              <w:rPr>
                <w:rFonts w:ascii="Aptos" w:hAnsi="Aptos"/>
                <w:b/>
                <w:bCs/>
                <w:sz w:val="16"/>
                <w:szCs w:val="16"/>
              </w:rPr>
              <w:instrText xml:space="preserve"> NUMPAGES  </w:instrText>
            </w:r>
            <w:r w:rsidRPr="00701055">
              <w:rPr>
                <w:rFonts w:ascii="Aptos" w:hAnsi="Aptos"/>
                <w:b/>
                <w:bCs/>
                <w:sz w:val="16"/>
                <w:szCs w:val="16"/>
              </w:rPr>
              <w:fldChar w:fldCharType="separate"/>
            </w:r>
            <w:r w:rsidRPr="00701055">
              <w:rPr>
                <w:rFonts w:ascii="Aptos" w:hAnsi="Aptos"/>
                <w:b/>
                <w:bCs/>
                <w:noProof/>
                <w:sz w:val="16"/>
                <w:szCs w:val="16"/>
              </w:rPr>
              <w:t>32</w:t>
            </w:r>
            <w:r w:rsidRPr="00701055">
              <w:rPr>
                <w:rFonts w:ascii="Aptos" w:hAnsi="Aptos"/>
                <w:b/>
                <w:bCs/>
                <w:sz w:val="16"/>
                <w:szCs w:val="16"/>
              </w:rPr>
              <w:fldChar w:fldCharType="end"/>
            </w:r>
          </w:p>
        </w:sdtContent>
      </w:sdt>
    </w:sdtContent>
  </w:sdt>
  <w:p w14:paraId="08AE9E40" w14:textId="77777777" w:rsidR="00ED568D" w:rsidRDefault="00ED568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40F1D6" w14:textId="77777777" w:rsidR="0059685A" w:rsidRDefault="0059685A" w:rsidP="00D503F0">
      <w:pPr>
        <w:spacing w:line="240" w:lineRule="auto"/>
      </w:pPr>
      <w:r>
        <w:separator/>
      </w:r>
    </w:p>
  </w:footnote>
  <w:footnote w:type="continuationSeparator" w:id="0">
    <w:p w14:paraId="6C6A010C" w14:textId="77777777" w:rsidR="0059685A" w:rsidRDefault="0059685A" w:rsidP="00D503F0">
      <w:pPr>
        <w:spacing w:line="240" w:lineRule="auto"/>
      </w:pPr>
      <w:r>
        <w:continuationSeparator/>
      </w:r>
    </w:p>
  </w:footnote>
  <w:footnote w:type="continuationNotice" w:id="1">
    <w:p w14:paraId="41E21526" w14:textId="77777777" w:rsidR="0059685A" w:rsidRDefault="0059685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E8FF9E" w14:textId="77777777" w:rsidR="00ED568D" w:rsidRDefault="00ED568D" w:rsidP="007F5A87">
    <w:pPr>
      <w:pStyle w:val="Header"/>
      <w:tabs>
        <w:tab w:val="clear" w:pos="4680"/>
        <w:tab w:val="clear" w:pos="9360"/>
        <w:tab w:val="left" w:pos="7893"/>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F52DB"/>
    <w:multiLevelType w:val="hybridMultilevel"/>
    <w:tmpl w:val="FC96BB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3044E6F"/>
    <w:multiLevelType w:val="multilevel"/>
    <w:tmpl w:val="6E2E48C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03FA3D42"/>
    <w:multiLevelType w:val="hybridMultilevel"/>
    <w:tmpl w:val="8684F5E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 w15:restartNumberingAfterBreak="0">
    <w:nsid w:val="04927337"/>
    <w:multiLevelType w:val="hybridMultilevel"/>
    <w:tmpl w:val="8FC4BA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66C1EAA"/>
    <w:multiLevelType w:val="hybridMultilevel"/>
    <w:tmpl w:val="2EA28398"/>
    <w:lvl w:ilvl="0" w:tplc="76620BB0">
      <w:start w:val="1"/>
      <w:numFmt w:val="bullet"/>
      <w:lvlText w:val="−"/>
      <w:lvlJc w:val="left"/>
      <w:pPr>
        <w:ind w:left="720" w:hanging="360"/>
      </w:pPr>
      <w:rPr>
        <w:rFonts w:ascii="Arial" w:hAnsi="Aria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0FB718E1"/>
    <w:multiLevelType w:val="hybridMultilevel"/>
    <w:tmpl w:val="DF0EA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F74422"/>
    <w:multiLevelType w:val="hybridMultilevel"/>
    <w:tmpl w:val="04C0B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320639"/>
    <w:multiLevelType w:val="hybridMultilevel"/>
    <w:tmpl w:val="4292477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8F63FF0"/>
    <w:multiLevelType w:val="hybridMultilevel"/>
    <w:tmpl w:val="4AB0A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863B83"/>
    <w:multiLevelType w:val="hybridMultilevel"/>
    <w:tmpl w:val="97FAF82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0" w15:restartNumberingAfterBreak="0">
    <w:nsid w:val="1CDE2AAF"/>
    <w:multiLevelType w:val="hybridMultilevel"/>
    <w:tmpl w:val="9AF8CC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F566722"/>
    <w:multiLevelType w:val="multilevel"/>
    <w:tmpl w:val="0F3AA07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0C13715"/>
    <w:multiLevelType w:val="hybridMultilevel"/>
    <w:tmpl w:val="DC24F3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3" w15:restartNumberingAfterBreak="0">
    <w:nsid w:val="23495AF2"/>
    <w:multiLevelType w:val="hybridMultilevel"/>
    <w:tmpl w:val="6C8A449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4" w15:restartNumberingAfterBreak="0">
    <w:nsid w:val="28A27D54"/>
    <w:multiLevelType w:val="hybridMultilevel"/>
    <w:tmpl w:val="2750A96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A4F618A"/>
    <w:multiLevelType w:val="hybridMultilevel"/>
    <w:tmpl w:val="650870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CE17835"/>
    <w:multiLevelType w:val="hybridMultilevel"/>
    <w:tmpl w:val="9BE06D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EA53189"/>
    <w:multiLevelType w:val="multilevel"/>
    <w:tmpl w:val="7A3242DE"/>
    <w:lvl w:ilvl="0">
      <w:start w:val="1"/>
      <w:numFmt w:val="decimal"/>
      <w:lvlText w:val="%1."/>
      <w:lvlJc w:val="left"/>
      <w:pPr>
        <w:ind w:left="360" w:hanging="360"/>
      </w:pPr>
      <w:rPr>
        <w:rFonts w:ascii="Arial" w:hAnsi="Arial" w:cs="Arial" w:hint="default"/>
        <w:b/>
        <w:i w:val="0"/>
        <w:color w:val="FFFFFF" w:themeColor="background1"/>
        <w:sz w:val="36"/>
      </w:rPr>
    </w:lvl>
    <w:lvl w:ilvl="1">
      <w:start w:val="1"/>
      <w:numFmt w:val="decimal"/>
      <w:isLgl/>
      <w:lvlText w:val="%1.%2"/>
      <w:lvlJc w:val="left"/>
      <w:pPr>
        <w:ind w:left="360" w:hanging="360"/>
      </w:pPr>
      <w:rPr>
        <w:rFonts w:hint="default"/>
      </w:rPr>
    </w:lvl>
    <w:lvl w:ilvl="2">
      <w:start w:val="1"/>
      <w:numFmt w:val="decimal"/>
      <w:pStyle w:val="Heading3"/>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31E84C51"/>
    <w:multiLevelType w:val="hybridMultilevel"/>
    <w:tmpl w:val="ED9AC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9123EA"/>
    <w:multiLevelType w:val="hybridMultilevel"/>
    <w:tmpl w:val="5686C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241E69"/>
    <w:multiLevelType w:val="hybridMultilevel"/>
    <w:tmpl w:val="D168F8C8"/>
    <w:lvl w:ilvl="0" w:tplc="580C551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194527"/>
    <w:multiLevelType w:val="hybridMultilevel"/>
    <w:tmpl w:val="EB084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3B4197"/>
    <w:multiLevelType w:val="hybridMultilevel"/>
    <w:tmpl w:val="E7A681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D8137CD"/>
    <w:multiLevelType w:val="hybridMultilevel"/>
    <w:tmpl w:val="05644BF8"/>
    <w:lvl w:ilvl="0" w:tplc="6BBA3336">
      <w:numFmt w:val="bullet"/>
      <w:lvlText w:val="•"/>
      <w:lvlJc w:val="left"/>
      <w:pPr>
        <w:ind w:left="1080" w:hanging="72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46FC0091"/>
    <w:multiLevelType w:val="hybridMultilevel"/>
    <w:tmpl w:val="B9F2F3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478B5E48"/>
    <w:multiLevelType w:val="hybridMultilevel"/>
    <w:tmpl w:val="90883F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47B53BC3"/>
    <w:multiLevelType w:val="hybridMultilevel"/>
    <w:tmpl w:val="F7727D82"/>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92A239F"/>
    <w:multiLevelType w:val="hybridMultilevel"/>
    <w:tmpl w:val="6ED084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2735766"/>
    <w:multiLevelType w:val="hybridMultilevel"/>
    <w:tmpl w:val="525E67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998763A"/>
    <w:multiLevelType w:val="hybridMultilevel"/>
    <w:tmpl w:val="64547DE4"/>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0" w15:restartNumberingAfterBreak="0">
    <w:nsid w:val="5E5B02F6"/>
    <w:multiLevelType w:val="hybridMultilevel"/>
    <w:tmpl w:val="8C448A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EFF362F"/>
    <w:multiLevelType w:val="hybridMultilevel"/>
    <w:tmpl w:val="D9FC3976"/>
    <w:lvl w:ilvl="0" w:tplc="04090001">
      <w:start w:val="1"/>
      <w:numFmt w:val="bullet"/>
      <w:lvlText w:val=""/>
      <w:lvlJc w:val="left"/>
      <w:pPr>
        <w:tabs>
          <w:tab w:val="num" w:pos="-892"/>
        </w:tabs>
        <w:ind w:left="-892" w:hanging="360"/>
      </w:pPr>
      <w:rPr>
        <w:rFonts w:ascii="Symbol" w:hAnsi="Symbol" w:hint="default"/>
      </w:rPr>
    </w:lvl>
    <w:lvl w:ilvl="1" w:tplc="14BCBF92">
      <w:start w:val="1"/>
      <w:numFmt w:val="bullet"/>
      <w:lvlText w:val=""/>
      <w:lvlJc w:val="left"/>
      <w:pPr>
        <w:tabs>
          <w:tab w:val="num" w:pos="-172"/>
        </w:tabs>
        <w:ind w:left="-172" w:hanging="360"/>
      </w:pPr>
      <w:rPr>
        <w:rFonts w:ascii="Symbol" w:hAnsi="Symbol" w:hint="default"/>
      </w:rPr>
    </w:lvl>
    <w:lvl w:ilvl="2" w:tplc="04090001">
      <w:start w:val="1"/>
      <w:numFmt w:val="bullet"/>
      <w:lvlText w:val=""/>
      <w:lvlJc w:val="left"/>
      <w:pPr>
        <w:tabs>
          <w:tab w:val="num" w:pos="548"/>
        </w:tabs>
        <w:ind w:left="548" w:hanging="360"/>
      </w:pPr>
      <w:rPr>
        <w:rFonts w:ascii="Symbol" w:hAnsi="Symbol" w:hint="default"/>
      </w:rPr>
    </w:lvl>
    <w:lvl w:ilvl="3" w:tplc="04090001">
      <w:start w:val="1"/>
      <w:numFmt w:val="bullet"/>
      <w:lvlText w:val=""/>
      <w:lvlJc w:val="left"/>
      <w:pPr>
        <w:tabs>
          <w:tab w:val="num" w:pos="1268"/>
        </w:tabs>
        <w:ind w:left="1268" w:hanging="360"/>
      </w:pPr>
      <w:rPr>
        <w:rFonts w:ascii="Symbol" w:hAnsi="Symbol" w:hint="default"/>
      </w:rPr>
    </w:lvl>
    <w:lvl w:ilvl="4" w:tplc="04090003">
      <w:start w:val="1"/>
      <w:numFmt w:val="bullet"/>
      <w:lvlText w:val="o"/>
      <w:lvlJc w:val="left"/>
      <w:pPr>
        <w:tabs>
          <w:tab w:val="num" w:pos="1988"/>
        </w:tabs>
        <w:ind w:left="1988" w:hanging="360"/>
      </w:pPr>
      <w:rPr>
        <w:rFonts w:ascii="Courier New" w:hAnsi="Courier New" w:cs="Courier New" w:hint="default"/>
      </w:rPr>
    </w:lvl>
    <w:lvl w:ilvl="5" w:tplc="04090005">
      <w:start w:val="1"/>
      <w:numFmt w:val="bullet"/>
      <w:lvlText w:val=""/>
      <w:lvlJc w:val="left"/>
      <w:pPr>
        <w:tabs>
          <w:tab w:val="num" w:pos="2708"/>
        </w:tabs>
        <w:ind w:left="2708" w:hanging="360"/>
      </w:pPr>
      <w:rPr>
        <w:rFonts w:ascii="Wingdings" w:hAnsi="Wingdings" w:hint="default"/>
      </w:rPr>
    </w:lvl>
    <w:lvl w:ilvl="6" w:tplc="04090001">
      <w:start w:val="1"/>
      <w:numFmt w:val="bullet"/>
      <w:lvlText w:val=""/>
      <w:lvlJc w:val="left"/>
      <w:pPr>
        <w:tabs>
          <w:tab w:val="num" w:pos="3428"/>
        </w:tabs>
        <w:ind w:left="3428" w:hanging="360"/>
      </w:pPr>
      <w:rPr>
        <w:rFonts w:ascii="Symbol" w:hAnsi="Symbol" w:hint="default"/>
      </w:rPr>
    </w:lvl>
    <w:lvl w:ilvl="7" w:tplc="04090003">
      <w:start w:val="1"/>
      <w:numFmt w:val="bullet"/>
      <w:lvlText w:val="o"/>
      <w:lvlJc w:val="left"/>
      <w:pPr>
        <w:tabs>
          <w:tab w:val="num" w:pos="4148"/>
        </w:tabs>
        <w:ind w:left="4148" w:hanging="360"/>
      </w:pPr>
      <w:rPr>
        <w:rFonts w:ascii="Courier New" w:hAnsi="Courier New" w:cs="Courier New" w:hint="default"/>
      </w:rPr>
    </w:lvl>
    <w:lvl w:ilvl="8" w:tplc="04090005">
      <w:start w:val="1"/>
      <w:numFmt w:val="bullet"/>
      <w:lvlText w:val=""/>
      <w:lvlJc w:val="left"/>
      <w:pPr>
        <w:tabs>
          <w:tab w:val="num" w:pos="4868"/>
        </w:tabs>
        <w:ind w:left="4868" w:hanging="360"/>
      </w:pPr>
      <w:rPr>
        <w:rFonts w:ascii="Wingdings" w:hAnsi="Wingdings" w:hint="default"/>
      </w:rPr>
    </w:lvl>
  </w:abstractNum>
  <w:abstractNum w:abstractNumId="32" w15:restartNumberingAfterBreak="0">
    <w:nsid w:val="671E374D"/>
    <w:multiLevelType w:val="hybridMultilevel"/>
    <w:tmpl w:val="DEF2A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8B64DB2"/>
    <w:multiLevelType w:val="hybridMultilevel"/>
    <w:tmpl w:val="C8FC127E"/>
    <w:lvl w:ilvl="0" w:tplc="04090001">
      <w:start w:val="1"/>
      <w:numFmt w:val="bullet"/>
      <w:lvlText w:val=""/>
      <w:lvlJc w:val="left"/>
      <w:pPr>
        <w:tabs>
          <w:tab w:val="num" w:pos="-892"/>
        </w:tabs>
        <w:ind w:left="-892" w:hanging="360"/>
      </w:pPr>
      <w:rPr>
        <w:rFonts w:ascii="Symbol" w:hAnsi="Symbol" w:hint="default"/>
      </w:rPr>
    </w:lvl>
    <w:lvl w:ilvl="1" w:tplc="14BCBF92">
      <w:start w:val="1"/>
      <w:numFmt w:val="bullet"/>
      <w:lvlText w:val=""/>
      <w:lvlJc w:val="left"/>
      <w:pPr>
        <w:tabs>
          <w:tab w:val="num" w:pos="-172"/>
        </w:tabs>
        <w:ind w:left="-172" w:hanging="360"/>
      </w:pPr>
      <w:rPr>
        <w:rFonts w:ascii="Symbol" w:hAnsi="Symbol" w:hint="default"/>
      </w:rPr>
    </w:lvl>
    <w:lvl w:ilvl="2" w:tplc="04090005">
      <w:start w:val="1"/>
      <w:numFmt w:val="bullet"/>
      <w:lvlText w:val=""/>
      <w:lvlJc w:val="left"/>
      <w:pPr>
        <w:tabs>
          <w:tab w:val="num" w:pos="548"/>
        </w:tabs>
        <w:ind w:left="548" w:hanging="360"/>
      </w:pPr>
      <w:rPr>
        <w:rFonts w:ascii="Wingdings" w:hAnsi="Wingdings" w:hint="default"/>
      </w:rPr>
    </w:lvl>
    <w:lvl w:ilvl="3" w:tplc="14BCBF92">
      <w:start w:val="1"/>
      <w:numFmt w:val="bullet"/>
      <w:lvlText w:val=""/>
      <w:lvlJc w:val="left"/>
      <w:pPr>
        <w:tabs>
          <w:tab w:val="num" w:pos="1268"/>
        </w:tabs>
        <w:ind w:left="1268" w:hanging="360"/>
      </w:pPr>
      <w:rPr>
        <w:rFonts w:ascii="Symbol" w:hAnsi="Symbol" w:hint="default"/>
      </w:rPr>
    </w:lvl>
    <w:lvl w:ilvl="4" w:tplc="04090003">
      <w:start w:val="1"/>
      <w:numFmt w:val="bullet"/>
      <w:lvlText w:val="o"/>
      <w:lvlJc w:val="left"/>
      <w:pPr>
        <w:tabs>
          <w:tab w:val="num" w:pos="1988"/>
        </w:tabs>
        <w:ind w:left="1988" w:hanging="360"/>
      </w:pPr>
      <w:rPr>
        <w:rFonts w:ascii="Courier New" w:hAnsi="Courier New" w:cs="Courier New" w:hint="default"/>
      </w:rPr>
    </w:lvl>
    <w:lvl w:ilvl="5" w:tplc="04090005">
      <w:start w:val="1"/>
      <w:numFmt w:val="bullet"/>
      <w:lvlText w:val=""/>
      <w:lvlJc w:val="left"/>
      <w:pPr>
        <w:tabs>
          <w:tab w:val="num" w:pos="2708"/>
        </w:tabs>
        <w:ind w:left="2708" w:hanging="360"/>
      </w:pPr>
      <w:rPr>
        <w:rFonts w:ascii="Wingdings" w:hAnsi="Wingdings" w:hint="default"/>
      </w:rPr>
    </w:lvl>
    <w:lvl w:ilvl="6" w:tplc="04090001">
      <w:start w:val="1"/>
      <w:numFmt w:val="bullet"/>
      <w:lvlText w:val=""/>
      <w:lvlJc w:val="left"/>
      <w:pPr>
        <w:tabs>
          <w:tab w:val="num" w:pos="3428"/>
        </w:tabs>
        <w:ind w:left="3428" w:hanging="360"/>
      </w:pPr>
      <w:rPr>
        <w:rFonts w:ascii="Symbol" w:hAnsi="Symbol" w:hint="default"/>
      </w:rPr>
    </w:lvl>
    <w:lvl w:ilvl="7" w:tplc="04090003">
      <w:start w:val="1"/>
      <w:numFmt w:val="bullet"/>
      <w:lvlText w:val="o"/>
      <w:lvlJc w:val="left"/>
      <w:pPr>
        <w:tabs>
          <w:tab w:val="num" w:pos="4148"/>
        </w:tabs>
        <w:ind w:left="4148" w:hanging="360"/>
      </w:pPr>
      <w:rPr>
        <w:rFonts w:ascii="Courier New" w:hAnsi="Courier New" w:cs="Courier New" w:hint="default"/>
      </w:rPr>
    </w:lvl>
    <w:lvl w:ilvl="8" w:tplc="04090005">
      <w:start w:val="1"/>
      <w:numFmt w:val="bullet"/>
      <w:lvlText w:val=""/>
      <w:lvlJc w:val="left"/>
      <w:pPr>
        <w:tabs>
          <w:tab w:val="num" w:pos="4868"/>
        </w:tabs>
        <w:ind w:left="4868" w:hanging="360"/>
      </w:pPr>
      <w:rPr>
        <w:rFonts w:ascii="Wingdings" w:hAnsi="Wingdings" w:hint="default"/>
      </w:rPr>
    </w:lvl>
  </w:abstractNum>
  <w:abstractNum w:abstractNumId="34" w15:restartNumberingAfterBreak="0">
    <w:nsid w:val="68DA3F75"/>
    <w:multiLevelType w:val="hybridMultilevel"/>
    <w:tmpl w:val="C194DE68"/>
    <w:lvl w:ilvl="0" w:tplc="0409000F">
      <w:start w:val="1"/>
      <w:numFmt w:val="decimal"/>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15:restartNumberingAfterBreak="0">
    <w:nsid w:val="6C857634"/>
    <w:multiLevelType w:val="hybridMultilevel"/>
    <w:tmpl w:val="E8324D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7DC765E"/>
    <w:multiLevelType w:val="hybridMultilevel"/>
    <w:tmpl w:val="9EF805C2"/>
    <w:lvl w:ilvl="0" w:tplc="32101A94">
      <w:start w:val="1"/>
      <w:numFmt w:val="decimal"/>
      <w:lvlText w:val="%1."/>
      <w:lvlJc w:val="left"/>
      <w:pPr>
        <w:ind w:left="1080" w:hanging="720"/>
      </w:pPr>
    </w:lvl>
    <w:lvl w:ilvl="1" w:tplc="04090019">
      <w:start w:val="1"/>
      <w:numFmt w:val="lowerLetter"/>
      <w:lvlText w:val="%2."/>
      <w:lvlJc w:val="left"/>
      <w:pPr>
        <w:ind w:left="108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15:restartNumberingAfterBreak="0">
    <w:nsid w:val="7ECF2B66"/>
    <w:multiLevelType w:val="hybridMultilevel"/>
    <w:tmpl w:val="DBF28DB4"/>
    <w:lvl w:ilvl="0" w:tplc="9620CEE6">
      <w:start w:val="1"/>
      <w:numFmt w:val="decimal"/>
      <w:lvlText w:val="%1."/>
      <w:lvlJc w:val="left"/>
      <w:pPr>
        <w:ind w:left="720" w:hanging="360"/>
      </w:pPr>
      <w:rPr>
        <w:rFonts w:asciiTheme="minorHAnsi" w:eastAsiaTheme="minorHAnsi" w:hAnsiTheme="minorHAnsi"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16cid:durableId="1213612594">
    <w:abstractNumId w:val="17"/>
  </w:num>
  <w:num w:numId="2" w16cid:durableId="769544660">
    <w:abstractNumId w:val="11"/>
  </w:num>
  <w:num w:numId="3" w16cid:durableId="1525896159">
    <w:abstractNumId w:val="8"/>
  </w:num>
  <w:num w:numId="4" w16cid:durableId="1248924374">
    <w:abstractNumId w:val="30"/>
  </w:num>
  <w:num w:numId="5" w16cid:durableId="2121145836">
    <w:abstractNumId w:val="1"/>
  </w:num>
  <w:num w:numId="6" w16cid:durableId="203911946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91982587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933634877">
    <w:abstractNumId w:val="24"/>
  </w:num>
  <w:num w:numId="9" w16cid:durableId="1323583853">
    <w:abstractNumId w:val="23"/>
  </w:num>
  <w:num w:numId="10" w16cid:durableId="205766108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87866275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703755170">
    <w:abstractNumId w:val="28"/>
  </w:num>
  <w:num w:numId="13" w16cid:durableId="1842962304">
    <w:abstractNumId w:val="26"/>
  </w:num>
  <w:num w:numId="14" w16cid:durableId="1598561322">
    <w:abstractNumId w:val="29"/>
  </w:num>
  <w:num w:numId="15" w16cid:durableId="63644985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776485383">
    <w:abstractNumId w:val="12"/>
  </w:num>
  <w:num w:numId="17" w16cid:durableId="1229998791">
    <w:abstractNumId w:val="31"/>
  </w:num>
  <w:num w:numId="18" w16cid:durableId="390690199">
    <w:abstractNumId w:val="33"/>
  </w:num>
  <w:num w:numId="19" w16cid:durableId="1962684616">
    <w:abstractNumId w:val="4"/>
  </w:num>
  <w:num w:numId="20" w16cid:durableId="1907370935">
    <w:abstractNumId w:val="20"/>
  </w:num>
  <w:num w:numId="21" w16cid:durableId="1121074344">
    <w:abstractNumId w:val="1"/>
  </w:num>
  <w:num w:numId="22" w16cid:durableId="1372270811">
    <w:abstractNumId w:val="13"/>
  </w:num>
  <w:num w:numId="23" w16cid:durableId="1032027787">
    <w:abstractNumId w:val="1"/>
  </w:num>
  <w:num w:numId="24" w16cid:durableId="941376403">
    <w:abstractNumId w:val="14"/>
  </w:num>
  <w:num w:numId="25" w16cid:durableId="72774889">
    <w:abstractNumId w:val="3"/>
  </w:num>
  <w:num w:numId="26" w16cid:durableId="1586648164">
    <w:abstractNumId w:val="9"/>
  </w:num>
  <w:num w:numId="27" w16cid:durableId="1173640755">
    <w:abstractNumId w:val="3"/>
  </w:num>
  <w:num w:numId="28" w16cid:durableId="1851404166">
    <w:abstractNumId w:val="2"/>
  </w:num>
  <w:num w:numId="29" w16cid:durableId="1336155576">
    <w:abstractNumId w:val="2"/>
  </w:num>
  <w:num w:numId="30" w16cid:durableId="94331993">
    <w:abstractNumId w:val="22"/>
  </w:num>
  <w:num w:numId="31" w16cid:durableId="1332871510">
    <w:abstractNumId w:val="32"/>
  </w:num>
  <w:num w:numId="32" w16cid:durableId="29258192">
    <w:abstractNumId w:val="1"/>
    <w:lvlOverride w:ilvl="0">
      <w:startOverride w:val="1"/>
    </w:lvlOverride>
  </w:num>
  <w:num w:numId="33" w16cid:durableId="1144860085">
    <w:abstractNumId w:val="16"/>
  </w:num>
  <w:num w:numId="34" w16cid:durableId="28645788">
    <w:abstractNumId w:val="7"/>
  </w:num>
  <w:num w:numId="35" w16cid:durableId="1741517151">
    <w:abstractNumId w:val="15"/>
  </w:num>
  <w:num w:numId="36" w16cid:durableId="1071121039">
    <w:abstractNumId w:val="27"/>
  </w:num>
  <w:num w:numId="37" w16cid:durableId="117191049">
    <w:abstractNumId w:val="5"/>
  </w:num>
  <w:num w:numId="38" w16cid:durableId="1555312227">
    <w:abstractNumId w:val="19"/>
  </w:num>
  <w:num w:numId="39" w16cid:durableId="950865591">
    <w:abstractNumId w:val="21"/>
  </w:num>
  <w:num w:numId="40" w16cid:durableId="77337457">
    <w:abstractNumId w:val="6"/>
  </w:num>
  <w:num w:numId="41" w16cid:durableId="1924101258">
    <w:abstractNumId w:val="18"/>
  </w:num>
  <w:num w:numId="42" w16cid:durableId="567351330">
    <w:abstractNumId w:val="0"/>
  </w:num>
  <w:num w:numId="43" w16cid:durableId="1321230872">
    <w:abstractNumId w:val="35"/>
  </w:num>
  <w:num w:numId="44" w16cid:durableId="603997012">
    <w:abstractNumId w:val="10"/>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Kiana Courtney">
    <w15:presenceInfo w15:providerId="AD" w15:userId="S::kiana.courtney@eastwestbank.com::46484d06-5c5b-4ce8-a7d3-ad179cb5de94"/>
  </w15:person>
  <w15:person w15:author="Charles Lin">
    <w15:presenceInfo w15:providerId="AD" w15:userId="S::Charles.Lin@eastwestbank.com::bdef71c7-ca2b-4243-8fdf-13892fb781f2"/>
  </w15:person>
  <w15:person w15:author="Uttam Kumar Gupta-NE">
    <w15:presenceInfo w15:providerId="AD" w15:userId="S::uttamkumar.gupta-ne@eastwestbank.com::00177bad-c6ee-45f6-82d7-d9addef96de9"/>
  </w15:person>
  <w15:person w15:author="Kiana Courtney [2]">
    <w15:presenceInfo w15:providerId="AD" w15:userId="S::Kiana.Courtney@eastwestbank.com::46484d06-5c5b-4ce8-a7d3-ad179cb5de9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03F0"/>
    <w:rsid w:val="000033F2"/>
    <w:rsid w:val="0000342A"/>
    <w:rsid w:val="00003DAD"/>
    <w:rsid w:val="0000417D"/>
    <w:rsid w:val="000042CD"/>
    <w:rsid w:val="00004F24"/>
    <w:rsid w:val="00005199"/>
    <w:rsid w:val="000062CE"/>
    <w:rsid w:val="000063DC"/>
    <w:rsid w:val="00006BEC"/>
    <w:rsid w:val="00006BF6"/>
    <w:rsid w:val="00006F3D"/>
    <w:rsid w:val="00007E19"/>
    <w:rsid w:val="00010622"/>
    <w:rsid w:val="00010973"/>
    <w:rsid w:val="00010C3E"/>
    <w:rsid w:val="00011019"/>
    <w:rsid w:val="000113E7"/>
    <w:rsid w:val="00013C9D"/>
    <w:rsid w:val="00014460"/>
    <w:rsid w:val="000157E4"/>
    <w:rsid w:val="00015D78"/>
    <w:rsid w:val="0001713F"/>
    <w:rsid w:val="00020BE4"/>
    <w:rsid w:val="00021C68"/>
    <w:rsid w:val="00022596"/>
    <w:rsid w:val="00022CB3"/>
    <w:rsid w:val="00026062"/>
    <w:rsid w:val="000271CD"/>
    <w:rsid w:val="000302ED"/>
    <w:rsid w:val="0003212A"/>
    <w:rsid w:val="00032DF3"/>
    <w:rsid w:val="00033676"/>
    <w:rsid w:val="00033BF8"/>
    <w:rsid w:val="00035D30"/>
    <w:rsid w:val="0003780D"/>
    <w:rsid w:val="000378A2"/>
    <w:rsid w:val="00040037"/>
    <w:rsid w:val="00041335"/>
    <w:rsid w:val="0004405B"/>
    <w:rsid w:val="00044A6C"/>
    <w:rsid w:val="00044C55"/>
    <w:rsid w:val="00044E7A"/>
    <w:rsid w:val="000452F2"/>
    <w:rsid w:val="000456A8"/>
    <w:rsid w:val="00047179"/>
    <w:rsid w:val="000473CE"/>
    <w:rsid w:val="00051A52"/>
    <w:rsid w:val="00051AB9"/>
    <w:rsid w:val="00052CD7"/>
    <w:rsid w:val="00053756"/>
    <w:rsid w:val="000550F0"/>
    <w:rsid w:val="0005576D"/>
    <w:rsid w:val="00056584"/>
    <w:rsid w:val="00056FFF"/>
    <w:rsid w:val="00060CCD"/>
    <w:rsid w:val="000615D1"/>
    <w:rsid w:val="00061A02"/>
    <w:rsid w:val="00062786"/>
    <w:rsid w:val="00062A68"/>
    <w:rsid w:val="00063970"/>
    <w:rsid w:val="00065BC0"/>
    <w:rsid w:val="0006650E"/>
    <w:rsid w:val="000669A7"/>
    <w:rsid w:val="00066C41"/>
    <w:rsid w:val="00066F76"/>
    <w:rsid w:val="0006724F"/>
    <w:rsid w:val="00067250"/>
    <w:rsid w:val="00071BC2"/>
    <w:rsid w:val="00071BF5"/>
    <w:rsid w:val="00072E33"/>
    <w:rsid w:val="00074808"/>
    <w:rsid w:val="00074E6A"/>
    <w:rsid w:val="000767AA"/>
    <w:rsid w:val="00076FE0"/>
    <w:rsid w:val="00080776"/>
    <w:rsid w:val="00080AC8"/>
    <w:rsid w:val="000817BD"/>
    <w:rsid w:val="0008271A"/>
    <w:rsid w:val="000828E1"/>
    <w:rsid w:val="0008316C"/>
    <w:rsid w:val="00084F77"/>
    <w:rsid w:val="000858A3"/>
    <w:rsid w:val="00085CCD"/>
    <w:rsid w:val="000865C4"/>
    <w:rsid w:val="00086CAC"/>
    <w:rsid w:val="00087B82"/>
    <w:rsid w:val="00090FB1"/>
    <w:rsid w:val="000911D6"/>
    <w:rsid w:val="00091EA1"/>
    <w:rsid w:val="00093224"/>
    <w:rsid w:val="000932E4"/>
    <w:rsid w:val="00093490"/>
    <w:rsid w:val="00093623"/>
    <w:rsid w:val="000937A6"/>
    <w:rsid w:val="00094805"/>
    <w:rsid w:val="00095273"/>
    <w:rsid w:val="00095B22"/>
    <w:rsid w:val="00096210"/>
    <w:rsid w:val="0009636B"/>
    <w:rsid w:val="00096B2E"/>
    <w:rsid w:val="00096D6F"/>
    <w:rsid w:val="00096E70"/>
    <w:rsid w:val="00097C41"/>
    <w:rsid w:val="000A128C"/>
    <w:rsid w:val="000A1B64"/>
    <w:rsid w:val="000A32C7"/>
    <w:rsid w:val="000A39C9"/>
    <w:rsid w:val="000A3F54"/>
    <w:rsid w:val="000A453A"/>
    <w:rsid w:val="000A62DA"/>
    <w:rsid w:val="000A77D8"/>
    <w:rsid w:val="000B03A9"/>
    <w:rsid w:val="000B1BBF"/>
    <w:rsid w:val="000B352E"/>
    <w:rsid w:val="000B4557"/>
    <w:rsid w:val="000B4E2B"/>
    <w:rsid w:val="000B5401"/>
    <w:rsid w:val="000B763B"/>
    <w:rsid w:val="000C0178"/>
    <w:rsid w:val="000C07C9"/>
    <w:rsid w:val="000C258D"/>
    <w:rsid w:val="000C392A"/>
    <w:rsid w:val="000C392F"/>
    <w:rsid w:val="000C4852"/>
    <w:rsid w:val="000C5237"/>
    <w:rsid w:val="000C651C"/>
    <w:rsid w:val="000C67FF"/>
    <w:rsid w:val="000C79AF"/>
    <w:rsid w:val="000D0755"/>
    <w:rsid w:val="000D0BE4"/>
    <w:rsid w:val="000D2B69"/>
    <w:rsid w:val="000D4B8E"/>
    <w:rsid w:val="000D6CE5"/>
    <w:rsid w:val="000D734E"/>
    <w:rsid w:val="000D7DD4"/>
    <w:rsid w:val="000E30B3"/>
    <w:rsid w:val="000E4416"/>
    <w:rsid w:val="000E448D"/>
    <w:rsid w:val="000E595F"/>
    <w:rsid w:val="000E5E30"/>
    <w:rsid w:val="000E611F"/>
    <w:rsid w:val="000E7BA2"/>
    <w:rsid w:val="000F022E"/>
    <w:rsid w:val="000F08E0"/>
    <w:rsid w:val="000F0DFA"/>
    <w:rsid w:val="000F16A6"/>
    <w:rsid w:val="000F19B4"/>
    <w:rsid w:val="000F1D98"/>
    <w:rsid w:val="000F4D8B"/>
    <w:rsid w:val="000F587B"/>
    <w:rsid w:val="00100D44"/>
    <w:rsid w:val="001018CC"/>
    <w:rsid w:val="00101CC7"/>
    <w:rsid w:val="00101E67"/>
    <w:rsid w:val="00101EFD"/>
    <w:rsid w:val="001022E7"/>
    <w:rsid w:val="001041B8"/>
    <w:rsid w:val="00104A5B"/>
    <w:rsid w:val="0010590A"/>
    <w:rsid w:val="00105D89"/>
    <w:rsid w:val="00106725"/>
    <w:rsid w:val="001072D0"/>
    <w:rsid w:val="00110FA2"/>
    <w:rsid w:val="00111865"/>
    <w:rsid w:val="00111E73"/>
    <w:rsid w:val="00112168"/>
    <w:rsid w:val="00113CC6"/>
    <w:rsid w:val="00114A8B"/>
    <w:rsid w:val="00114DC5"/>
    <w:rsid w:val="001150ED"/>
    <w:rsid w:val="00115965"/>
    <w:rsid w:val="00115989"/>
    <w:rsid w:val="00116D02"/>
    <w:rsid w:val="00117B60"/>
    <w:rsid w:val="00120B11"/>
    <w:rsid w:val="001214C0"/>
    <w:rsid w:val="00121E76"/>
    <w:rsid w:val="00122CAE"/>
    <w:rsid w:val="001234DC"/>
    <w:rsid w:val="00123629"/>
    <w:rsid w:val="0012576B"/>
    <w:rsid w:val="00133A37"/>
    <w:rsid w:val="001342D2"/>
    <w:rsid w:val="00134F4C"/>
    <w:rsid w:val="00136089"/>
    <w:rsid w:val="0013636A"/>
    <w:rsid w:val="00137EEF"/>
    <w:rsid w:val="00137F9F"/>
    <w:rsid w:val="0014002D"/>
    <w:rsid w:val="00140ED0"/>
    <w:rsid w:val="00142194"/>
    <w:rsid w:val="00142C69"/>
    <w:rsid w:val="0014364F"/>
    <w:rsid w:val="00143B89"/>
    <w:rsid w:val="001444E9"/>
    <w:rsid w:val="0014579B"/>
    <w:rsid w:val="0014639C"/>
    <w:rsid w:val="001469B5"/>
    <w:rsid w:val="00146B37"/>
    <w:rsid w:val="001506AF"/>
    <w:rsid w:val="0015134D"/>
    <w:rsid w:val="0015193A"/>
    <w:rsid w:val="00151F01"/>
    <w:rsid w:val="0015404C"/>
    <w:rsid w:val="00154108"/>
    <w:rsid w:val="00154371"/>
    <w:rsid w:val="00155836"/>
    <w:rsid w:val="00155A9A"/>
    <w:rsid w:val="00155F28"/>
    <w:rsid w:val="00156EF2"/>
    <w:rsid w:val="00157180"/>
    <w:rsid w:val="0016344F"/>
    <w:rsid w:val="00163E85"/>
    <w:rsid w:val="00165113"/>
    <w:rsid w:val="00165D32"/>
    <w:rsid w:val="0016673F"/>
    <w:rsid w:val="00167303"/>
    <w:rsid w:val="0016796C"/>
    <w:rsid w:val="00167A06"/>
    <w:rsid w:val="00170ABF"/>
    <w:rsid w:val="00172511"/>
    <w:rsid w:val="001727B1"/>
    <w:rsid w:val="0017287A"/>
    <w:rsid w:val="00174F62"/>
    <w:rsid w:val="00175E54"/>
    <w:rsid w:val="001766F6"/>
    <w:rsid w:val="001777D7"/>
    <w:rsid w:val="00177C49"/>
    <w:rsid w:val="001801BD"/>
    <w:rsid w:val="00181574"/>
    <w:rsid w:val="00182E6A"/>
    <w:rsid w:val="00183010"/>
    <w:rsid w:val="00184DF9"/>
    <w:rsid w:val="001867B8"/>
    <w:rsid w:val="001873F0"/>
    <w:rsid w:val="00190A04"/>
    <w:rsid w:val="001921E6"/>
    <w:rsid w:val="001925ED"/>
    <w:rsid w:val="001930F5"/>
    <w:rsid w:val="001931F9"/>
    <w:rsid w:val="00193EB8"/>
    <w:rsid w:val="0019499A"/>
    <w:rsid w:val="0019665F"/>
    <w:rsid w:val="00196CF4"/>
    <w:rsid w:val="00197466"/>
    <w:rsid w:val="00197765"/>
    <w:rsid w:val="00197B19"/>
    <w:rsid w:val="001A06DC"/>
    <w:rsid w:val="001A3772"/>
    <w:rsid w:val="001A4BDE"/>
    <w:rsid w:val="001A4D52"/>
    <w:rsid w:val="001A6AFF"/>
    <w:rsid w:val="001A70B2"/>
    <w:rsid w:val="001A7903"/>
    <w:rsid w:val="001A7D12"/>
    <w:rsid w:val="001B0D85"/>
    <w:rsid w:val="001B12D3"/>
    <w:rsid w:val="001B2C1E"/>
    <w:rsid w:val="001B33AC"/>
    <w:rsid w:val="001B3D46"/>
    <w:rsid w:val="001B3DCD"/>
    <w:rsid w:val="001B5173"/>
    <w:rsid w:val="001B5236"/>
    <w:rsid w:val="001B67A0"/>
    <w:rsid w:val="001C06C0"/>
    <w:rsid w:val="001C0924"/>
    <w:rsid w:val="001C1126"/>
    <w:rsid w:val="001C136B"/>
    <w:rsid w:val="001C421D"/>
    <w:rsid w:val="001C5F6D"/>
    <w:rsid w:val="001C67E8"/>
    <w:rsid w:val="001C696F"/>
    <w:rsid w:val="001D0E69"/>
    <w:rsid w:val="001D21C9"/>
    <w:rsid w:val="001D343C"/>
    <w:rsid w:val="001D3C82"/>
    <w:rsid w:val="001D4573"/>
    <w:rsid w:val="001D4A3E"/>
    <w:rsid w:val="001D515D"/>
    <w:rsid w:val="001D58C1"/>
    <w:rsid w:val="001D6410"/>
    <w:rsid w:val="001D6EB4"/>
    <w:rsid w:val="001E1D85"/>
    <w:rsid w:val="001E229C"/>
    <w:rsid w:val="001E343C"/>
    <w:rsid w:val="001E43DF"/>
    <w:rsid w:val="001E5994"/>
    <w:rsid w:val="001E6CA0"/>
    <w:rsid w:val="001E713F"/>
    <w:rsid w:val="001F1073"/>
    <w:rsid w:val="001F2447"/>
    <w:rsid w:val="001F3470"/>
    <w:rsid w:val="001F403C"/>
    <w:rsid w:val="001F429F"/>
    <w:rsid w:val="001F45C9"/>
    <w:rsid w:val="001F5172"/>
    <w:rsid w:val="001F5AD2"/>
    <w:rsid w:val="001F64D4"/>
    <w:rsid w:val="001F6943"/>
    <w:rsid w:val="00200A30"/>
    <w:rsid w:val="00200BFE"/>
    <w:rsid w:val="0020185A"/>
    <w:rsid w:val="00201AA1"/>
    <w:rsid w:val="00201AA3"/>
    <w:rsid w:val="00202C5D"/>
    <w:rsid w:val="002032A8"/>
    <w:rsid w:val="00205094"/>
    <w:rsid w:val="00210688"/>
    <w:rsid w:val="00210FE0"/>
    <w:rsid w:val="002110E6"/>
    <w:rsid w:val="00211A9C"/>
    <w:rsid w:val="002123FC"/>
    <w:rsid w:val="002134BC"/>
    <w:rsid w:val="002146F7"/>
    <w:rsid w:val="00214718"/>
    <w:rsid w:val="002148C6"/>
    <w:rsid w:val="00214B31"/>
    <w:rsid w:val="002158E6"/>
    <w:rsid w:val="002159FB"/>
    <w:rsid w:val="00215DD6"/>
    <w:rsid w:val="0021640E"/>
    <w:rsid w:val="002175CC"/>
    <w:rsid w:val="00217CBF"/>
    <w:rsid w:val="00220B4A"/>
    <w:rsid w:val="0022138A"/>
    <w:rsid w:val="00221A01"/>
    <w:rsid w:val="00221D6C"/>
    <w:rsid w:val="00221E37"/>
    <w:rsid w:val="0022425A"/>
    <w:rsid w:val="00224ECC"/>
    <w:rsid w:val="002313D5"/>
    <w:rsid w:val="0023218D"/>
    <w:rsid w:val="002326B8"/>
    <w:rsid w:val="0023287F"/>
    <w:rsid w:val="00232A85"/>
    <w:rsid w:val="00232EC1"/>
    <w:rsid w:val="00233B0F"/>
    <w:rsid w:val="00234297"/>
    <w:rsid w:val="0023448E"/>
    <w:rsid w:val="0023496F"/>
    <w:rsid w:val="00234BC4"/>
    <w:rsid w:val="00234CC1"/>
    <w:rsid w:val="00237D30"/>
    <w:rsid w:val="0024124D"/>
    <w:rsid w:val="002415BC"/>
    <w:rsid w:val="00243445"/>
    <w:rsid w:val="00244C67"/>
    <w:rsid w:val="00245B53"/>
    <w:rsid w:val="0024677A"/>
    <w:rsid w:val="00246EBE"/>
    <w:rsid w:val="00247E2A"/>
    <w:rsid w:val="0025038C"/>
    <w:rsid w:val="002511B2"/>
    <w:rsid w:val="00252279"/>
    <w:rsid w:val="00252A88"/>
    <w:rsid w:val="00253D89"/>
    <w:rsid w:val="002544B2"/>
    <w:rsid w:val="002550A6"/>
    <w:rsid w:val="00255770"/>
    <w:rsid w:val="002560CE"/>
    <w:rsid w:val="00256626"/>
    <w:rsid w:val="00256888"/>
    <w:rsid w:val="00257297"/>
    <w:rsid w:val="002607A9"/>
    <w:rsid w:val="00261FE1"/>
    <w:rsid w:val="0026223A"/>
    <w:rsid w:val="00264889"/>
    <w:rsid w:val="002666C4"/>
    <w:rsid w:val="00266D5A"/>
    <w:rsid w:val="002671F8"/>
    <w:rsid w:val="002703E3"/>
    <w:rsid w:val="00270670"/>
    <w:rsid w:val="0027190F"/>
    <w:rsid w:val="00271B05"/>
    <w:rsid w:val="00273583"/>
    <w:rsid w:val="00273DDE"/>
    <w:rsid w:val="00276090"/>
    <w:rsid w:val="00276D92"/>
    <w:rsid w:val="00280197"/>
    <w:rsid w:val="0028060E"/>
    <w:rsid w:val="00280C7D"/>
    <w:rsid w:val="00281112"/>
    <w:rsid w:val="00283027"/>
    <w:rsid w:val="00283B99"/>
    <w:rsid w:val="00283FAB"/>
    <w:rsid w:val="002852D2"/>
    <w:rsid w:val="00285306"/>
    <w:rsid w:val="002877FE"/>
    <w:rsid w:val="00287CA3"/>
    <w:rsid w:val="0029025B"/>
    <w:rsid w:val="002902CE"/>
    <w:rsid w:val="00293833"/>
    <w:rsid w:val="00293CE7"/>
    <w:rsid w:val="00293D3E"/>
    <w:rsid w:val="00293FFF"/>
    <w:rsid w:val="00296521"/>
    <w:rsid w:val="0029784B"/>
    <w:rsid w:val="002A05A7"/>
    <w:rsid w:val="002A05FE"/>
    <w:rsid w:val="002A0AC1"/>
    <w:rsid w:val="002A0BDC"/>
    <w:rsid w:val="002A0C83"/>
    <w:rsid w:val="002A1CA8"/>
    <w:rsid w:val="002A1FAE"/>
    <w:rsid w:val="002A3AC1"/>
    <w:rsid w:val="002A3DFE"/>
    <w:rsid w:val="002A4349"/>
    <w:rsid w:val="002A51AA"/>
    <w:rsid w:val="002A5A7E"/>
    <w:rsid w:val="002A5D81"/>
    <w:rsid w:val="002A7632"/>
    <w:rsid w:val="002B0C0C"/>
    <w:rsid w:val="002B1769"/>
    <w:rsid w:val="002B252D"/>
    <w:rsid w:val="002B551C"/>
    <w:rsid w:val="002B5DF6"/>
    <w:rsid w:val="002B61B0"/>
    <w:rsid w:val="002B68DA"/>
    <w:rsid w:val="002B7A97"/>
    <w:rsid w:val="002C102D"/>
    <w:rsid w:val="002C1CED"/>
    <w:rsid w:val="002C1EC6"/>
    <w:rsid w:val="002C21A8"/>
    <w:rsid w:val="002C3183"/>
    <w:rsid w:val="002C36BB"/>
    <w:rsid w:val="002C3A89"/>
    <w:rsid w:val="002C555F"/>
    <w:rsid w:val="002C57A9"/>
    <w:rsid w:val="002C7725"/>
    <w:rsid w:val="002D0972"/>
    <w:rsid w:val="002D3438"/>
    <w:rsid w:val="002D3F3A"/>
    <w:rsid w:val="002D48BD"/>
    <w:rsid w:val="002D5702"/>
    <w:rsid w:val="002D5E43"/>
    <w:rsid w:val="002D626B"/>
    <w:rsid w:val="002D7179"/>
    <w:rsid w:val="002D7FD9"/>
    <w:rsid w:val="002E069D"/>
    <w:rsid w:val="002E0D92"/>
    <w:rsid w:val="002E1342"/>
    <w:rsid w:val="002E1503"/>
    <w:rsid w:val="002E1F64"/>
    <w:rsid w:val="002E21DE"/>
    <w:rsid w:val="002E351C"/>
    <w:rsid w:val="002E5488"/>
    <w:rsid w:val="002E590F"/>
    <w:rsid w:val="002E5A4C"/>
    <w:rsid w:val="002E5DF5"/>
    <w:rsid w:val="002E6A11"/>
    <w:rsid w:val="002F0679"/>
    <w:rsid w:val="002F1D92"/>
    <w:rsid w:val="002F1F20"/>
    <w:rsid w:val="002F2B0E"/>
    <w:rsid w:val="002F4E03"/>
    <w:rsid w:val="002F519F"/>
    <w:rsid w:val="002F554E"/>
    <w:rsid w:val="002F61D1"/>
    <w:rsid w:val="002F74C3"/>
    <w:rsid w:val="003001BB"/>
    <w:rsid w:val="00300B3C"/>
    <w:rsid w:val="0030214E"/>
    <w:rsid w:val="003035A1"/>
    <w:rsid w:val="00305361"/>
    <w:rsid w:val="00306050"/>
    <w:rsid w:val="00306A2C"/>
    <w:rsid w:val="00306D39"/>
    <w:rsid w:val="00306E1B"/>
    <w:rsid w:val="0030754C"/>
    <w:rsid w:val="00307642"/>
    <w:rsid w:val="00307D41"/>
    <w:rsid w:val="00312986"/>
    <w:rsid w:val="00312B3D"/>
    <w:rsid w:val="003132E2"/>
    <w:rsid w:val="003147F3"/>
    <w:rsid w:val="00314EFA"/>
    <w:rsid w:val="00315654"/>
    <w:rsid w:val="0031570F"/>
    <w:rsid w:val="00316DF1"/>
    <w:rsid w:val="00316EDD"/>
    <w:rsid w:val="0032279A"/>
    <w:rsid w:val="0032461A"/>
    <w:rsid w:val="00325242"/>
    <w:rsid w:val="00325386"/>
    <w:rsid w:val="003256C4"/>
    <w:rsid w:val="00325752"/>
    <w:rsid w:val="003258CF"/>
    <w:rsid w:val="00326ED8"/>
    <w:rsid w:val="00327EDA"/>
    <w:rsid w:val="00331886"/>
    <w:rsid w:val="00332508"/>
    <w:rsid w:val="00332E54"/>
    <w:rsid w:val="0033377D"/>
    <w:rsid w:val="003343FC"/>
    <w:rsid w:val="00334B6E"/>
    <w:rsid w:val="003354BA"/>
    <w:rsid w:val="00335CA8"/>
    <w:rsid w:val="00335D95"/>
    <w:rsid w:val="00335FFF"/>
    <w:rsid w:val="003365DE"/>
    <w:rsid w:val="003374DA"/>
    <w:rsid w:val="00340955"/>
    <w:rsid w:val="00340CF4"/>
    <w:rsid w:val="00340CF7"/>
    <w:rsid w:val="00341A60"/>
    <w:rsid w:val="00342B1C"/>
    <w:rsid w:val="00345D8A"/>
    <w:rsid w:val="00350934"/>
    <w:rsid w:val="003512CE"/>
    <w:rsid w:val="00351963"/>
    <w:rsid w:val="003519FD"/>
    <w:rsid w:val="003523FE"/>
    <w:rsid w:val="003536E1"/>
    <w:rsid w:val="00353DC4"/>
    <w:rsid w:val="00354633"/>
    <w:rsid w:val="00356BEC"/>
    <w:rsid w:val="00356FD3"/>
    <w:rsid w:val="0035729C"/>
    <w:rsid w:val="003600F9"/>
    <w:rsid w:val="00360898"/>
    <w:rsid w:val="00361A32"/>
    <w:rsid w:val="00362133"/>
    <w:rsid w:val="003622C1"/>
    <w:rsid w:val="00362D6D"/>
    <w:rsid w:val="00362EB0"/>
    <w:rsid w:val="00363E4C"/>
    <w:rsid w:val="00363F3A"/>
    <w:rsid w:val="003651CB"/>
    <w:rsid w:val="003658DB"/>
    <w:rsid w:val="00365956"/>
    <w:rsid w:val="003661C7"/>
    <w:rsid w:val="00366A57"/>
    <w:rsid w:val="00366AFF"/>
    <w:rsid w:val="003671A1"/>
    <w:rsid w:val="0036730E"/>
    <w:rsid w:val="003679C7"/>
    <w:rsid w:val="00367AF7"/>
    <w:rsid w:val="00370054"/>
    <w:rsid w:val="00370DAC"/>
    <w:rsid w:val="003721EB"/>
    <w:rsid w:val="00372DF1"/>
    <w:rsid w:val="003733BB"/>
    <w:rsid w:val="00374AA7"/>
    <w:rsid w:val="00375179"/>
    <w:rsid w:val="0038044C"/>
    <w:rsid w:val="00380D16"/>
    <w:rsid w:val="00380FD1"/>
    <w:rsid w:val="0038102B"/>
    <w:rsid w:val="00381735"/>
    <w:rsid w:val="00382E11"/>
    <w:rsid w:val="003848F2"/>
    <w:rsid w:val="00385B41"/>
    <w:rsid w:val="00385BDF"/>
    <w:rsid w:val="00390CE8"/>
    <w:rsid w:val="00391680"/>
    <w:rsid w:val="00392084"/>
    <w:rsid w:val="003920C9"/>
    <w:rsid w:val="003923C6"/>
    <w:rsid w:val="003934B5"/>
    <w:rsid w:val="00393B2E"/>
    <w:rsid w:val="00394AAB"/>
    <w:rsid w:val="00394B0C"/>
    <w:rsid w:val="00395DFA"/>
    <w:rsid w:val="00396E7E"/>
    <w:rsid w:val="00397F92"/>
    <w:rsid w:val="003A07F2"/>
    <w:rsid w:val="003A0884"/>
    <w:rsid w:val="003A0C6B"/>
    <w:rsid w:val="003A0C77"/>
    <w:rsid w:val="003A2CD4"/>
    <w:rsid w:val="003A2F97"/>
    <w:rsid w:val="003A313D"/>
    <w:rsid w:val="003A31EF"/>
    <w:rsid w:val="003A385B"/>
    <w:rsid w:val="003A38E0"/>
    <w:rsid w:val="003A3FE2"/>
    <w:rsid w:val="003A698F"/>
    <w:rsid w:val="003A6C66"/>
    <w:rsid w:val="003A7A2B"/>
    <w:rsid w:val="003B0B10"/>
    <w:rsid w:val="003B18D4"/>
    <w:rsid w:val="003B1F59"/>
    <w:rsid w:val="003B6580"/>
    <w:rsid w:val="003B693F"/>
    <w:rsid w:val="003B6A7A"/>
    <w:rsid w:val="003B7056"/>
    <w:rsid w:val="003C04B1"/>
    <w:rsid w:val="003C0ACA"/>
    <w:rsid w:val="003C0D38"/>
    <w:rsid w:val="003C1890"/>
    <w:rsid w:val="003C2B4B"/>
    <w:rsid w:val="003C33FF"/>
    <w:rsid w:val="003C35FA"/>
    <w:rsid w:val="003C43CF"/>
    <w:rsid w:val="003C486A"/>
    <w:rsid w:val="003C4AC3"/>
    <w:rsid w:val="003C62EB"/>
    <w:rsid w:val="003C6706"/>
    <w:rsid w:val="003D1B3D"/>
    <w:rsid w:val="003D2111"/>
    <w:rsid w:val="003D2D85"/>
    <w:rsid w:val="003D3280"/>
    <w:rsid w:val="003E1C04"/>
    <w:rsid w:val="003E2E9B"/>
    <w:rsid w:val="003E2FF2"/>
    <w:rsid w:val="003E5036"/>
    <w:rsid w:val="003E60E3"/>
    <w:rsid w:val="003E6316"/>
    <w:rsid w:val="003E7B12"/>
    <w:rsid w:val="003F05F3"/>
    <w:rsid w:val="003F0A33"/>
    <w:rsid w:val="003F2661"/>
    <w:rsid w:val="003F38E9"/>
    <w:rsid w:val="003F3BA5"/>
    <w:rsid w:val="003F5C56"/>
    <w:rsid w:val="003F5C58"/>
    <w:rsid w:val="003F610F"/>
    <w:rsid w:val="003F6733"/>
    <w:rsid w:val="003F7324"/>
    <w:rsid w:val="00401023"/>
    <w:rsid w:val="00401CC1"/>
    <w:rsid w:val="00402703"/>
    <w:rsid w:val="00402B0D"/>
    <w:rsid w:val="00402BFD"/>
    <w:rsid w:val="00402CA1"/>
    <w:rsid w:val="00403D5F"/>
    <w:rsid w:val="00403E1E"/>
    <w:rsid w:val="00404280"/>
    <w:rsid w:val="00404914"/>
    <w:rsid w:val="00404A53"/>
    <w:rsid w:val="00405706"/>
    <w:rsid w:val="00406ECD"/>
    <w:rsid w:val="00410146"/>
    <w:rsid w:val="00411163"/>
    <w:rsid w:val="004116CF"/>
    <w:rsid w:val="00412201"/>
    <w:rsid w:val="00414A85"/>
    <w:rsid w:val="00414EBC"/>
    <w:rsid w:val="0041518B"/>
    <w:rsid w:val="0041570B"/>
    <w:rsid w:val="004159C9"/>
    <w:rsid w:val="004165AA"/>
    <w:rsid w:val="004174A0"/>
    <w:rsid w:val="004176F7"/>
    <w:rsid w:val="0041779F"/>
    <w:rsid w:val="004203B9"/>
    <w:rsid w:val="00420AE8"/>
    <w:rsid w:val="00421BD1"/>
    <w:rsid w:val="00421D16"/>
    <w:rsid w:val="00422A5B"/>
    <w:rsid w:val="00423154"/>
    <w:rsid w:val="00425B34"/>
    <w:rsid w:val="00427B20"/>
    <w:rsid w:val="004303CE"/>
    <w:rsid w:val="00430B2B"/>
    <w:rsid w:val="00434DB3"/>
    <w:rsid w:val="0043539E"/>
    <w:rsid w:val="00435478"/>
    <w:rsid w:val="00435C81"/>
    <w:rsid w:val="004365DB"/>
    <w:rsid w:val="00436F36"/>
    <w:rsid w:val="00440655"/>
    <w:rsid w:val="00441C6E"/>
    <w:rsid w:val="00444DF7"/>
    <w:rsid w:val="00447798"/>
    <w:rsid w:val="00451030"/>
    <w:rsid w:val="00451BFE"/>
    <w:rsid w:val="0045227B"/>
    <w:rsid w:val="00453551"/>
    <w:rsid w:val="00454FB3"/>
    <w:rsid w:val="00455F1F"/>
    <w:rsid w:val="00460135"/>
    <w:rsid w:val="0046085B"/>
    <w:rsid w:val="004619BD"/>
    <w:rsid w:val="00461AC4"/>
    <w:rsid w:val="00462F17"/>
    <w:rsid w:val="00463695"/>
    <w:rsid w:val="00464D91"/>
    <w:rsid w:val="00465A37"/>
    <w:rsid w:val="00466447"/>
    <w:rsid w:val="00467128"/>
    <w:rsid w:val="004674EC"/>
    <w:rsid w:val="004712A1"/>
    <w:rsid w:val="004719E3"/>
    <w:rsid w:val="00472278"/>
    <w:rsid w:val="00472DDF"/>
    <w:rsid w:val="00473713"/>
    <w:rsid w:val="004741B6"/>
    <w:rsid w:val="00475BA4"/>
    <w:rsid w:val="00475FB0"/>
    <w:rsid w:val="00476165"/>
    <w:rsid w:val="00476F17"/>
    <w:rsid w:val="004778FC"/>
    <w:rsid w:val="00480895"/>
    <w:rsid w:val="00481010"/>
    <w:rsid w:val="00481D4B"/>
    <w:rsid w:val="00482E48"/>
    <w:rsid w:val="00482F8E"/>
    <w:rsid w:val="0048310F"/>
    <w:rsid w:val="004838E6"/>
    <w:rsid w:val="00485AC8"/>
    <w:rsid w:val="0048711A"/>
    <w:rsid w:val="00490040"/>
    <w:rsid w:val="00490255"/>
    <w:rsid w:val="0049327E"/>
    <w:rsid w:val="004935FC"/>
    <w:rsid w:val="004944A2"/>
    <w:rsid w:val="004952E9"/>
    <w:rsid w:val="00495CC0"/>
    <w:rsid w:val="00495D07"/>
    <w:rsid w:val="004A04BB"/>
    <w:rsid w:val="004A0BE6"/>
    <w:rsid w:val="004A1EB7"/>
    <w:rsid w:val="004A236E"/>
    <w:rsid w:val="004A38E3"/>
    <w:rsid w:val="004A43CA"/>
    <w:rsid w:val="004A59D6"/>
    <w:rsid w:val="004A7062"/>
    <w:rsid w:val="004A7AD6"/>
    <w:rsid w:val="004A7EAF"/>
    <w:rsid w:val="004B109B"/>
    <w:rsid w:val="004B2A05"/>
    <w:rsid w:val="004B3BB9"/>
    <w:rsid w:val="004B627D"/>
    <w:rsid w:val="004B77C6"/>
    <w:rsid w:val="004C0BB9"/>
    <w:rsid w:val="004C0E8A"/>
    <w:rsid w:val="004C18B6"/>
    <w:rsid w:val="004C1979"/>
    <w:rsid w:val="004C1F6B"/>
    <w:rsid w:val="004C334F"/>
    <w:rsid w:val="004C493B"/>
    <w:rsid w:val="004C65C9"/>
    <w:rsid w:val="004C6F02"/>
    <w:rsid w:val="004C7269"/>
    <w:rsid w:val="004C726A"/>
    <w:rsid w:val="004C728A"/>
    <w:rsid w:val="004C7734"/>
    <w:rsid w:val="004C78D6"/>
    <w:rsid w:val="004D0E57"/>
    <w:rsid w:val="004D0F87"/>
    <w:rsid w:val="004D1CC2"/>
    <w:rsid w:val="004D2D05"/>
    <w:rsid w:val="004D36CC"/>
    <w:rsid w:val="004D3E20"/>
    <w:rsid w:val="004D4776"/>
    <w:rsid w:val="004D48FE"/>
    <w:rsid w:val="004D5FE9"/>
    <w:rsid w:val="004D700D"/>
    <w:rsid w:val="004D7600"/>
    <w:rsid w:val="004E000C"/>
    <w:rsid w:val="004E03C5"/>
    <w:rsid w:val="004E0AE4"/>
    <w:rsid w:val="004E15A4"/>
    <w:rsid w:val="004E1C82"/>
    <w:rsid w:val="004E2053"/>
    <w:rsid w:val="004E2250"/>
    <w:rsid w:val="004E2BE0"/>
    <w:rsid w:val="004E3DEF"/>
    <w:rsid w:val="004E458B"/>
    <w:rsid w:val="004E4998"/>
    <w:rsid w:val="004E5539"/>
    <w:rsid w:val="004F1126"/>
    <w:rsid w:val="004F21FC"/>
    <w:rsid w:val="004F31D3"/>
    <w:rsid w:val="004F39CA"/>
    <w:rsid w:val="004F4ABD"/>
    <w:rsid w:val="004F5D88"/>
    <w:rsid w:val="004F6688"/>
    <w:rsid w:val="00501B1D"/>
    <w:rsid w:val="00501EDB"/>
    <w:rsid w:val="00503746"/>
    <w:rsid w:val="00503795"/>
    <w:rsid w:val="0050460A"/>
    <w:rsid w:val="005048F1"/>
    <w:rsid w:val="0050533A"/>
    <w:rsid w:val="005054B2"/>
    <w:rsid w:val="00505585"/>
    <w:rsid w:val="005056D3"/>
    <w:rsid w:val="00506230"/>
    <w:rsid w:val="00506C10"/>
    <w:rsid w:val="005070FE"/>
    <w:rsid w:val="00507EA9"/>
    <w:rsid w:val="005108D4"/>
    <w:rsid w:val="00511DF9"/>
    <w:rsid w:val="00511E7A"/>
    <w:rsid w:val="00512D48"/>
    <w:rsid w:val="00514329"/>
    <w:rsid w:val="00515193"/>
    <w:rsid w:val="0051569E"/>
    <w:rsid w:val="00517298"/>
    <w:rsid w:val="005175CC"/>
    <w:rsid w:val="00517B5D"/>
    <w:rsid w:val="00520444"/>
    <w:rsid w:val="00520620"/>
    <w:rsid w:val="0052070D"/>
    <w:rsid w:val="00520DB8"/>
    <w:rsid w:val="00521AF6"/>
    <w:rsid w:val="005226FB"/>
    <w:rsid w:val="005232EC"/>
    <w:rsid w:val="005243E8"/>
    <w:rsid w:val="00524B09"/>
    <w:rsid w:val="00524B7A"/>
    <w:rsid w:val="005253F2"/>
    <w:rsid w:val="005255BF"/>
    <w:rsid w:val="00526748"/>
    <w:rsid w:val="00531EA4"/>
    <w:rsid w:val="005323E9"/>
    <w:rsid w:val="0053561C"/>
    <w:rsid w:val="00535C6F"/>
    <w:rsid w:val="00536890"/>
    <w:rsid w:val="00536C14"/>
    <w:rsid w:val="00542F58"/>
    <w:rsid w:val="00543511"/>
    <w:rsid w:val="0054352A"/>
    <w:rsid w:val="00544943"/>
    <w:rsid w:val="00544E18"/>
    <w:rsid w:val="00545296"/>
    <w:rsid w:val="00551B5C"/>
    <w:rsid w:val="00551B7C"/>
    <w:rsid w:val="00551E3B"/>
    <w:rsid w:val="005527E9"/>
    <w:rsid w:val="005540B9"/>
    <w:rsid w:val="00554898"/>
    <w:rsid w:val="00554B17"/>
    <w:rsid w:val="005551FE"/>
    <w:rsid w:val="00555E73"/>
    <w:rsid w:val="00557739"/>
    <w:rsid w:val="00560A57"/>
    <w:rsid w:val="00560DA8"/>
    <w:rsid w:val="00560E7F"/>
    <w:rsid w:val="0056121D"/>
    <w:rsid w:val="0056225F"/>
    <w:rsid w:val="00563530"/>
    <w:rsid w:val="00565618"/>
    <w:rsid w:val="00565A39"/>
    <w:rsid w:val="00570091"/>
    <w:rsid w:val="00571333"/>
    <w:rsid w:val="0057143C"/>
    <w:rsid w:val="00571BDF"/>
    <w:rsid w:val="00572803"/>
    <w:rsid w:val="00572F4B"/>
    <w:rsid w:val="00575B37"/>
    <w:rsid w:val="00577F28"/>
    <w:rsid w:val="005818EB"/>
    <w:rsid w:val="00581A38"/>
    <w:rsid w:val="005830B8"/>
    <w:rsid w:val="00583416"/>
    <w:rsid w:val="00584648"/>
    <w:rsid w:val="00585965"/>
    <w:rsid w:val="005859AA"/>
    <w:rsid w:val="005861FD"/>
    <w:rsid w:val="005864F2"/>
    <w:rsid w:val="00587319"/>
    <w:rsid w:val="00593303"/>
    <w:rsid w:val="005933CD"/>
    <w:rsid w:val="0059464B"/>
    <w:rsid w:val="00595AE9"/>
    <w:rsid w:val="00595E82"/>
    <w:rsid w:val="0059685A"/>
    <w:rsid w:val="005A1257"/>
    <w:rsid w:val="005A1267"/>
    <w:rsid w:val="005A28A9"/>
    <w:rsid w:val="005A3114"/>
    <w:rsid w:val="005A3EBE"/>
    <w:rsid w:val="005A4294"/>
    <w:rsid w:val="005A44E8"/>
    <w:rsid w:val="005A594C"/>
    <w:rsid w:val="005A6CF1"/>
    <w:rsid w:val="005A6E6E"/>
    <w:rsid w:val="005A7745"/>
    <w:rsid w:val="005B02E2"/>
    <w:rsid w:val="005B08DC"/>
    <w:rsid w:val="005B0C8E"/>
    <w:rsid w:val="005B11B6"/>
    <w:rsid w:val="005B1751"/>
    <w:rsid w:val="005B29D6"/>
    <w:rsid w:val="005B483C"/>
    <w:rsid w:val="005B4F5C"/>
    <w:rsid w:val="005B6272"/>
    <w:rsid w:val="005B6377"/>
    <w:rsid w:val="005B702A"/>
    <w:rsid w:val="005C0BCA"/>
    <w:rsid w:val="005C1206"/>
    <w:rsid w:val="005C1E93"/>
    <w:rsid w:val="005C233F"/>
    <w:rsid w:val="005C3652"/>
    <w:rsid w:val="005C635F"/>
    <w:rsid w:val="005C7CEF"/>
    <w:rsid w:val="005D0A91"/>
    <w:rsid w:val="005D134C"/>
    <w:rsid w:val="005D28E3"/>
    <w:rsid w:val="005D3977"/>
    <w:rsid w:val="005D42B5"/>
    <w:rsid w:val="005D5BAA"/>
    <w:rsid w:val="005D639E"/>
    <w:rsid w:val="005D706C"/>
    <w:rsid w:val="005D7CB8"/>
    <w:rsid w:val="005E08D6"/>
    <w:rsid w:val="005E2F83"/>
    <w:rsid w:val="005E34B7"/>
    <w:rsid w:val="005E44FF"/>
    <w:rsid w:val="005E4741"/>
    <w:rsid w:val="005E5400"/>
    <w:rsid w:val="005E6EB7"/>
    <w:rsid w:val="005F0235"/>
    <w:rsid w:val="005F0BB0"/>
    <w:rsid w:val="005F0F49"/>
    <w:rsid w:val="005F108F"/>
    <w:rsid w:val="005F3B51"/>
    <w:rsid w:val="005F4041"/>
    <w:rsid w:val="005F4C5B"/>
    <w:rsid w:val="005F5789"/>
    <w:rsid w:val="005F755F"/>
    <w:rsid w:val="00600C3C"/>
    <w:rsid w:val="00603B48"/>
    <w:rsid w:val="00603F79"/>
    <w:rsid w:val="00604346"/>
    <w:rsid w:val="00604EC5"/>
    <w:rsid w:val="0060518F"/>
    <w:rsid w:val="00605D98"/>
    <w:rsid w:val="00610865"/>
    <w:rsid w:val="006110AD"/>
    <w:rsid w:val="00613413"/>
    <w:rsid w:val="00613DCB"/>
    <w:rsid w:val="00614973"/>
    <w:rsid w:val="00615A76"/>
    <w:rsid w:val="00615B55"/>
    <w:rsid w:val="0061606F"/>
    <w:rsid w:val="00616B8D"/>
    <w:rsid w:val="00616EDA"/>
    <w:rsid w:val="00617ADF"/>
    <w:rsid w:val="00617D09"/>
    <w:rsid w:val="006201EE"/>
    <w:rsid w:val="00620A37"/>
    <w:rsid w:val="00620F0D"/>
    <w:rsid w:val="00620F79"/>
    <w:rsid w:val="00621F4B"/>
    <w:rsid w:val="0062206D"/>
    <w:rsid w:val="00622EE1"/>
    <w:rsid w:val="0062509E"/>
    <w:rsid w:val="006252A6"/>
    <w:rsid w:val="0062612D"/>
    <w:rsid w:val="00626D88"/>
    <w:rsid w:val="00627346"/>
    <w:rsid w:val="00627F2D"/>
    <w:rsid w:val="00627F67"/>
    <w:rsid w:val="00630980"/>
    <w:rsid w:val="00632A7A"/>
    <w:rsid w:val="00632FF0"/>
    <w:rsid w:val="0063319D"/>
    <w:rsid w:val="0063528E"/>
    <w:rsid w:val="00635819"/>
    <w:rsid w:val="00635F3D"/>
    <w:rsid w:val="00636A35"/>
    <w:rsid w:val="00636F7C"/>
    <w:rsid w:val="00637427"/>
    <w:rsid w:val="00640B16"/>
    <w:rsid w:val="0064311B"/>
    <w:rsid w:val="006434EE"/>
    <w:rsid w:val="0064388D"/>
    <w:rsid w:val="00643A1B"/>
    <w:rsid w:val="0064568B"/>
    <w:rsid w:val="00646133"/>
    <w:rsid w:val="006462E9"/>
    <w:rsid w:val="006467AA"/>
    <w:rsid w:val="00647271"/>
    <w:rsid w:val="006505FB"/>
    <w:rsid w:val="00653E14"/>
    <w:rsid w:val="006558B0"/>
    <w:rsid w:val="006561A7"/>
    <w:rsid w:val="00656306"/>
    <w:rsid w:val="00657B3A"/>
    <w:rsid w:val="006665F5"/>
    <w:rsid w:val="00666CA3"/>
    <w:rsid w:val="00670325"/>
    <w:rsid w:val="0067072F"/>
    <w:rsid w:val="00671BBD"/>
    <w:rsid w:val="00671C54"/>
    <w:rsid w:val="00673C7F"/>
    <w:rsid w:val="006743D2"/>
    <w:rsid w:val="00674B6A"/>
    <w:rsid w:val="0067569D"/>
    <w:rsid w:val="006779D5"/>
    <w:rsid w:val="00677EF2"/>
    <w:rsid w:val="006801A3"/>
    <w:rsid w:val="006801C4"/>
    <w:rsid w:val="00680614"/>
    <w:rsid w:val="00681A54"/>
    <w:rsid w:val="00684020"/>
    <w:rsid w:val="006848D1"/>
    <w:rsid w:val="0068490C"/>
    <w:rsid w:val="00685D73"/>
    <w:rsid w:val="0068604F"/>
    <w:rsid w:val="00686475"/>
    <w:rsid w:val="00686C24"/>
    <w:rsid w:val="006903D0"/>
    <w:rsid w:val="006926C7"/>
    <w:rsid w:val="00696921"/>
    <w:rsid w:val="00697B0B"/>
    <w:rsid w:val="006A05C6"/>
    <w:rsid w:val="006A066C"/>
    <w:rsid w:val="006A1065"/>
    <w:rsid w:val="006A33FC"/>
    <w:rsid w:val="006A692F"/>
    <w:rsid w:val="006A6E1D"/>
    <w:rsid w:val="006B0670"/>
    <w:rsid w:val="006B137C"/>
    <w:rsid w:val="006B172F"/>
    <w:rsid w:val="006B2883"/>
    <w:rsid w:val="006B3BEE"/>
    <w:rsid w:val="006B3C90"/>
    <w:rsid w:val="006B5642"/>
    <w:rsid w:val="006B6D01"/>
    <w:rsid w:val="006B7158"/>
    <w:rsid w:val="006C0C20"/>
    <w:rsid w:val="006C3573"/>
    <w:rsid w:val="006C4101"/>
    <w:rsid w:val="006C449A"/>
    <w:rsid w:val="006C4C66"/>
    <w:rsid w:val="006C506F"/>
    <w:rsid w:val="006C5312"/>
    <w:rsid w:val="006C6404"/>
    <w:rsid w:val="006C69A6"/>
    <w:rsid w:val="006C6AD2"/>
    <w:rsid w:val="006D0359"/>
    <w:rsid w:val="006D05FC"/>
    <w:rsid w:val="006D064E"/>
    <w:rsid w:val="006D2A12"/>
    <w:rsid w:val="006D38AF"/>
    <w:rsid w:val="006D50E6"/>
    <w:rsid w:val="006D663C"/>
    <w:rsid w:val="006E2C1B"/>
    <w:rsid w:val="006E3859"/>
    <w:rsid w:val="006E3D63"/>
    <w:rsid w:val="006E4011"/>
    <w:rsid w:val="006E51B0"/>
    <w:rsid w:val="006F1174"/>
    <w:rsid w:val="006F1DFB"/>
    <w:rsid w:val="006F26D2"/>
    <w:rsid w:val="006F2774"/>
    <w:rsid w:val="006F3E5E"/>
    <w:rsid w:val="006F4E06"/>
    <w:rsid w:val="006F5FBF"/>
    <w:rsid w:val="006F7AE2"/>
    <w:rsid w:val="00701055"/>
    <w:rsid w:val="007012FA"/>
    <w:rsid w:val="00701B56"/>
    <w:rsid w:val="00702735"/>
    <w:rsid w:val="0070371F"/>
    <w:rsid w:val="0070385E"/>
    <w:rsid w:val="00703D01"/>
    <w:rsid w:val="00703FEE"/>
    <w:rsid w:val="00704E07"/>
    <w:rsid w:val="0070540B"/>
    <w:rsid w:val="007061BC"/>
    <w:rsid w:val="007073A7"/>
    <w:rsid w:val="0070778F"/>
    <w:rsid w:val="00707972"/>
    <w:rsid w:val="00710935"/>
    <w:rsid w:val="00710FDA"/>
    <w:rsid w:val="00712A1A"/>
    <w:rsid w:val="00712E20"/>
    <w:rsid w:val="0071318B"/>
    <w:rsid w:val="00713546"/>
    <w:rsid w:val="00713FDD"/>
    <w:rsid w:val="00714477"/>
    <w:rsid w:val="007145DC"/>
    <w:rsid w:val="00714810"/>
    <w:rsid w:val="00714E4C"/>
    <w:rsid w:val="00716E17"/>
    <w:rsid w:val="0071749F"/>
    <w:rsid w:val="007177F9"/>
    <w:rsid w:val="00722EB2"/>
    <w:rsid w:val="00723A03"/>
    <w:rsid w:val="00724F61"/>
    <w:rsid w:val="00725189"/>
    <w:rsid w:val="007252E5"/>
    <w:rsid w:val="00725670"/>
    <w:rsid w:val="00726EF0"/>
    <w:rsid w:val="007276A6"/>
    <w:rsid w:val="00727DC6"/>
    <w:rsid w:val="00730E24"/>
    <w:rsid w:val="0073112D"/>
    <w:rsid w:val="007319C8"/>
    <w:rsid w:val="00732F80"/>
    <w:rsid w:val="00733D30"/>
    <w:rsid w:val="00734526"/>
    <w:rsid w:val="00735CF0"/>
    <w:rsid w:val="00736E7D"/>
    <w:rsid w:val="007379DF"/>
    <w:rsid w:val="00737A94"/>
    <w:rsid w:val="00741A2E"/>
    <w:rsid w:val="00741C59"/>
    <w:rsid w:val="007421C6"/>
    <w:rsid w:val="007432C6"/>
    <w:rsid w:val="007433A1"/>
    <w:rsid w:val="007437EE"/>
    <w:rsid w:val="0074387E"/>
    <w:rsid w:val="00743BA1"/>
    <w:rsid w:val="007457DA"/>
    <w:rsid w:val="00745CCD"/>
    <w:rsid w:val="00745F2F"/>
    <w:rsid w:val="00751086"/>
    <w:rsid w:val="0075270B"/>
    <w:rsid w:val="00753C49"/>
    <w:rsid w:val="00754514"/>
    <w:rsid w:val="00755749"/>
    <w:rsid w:val="00755A3D"/>
    <w:rsid w:val="00757F0A"/>
    <w:rsid w:val="00761054"/>
    <w:rsid w:val="00761405"/>
    <w:rsid w:val="0076154D"/>
    <w:rsid w:val="007615BC"/>
    <w:rsid w:val="0076178D"/>
    <w:rsid w:val="007618CE"/>
    <w:rsid w:val="00762214"/>
    <w:rsid w:val="007626C9"/>
    <w:rsid w:val="00762982"/>
    <w:rsid w:val="0076348C"/>
    <w:rsid w:val="00763FFE"/>
    <w:rsid w:val="007656D6"/>
    <w:rsid w:val="007660A2"/>
    <w:rsid w:val="00767780"/>
    <w:rsid w:val="0077034C"/>
    <w:rsid w:val="0077176F"/>
    <w:rsid w:val="00771868"/>
    <w:rsid w:val="0077214D"/>
    <w:rsid w:val="00773282"/>
    <w:rsid w:val="00773F99"/>
    <w:rsid w:val="007740F7"/>
    <w:rsid w:val="00774961"/>
    <w:rsid w:val="00775FCB"/>
    <w:rsid w:val="007764E2"/>
    <w:rsid w:val="007771C2"/>
    <w:rsid w:val="007772CE"/>
    <w:rsid w:val="00780652"/>
    <w:rsid w:val="0078092C"/>
    <w:rsid w:val="00780A76"/>
    <w:rsid w:val="00781528"/>
    <w:rsid w:val="00781D56"/>
    <w:rsid w:val="007859D7"/>
    <w:rsid w:val="00785ABF"/>
    <w:rsid w:val="007869A1"/>
    <w:rsid w:val="007871AB"/>
    <w:rsid w:val="00787CC5"/>
    <w:rsid w:val="00787E97"/>
    <w:rsid w:val="00790466"/>
    <w:rsid w:val="00792664"/>
    <w:rsid w:val="007943A4"/>
    <w:rsid w:val="00794CAC"/>
    <w:rsid w:val="00795E1E"/>
    <w:rsid w:val="0079667F"/>
    <w:rsid w:val="00796F1A"/>
    <w:rsid w:val="00797C85"/>
    <w:rsid w:val="007A0378"/>
    <w:rsid w:val="007A2B68"/>
    <w:rsid w:val="007A2C33"/>
    <w:rsid w:val="007A5C7A"/>
    <w:rsid w:val="007A63C3"/>
    <w:rsid w:val="007A6C2B"/>
    <w:rsid w:val="007B1CB8"/>
    <w:rsid w:val="007B20F6"/>
    <w:rsid w:val="007B34AF"/>
    <w:rsid w:val="007B4660"/>
    <w:rsid w:val="007B6E94"/>
    <w:rsid w:val="007B71DE"/>
    <w:rsid w:val="007C0C88"/>
    <w:rsid w:val="007C0E26"/>
    <w:rsid w:val="007C298D"/>
    <w:rsid w:val="007C3470"/>
    <w:rsid w:val="007C3C29"/>
    <w:rsid w:val="007C4325"/>
    <w:rsid w:val="007C4AFD"/>
    <w:rsid w:val="007C51E1"/>
    <w:rsid w:val="007C67C8"/>
    <w:rsid w:val="007D0B0A"/>
    <w:rsid w:val="007D0ED3"/>
    <w:rsid w:val="007D1E68"/>
    <w:rsid w:val="007D1EBB"/>
    <w:rsid w:val="007D337F"/>
    <w:rsid w:val="007D3966"/>
    <w:rsid w:val="007D3C39"/>
    <w:rsid w:val="007D538A"/>
    <w:rsid w:val="007D560C"/>
    <w:rsid w:val="007D57C3"/>
    <w:rsid w:val="007D5A7D"/>
    <w:rsid w:val="007D5CDC"/>
    <w:rsid w:val="007D650B"/>
    <w:rsid w:val="007E1150"/>
    <w:rsid w:val="007E28CD"/>
    <w:rsid w:val="007E2B86"/>
    <w:rsid w:val="007E3ADC"/>
    <w:rsid w:val="007E4380"/>
    <w:rsid w:val="007E474E"/>
    <w:rsid w:val="007E5A4A"/>
    <w:rsid w:val="007E5BD4"/>
    <w:rsid w:val="007E6431"/>
    <w:rsid w:val="007F019E"/>
    <w:rsid w:val="007F0DD2"/>
    <w:rsid w:val="007F29F4"/>
    <w:rsid w:val="007F33AA"/>
    <w:rsid w:val="007F49C6"/>
    <w:rsid w:val="007F4C23"/>
    <w:rsid w:val="007F5A87"/>
    <w:rsid w:val="007F61BC"/>
    <w:rsid w:val="007F6DEA"/>
    <w:rsid w:val="00802253"/>
    <w:rsid w:val="00803403"/>
    <w:rsid w:val="008042A6"/>
    <w:rsid w:val="008064D3"/>
    <w:rsid w:val="008105EC"/>
    <w:rsid w:val="008107DE"/>
    <w:rsid w:val="00811503"/>
    <w:rsid w:val="00812022"/>
    <w:rsid w:val="00816279"/>
    <w:rsid w:val="008163F4"/>
    <w:rsid w:val="0081740F"/>
    <w:rsid w:val="00820853"/>
    <w:rsid w:val="00820CEE"/>
    <w:rsid w:val="0082109B"/>
    <w:rsid w:val="00822C82"/>
    <w:rsid w:val="0082307C"/>
    <w:rsid w:val="00823B13"/>
    <w:rsid w:val="00825CBE"/>
    <w:rsid w:val="00827171"/>
    <w:rsid w:val="00827F2A"/>
    <w:rsid w:val="00831B32"/>
    <w:rsid w:val="00831CD5"/>
    <w:rsid w:val="00831E4F"/>
    <w:rsid w:val="008334FB"/>
    <w:rsid w:val="00834A2F"/>
    <w:rsid w:val="00834E2F"/>
    <w:rsid w:val="00834FE0"/>
    <w:rsid w:val="00836691"/>
    <w:rsid w:val="00836C95"/>
    <w:rsid w:val="0083760E"/>
    <w:rsid w:val="00837F41"/>
    <w:rsid w:val="00840568"/>
    <w:rsid w:val="0084391F"/>
    <w:rsid w:val="00843AAE"/>
    <w:rsid w:val="008440DD"/>
    <w:rsid w:val="00845674"/>
    <w:rsid w:val="00845D73"/>
    <w:rsid w:val="008466C0"/>
    <w:rsid w:val="008468B5"/>
    <w:rsid w:val="0084712C"/>
    <w:rsid w:val="0084742B"/>
    <w:rsid w:val="008474CA"/>
    <w:rsid w:val="008507DB"/>
    <w:rsid w:val="00851156"/>
    <w:rsid w:val="00851581"/>
    <w:rsid w:val="00851597"/>
    <w:rsid w:val="00852B45"/>
    <w:rsid w:val="00853044"/>
    <w:rsid w:val="0085324B"/>
    <w:rsid w:val="008537F2"/>
    <w:rsid w:val="008553C8"/>
    <w:rsid w:val="00855545"/>
    <w:rsid w:val="008557D1"/>
    <w:rsid w:val="008561E8"/>
    <w:rsid w:val="00856969"/>
    <w:rsid w:val="00860887"/>
    <w:rsid w:val="008624BF"/>
    <w:rsid w:val="008626F4"/>
    <w:rsid w:val="00862761"/>
    <w:rsid w:val="008627E3"/>
    <w:rsid w:val="00863271"/>
    <w:rsid w:val="00863612"/>
    <w:rsid w:val="00865645"/>
    <w:rsid w:val="00865AB1"/>
    <w:rsid w:val="00865C8D"/>
    <w:rsid w:val="0086721C"/>
    <w:rsid w:val="00867433"/>
    <w:rsid w:val="0087031D"/>
    <w:rsid w:val="0087079E"/>
    <w:rsid w:val="008710CA"/>
    <w:rsid w:val="008714FB"/>
    <w:rsid w:val="00874103"/>
    <w:rsid w:val="00875F5E"/>
    <w:rsid w:val="0087624D"/>
    <w:rsid w:val="008767DE"/>
    <w:rsid w:val="00877143"/>
    <w:rsid w:val="0087758E"/>
    <w:rsid w:val="0087791A"/>
    <w:rsid w:val="00880CB9"/>
    <w:rsid w:val="00880E71"/>
    <w:rsid w:val="00881C4D"/>
    <w:rsid w:val="008827C6"/>
    <w:rsid w:val="00882D92"/>
    <w:rsid w:val="008835DA"/>
    <w:rsid w:val="008839CA"/>
    <w:rsid w:val="00884A16"/>
    <w:rsid w:val="00885A92"/>
    <w:rsid w:val="00890B11"/>
    <w:rsid w:val="00890BE1"/>
    <w:rsid w:val="008917EC"/>
    <w:rsid w:val="00891AED"/>
    <w:rsid w:val="00891D3B"/>
    <w:rsid w:val="00891EE0"/>
    <w:rsid w:val="00892E41"/>
    <w:rsid w:val="0089388A"/>
    <w:rsid w:val="00893C82"/>
    <w:rsid w:val="008944AC"/>
    <w:rsid w:val="008947D5"/>
    <w:rsid w:val="008948C2"/>
    <w:rsid w:val="00894B84"/>
    <w:rsid w:val="008953B7"/>
    <w:rsid w:val="00895AD2"/>
    <w:rsid w:val="008A0568"/>
    <w:rsid w:val="008A09D7"/>
    <w:rsid w:val="008A1359"/>
    <w:rsid w:val="008A2E10"/>
    <w:rsid w:val="008A2ECD"/>
    <w:rsid w:val="008A47F1"/>
    <w:rsid w:val="008A4F44"/>
    <w:rsid w:val="008A516A"/>
    <w:rsid w:val="008A6113"/>
    <w:rsid w:val="008A72DA"/>
    <w:rsid w:val="008B0BB7"/>
    <w:rsid w:val="008B299B"/>
    <w:rsid w:val="008B2A08"/>
    <w:rsid w:val="008B4202"/>
    <w:rsid w:val="008B4B3F"/>
    <w:rsid w:val="008B4D5E"/>
    <w:rsid w:val="008B5618"/>
    <w:rsid w:val="008B5F91"/>
    <w:rsid w:val="008B65B7"/>
    <w:rsid w:val="008B71AB"/>
    <w:rsid w:val="008B79D0"/>
    <w:rsid w:val="008C1254"/>
    <w:rsid w:val="008C33FE"/>
    <w:rsid w:val="008C3632"/>
    <w:rsid w:val="008C59BA"/>
    <w:rsid w:val="008C5CDA"/>
    <w:rsid w:val="008C6764"/>
    <w:rsid w:val="008C6B76"/>
    <w:rsid w:val="008C70AD"/>
    <w:rsid w:val="008C7C48"/>
    <w:rsid w:val="008D0AC9"/>
    <w:rsid w:val="008D192A"/>
    <w:rsid w:val="008D1BB5"/>
    <w:rsid w:val="008D1EB2"/>
    <w:rsid w:val="008D37C3"/>
    <w:rsid w:val="008D39E8"/>
    <w:rsid w:val="008D5024"/>
    <w:rsid w:val="008D57A6"/>
    <w:rsid w:val="008D6E53"/>
    <w:rsid w:val="008D6ED1"/>
    <w:rsid w:val="008D72EF"/>
    <w:rsid w:val="008D77A8"/>
    <w:rsid w:val="008D7BA5"/>
    <w:rsid w:val="008E04F0"/>
    <w:rsid w:val="008E0D23"/>
    <w:rsid w:val="008E0D77"/>
    <w:rsid w:val="008E141A"/>
    <w:rsid w:val="008E2C64"/>
    <w:rsid w:val="008E2F7E"/>
    <w:rsid w:val="008E38B9"/>
    <w:rsid w:val="008E3C85"/>
    <w:rsid w:val="008E3CB9"/>
    <w:rsid w:val="008E65C2"/>
    <w:rsid w:val="008F2369"/>
    <w:rsid w:val="008F27A5"/>
    <w:rsid w:val="008F2F56"/>
    <w:rsid w:val="008F3F6F"/>
    <w:rsid w:val="008F435D"/>
    <w:rsid w:val="008F4929"/>
    <w:rsid w:val="008F4BCB"/>
    <w:rsid w:val="008F4E93"/>
    <w:rsid w:val="008F648E"/>
    <w:rsid w:val="008F6D40"/>
    <w:rsid w:val="009006C2"/>
    <w:rsid w:val="009019FC"/>
    <w:rsid w:val="00901FD8"/>
    <w:rsid w:val="00902171"/>
    <w:rsid w:val="009042FB"/>
    <w:rsid w:val="00904F75"/>
    <w:rsid w:val="009052BD"/>
    <w:rsid w:val="009054B1"/>
    <w:rsid w:val="00911908"/>
    <w:rsid w:val="00915551"/>
    <w:rsid w:val="009177E3"/>
    <w:rsid w:val="00920A1C"/>
    <w:rsid w:val="00920AD9"/>
    <w:rsid w:val="009214F2"/>
    <w:rsid w:val="0092222D"/>
    <w:rsid w:val="009230FB"/>
    <w:rsid w:val="00924686"/>
    <w:rsid w:val="00924769"/>
    <w:rsid w:val="00926EF5"/>
    <w:rsid w:val="00926EFD"/>
    <w:rsid w:val="00927AAC"/>
    <w:rsid w:val="00931C05"/>
    <w:rsid w:val="0093231D"/>
    <w:rsid w:val="00933124"/>
    <w:rsid w:val="0093424A"/>
    <w:rsid w:val="00935469"/>
    <w:rsid w:val="009355BB"/>
    <w:rsid w:val="00936185"/>
    <w:rsid w:val="00936CAF"/>
    <w:rsid w:val="009372D5"/>
    <w:rsid w:val="0093739F"/>
    <w:rsid w:val="0093765A"/>
    <w:rsid w:val="00940E7D"/>
    <w:rsid w:val="00942480"/>
    <w:rsid w:val="00943434"/>
    <w:rsid w:val="00944BE9"/>
    <w:rsid w:val="00944F52"/>
    <w:rsid w:val="00946E05"/>
    <w:rsid w:val="00946F93"/>
    <w:rsid w:val="00947251"/>
    <w:rsid w:val="00950655"/>
    <w:rsid w:val="0095090B"/>
    <w:rsid w:val="0095127D"/>
    <w:rsid w:val="009512CC"/>
    <w:rsid w:val="009528FC"/>
    <w:rsid w:val="00954577"/>
    <w:rsid w:val="0095646E"/>
    <w:rsid w:val="009565DA"/>
    <w:rsid w:val="009568AB"/>
    <w:rsid w:val="00956E30"/>
    <w:rsid w:val="00957D70"/>
    <w:rsid w:val="009605F2"/>
    <w:rsid w:val="00960A00"/>
    <w:rsid w:val="009615A8"/>
    <w:rsid w:val="009621DE"/>
    <w:rsid w:val="00962E15"/>
    <w:rsid w:val="00962E43"/>
    <w:rsid w:val="00963389"/>
    <w:rsid w:val="0096385D"/>
    <w:rsid w:val="00963D19"/>
    <w:rsid w:val="0096598A"/>
    <w:rsid w:val="0096611D"/>
    <w:rsid w:val="00966A2E"/>
    <w:rsid w:val="009670DA"/>
    <w:rsid w:val="0096768F"/>
    <w:rsid w:val="00967EC2"/>
    <w:rsid w:val="00971BF9"/>
    <w:rsid w:val="00971E12"/>
    <w:rsid w:val="00971F58"/>
    <w:rsid w:val="0097205C"/>
    <w:rsid w:val="009730F8"/>
    <w:rsid w:val="00974CB0"/>
    <w:rsid w:val="00974D2C"/>
    <w:rsid w:val="00975235"/>
    <w:rsid w:val="00975F4D"/>
    <w:rsid w:val="00976D77"/>
    <w:rsid w:val="009774B7"/>
    <w:rsid w:val="00981C1F"/>
    <w:rsid w:val="00981FBE"/>
    <w:rsid w:val="00983AE6"/>
    <w:rsid w:val="009840DD"/>
    <w:rsid w:val="0098444E"/>
    <w:rsid w:val="00984E92"/>
    <w:rsid w:val="00985D27"/>
    <w:rsid w:val="00986F2C"/>
    <w:rsid w:val="009875B8"/>
    <w:rsid w:val="00987F84"/>
    <w:rsid w:val="00990EF8"/>
    <w:rsid w:val="00991DA7"/>
    <w:rsid w:val="00995B39"/>
    <w:rsid w:val="00997792"/>
    <w:rsid w:val="009A0407"/>
    <w:rsid w:val="009A13B1"/>
    <w:rsid w:val="009A149D"/>
    <w:rsid w:val="009A16AA"/>
    <w:rsid w:val="009A1E4D"/>
    <w:rsid w:val="009A371F"/>
    <w:rsid w:val="009A5D9E"/>
    <w:rsid w:val="009A6C9E"/>
    <w:rsid w:val="009A7BA1"/>
    <w:rsid w:val="009B0178"/>
    <w:rsid w:val="009B2ADD"/>
    <w:rsid w:val="009B2D9D"/>
    <w:rsid w:val="009B43F6"/>
    <w:rsid w:val="009B4929"/>
    <w:rsid w:val="009B6383"/>
    <w:rsid w:val="009B76B1"/>
    <w:rsid w:val="009C1464"/>
    <w:rsid w:val="009C178A"/>
    <w:rsid w:val="009C30B2"/>
    <w:rsid w:val="009C482C"/>
    <w:rsid w:val="009C496C"/>
    <w:rsid w:val="009C6D71"/>
    <w:rsid w:val="009C76C3"/>
    <w:rsid w:val="009C7CF0"/>
    <w:rsid w:val="009D0475"/>
    <w:rsid w:val="009D0AA6"/>
    <w:rsid w:val="009D0D7B"/>
    <w:rsid w:val="009D10FE"/>
    <w:rsid w:val="009D1D22"/>
    <w:rsid w:val="009D4022"/>
    <w:rsid w:val="009D614F"/>
    <w:rsid w:val="009D7612"/>
    <w:rsid w:val="009E01F9"/>
    <w:rsid w:val="009E60DA"/>
    <w:rsid w:val="009E7D27"/>
    <w:rsid w:val="009F0C23"/>
    <w:rsid w:val="009F2DDE"/>
    <w:rsid w:val="009F30F3"/>
    <w:rsid w:val="009F3174"/>
    <w:rsid w:val="009F31AB"/>
    <w:rsid w:val="009F5046"/>
    <w:rsid w:val="009F5657"/>
    <w:rsid w:val="00A00001"/>
    <w:rsid w:val="00A013CD"/>
    <w:rsid w:val="00A022DC"/>
    <w:rsid w:val="00A02524"/>
    <w:rsid w:val="00A02BD8"/>
    <w:rsid w:val="00A03032"/>
    <w:rsid w:val="00A03D72"/>
    <w:rsid w:val="00A0435F"/>
    <w:rsid w:val="00A044FA"/>
    <w:rsid w:val="00A053CC"/>
    <w:rsid w:val="00A053E6"/>
    <w:rsid w:val="00A05765"/>
    <w:rsid w:val="00A0677F"/>
    <w:rsid w:val="00A07272"/>
    <w:rsid w:val="00A11692"/>
    <w:rsid w:val="00A125B7"/>
    <w:rsid w:val="00A140EC"/>
    <w:rsid w:val="00A15E97"/>
    <w:rsid w:val="00A1696B"/>
    <w:rsid w:val="00A16A70"/>
    <w:rsid w:val="00A17C21"/>
    <w:rsid w:val="00A17CB5"/>
    <w:rsid w:val="00A23E51"/>
    <w:rsid w:val="00A256FF"/>
    <w:rsid w:val="00A274E7"/>
    <w:rsid w:val="00A32190"/>
    <w:rsid w:val="00A338AE"/>
    <w:rsid w:val="00A33D4B"/>
    <w:rsid w:val="00A41D67"/>
    <w:rsid w:val="00A41FB7"/>
    <w:rsid w:val="00A424C6"/>
    <w:rsid w:val="00A42D58"/>
    <w:rsid w:val="00A438A2"/>
    <w:rsid w:val="00A44B60"/>
    <w:rsid w:val="00A452A7"/>
    <w:rsid w:val="00A4533B"/>
    <w:rsid w:val="00A4536A"/>
    <w:rsid w:val="00A4652C"/>
    <w:rsid w:val="00A475BB"/>
    <w:rsid w:val="00A47C8A"/>
    <w:rsid w:val="00A507FF"/>
    <w:rsid w:val="00A51157"/>
    <w:rsid w:val="00A51254"/>
    <w:rsid w:val="00A51D0A"/>
    <w:rsid w:val="00A52F45"/>
    <w:rsid w:val="00A52FF7"/>
    <w:rsid w:val="00A53660"/>
    <w:rsid w:val="00A53867"/>
    <w:rsid w:val="00A55D23"/>
    <w:rsid w:val="00A55E92"/>
    <w:rsid w:val="00A5626D"/>
    <w:rsid w:val="00A5670B"/>
    <w:rsid w:val="00A57572"/>
    <w:rsid w:val="00A57FCB"/>
    <w:rsid w:val="00A628D6"/>
    <w:rsid w:val="00A62F95"/>
    <w:rsid w:val="00A635AD"/>
    <w:rsid w:val="00A651C0"/>
    <w:rsid w:val="00A67FE4"/>
    <w:rsid w:val="00A707AB"/>
    <w:rsid w:val="00A72C7B"/>
    <w:rsid w:val="00A731D0"/>
    <w:rsid w:val="00A73383"/>
    <w:rsid w:val="00A75194"/>
    <w:rsid w:val="00A75726"/>
    <w:rsid w:val="00A76DBB"/>
    <w:rsid w:val="00A80C6C"/>
    <w:rsid w:val="00A80FE0"/>
    <w:rsid w:val="00A81CBA"/>
    <w:rsid w:val="00A82D96"/>
    <w:rsid w:val="00A84EE2"/>
    <w:rsid w:val="00A8506A"/>
    <w:rsid w:val="00A85126"/>
    <w:rsid w:val="00A853E5"/>
    <w:rsid w:val="00A8582B"/>
    <w:rsid w:val="00A86231"/>
    <w:rsid w:val="00A86A96"/>
    <w:rsid w:val="00A86D3A"/>
    <w:rsid w:val="00A87F5E"/>
    <w:rsid w:val="00A904CC"/>
    <w:rsid w:val="00A9104C"/>
    <w:rsid w:val="00A914BB"/>
    <w:rsid w:val="00A9337B"/>
    <w:rsid w:val="00A941D2"/>
    <w:rsid w:val="00A9513B"/>
    <w:rsid w:val="00A95CE9"/>
    <w:rsid w:val="00A97E6B"/>
    <w:rsid w:val="00A97F81"/>
    <w:rsid w:val="00AA0718"/>
    <w:rsid w:val="00AA12E3"/>
    <w:rsid w:val="00AA152C"/>
    <w:rsid w:val="00AA2D71"/>
    <w:rsid w:val="00AA4D46"/>
    <w:rsid w:val="00AA53F1"/>
    <w:rsid w:val="00AA57FC"/>
    <w:rsid w:val="00AA5B16"/>
    <w:rsid w:val="00AA64D6"/>
    <w:rsid w:val="00AA68E6"/>
    <w:rsid w:val="00AA69DF"/>
    <w:rsid w:val="00AA6E23"/>
    <w:rsid w:val="00AB1269"/>
    <w:rsid w:val="00AB1AD6"/>
    <w:rsid w:val="00AB36C8"/>
    <w:rsid w:val="00AB38A2"/>
    <w:rsid w:val="00AB3DFF"/>
    <w:rsid w:val="00AB4245"/>
    <w:rsid w:val="00AB441F"/>
    <w:rsid w:val="00AB4738"/>
    <w:rsid w:val="00AB4BAA"/>
    <w:rsid w:val="00AB50B1"/>
    <w:rsid w:val="00AB520F"/>
    <w:rsid w:val="00AB53BD"/>
    <w:rsid w:val="00AB5495"/>
    <w:rsid w:val="00AB583D"/>
    <w:rsid w:val="00AB658C"/>
    <w:rsid w:val="00AB69A3"/>
    <w:rsid w:val="00AB722E"/>
    <w:rsid w:val="00AC0464"/>
    <w:rsid w:val="00AC0681"/>
    <w:rsid w:val="00AC1442"/>
    <w:rsid w:val="00AC1583"/>
    <w:rsid w:val="00AC1584"/>
    <w:rsid w:val="00AC2BD8"/>
    <w:rsid w:val="00AC3251"/>
    <w:rsid w:val="00AC6AF3"/>
    <w:rsid w:val="00AC7686"/>
    <w:rsid w:val="00AC7A44"/>
    <w:rsid w:val="00AC7BD9"/>
    <w:rsid w:val="00AC7D20"/>
    <w:rsid w:val="00AD00D6"/>
    <w:rsid w:val="00AD07D7"/>
    <w:rsid w:val="00AD1049"/>
    <w:rsid w:val="00AD114B"/>
    <w:rsid w:val="00AD1629"/>
    <w:rsid w:val="00AD1736"/>
    <w:rsid w:val="00AD1A8C"/>
    <w:rsid w:val="00AD3053"/>
    <w:rsid w:val="00AD3254"/>
    <w:rsid w:val="00AD3541"/>
    <w:rsid w:val="00AD5BD3"/>
    <w:rsid w:val="00AD6E11"/>
    <w:rsid w:val="00AD7307"/>
    <w:rsid w:val="00AD7828"/>
    <w:rsid w:val="00AE1251"/>
    <w:rsid w:val="00AE1D2A"/>
    <w:rsid w:val="00AE27FC"/>
    <w:rsid w:val="00AE37E2"/>
    <w:rsid w:val="00AE4210"/>
    <w:rsid w:val="00AF07D4"/>
    <w:rsid w:val="00AF19D0"/>
    <w:rsid w:val="00AF33E4"/>
    <w:rsid w:val="00AF4C8E"/>
    <w:rsid w:val="00AF5D46"/>
    <w:rsid w:val="00AF60B2"/>
    <w:rsid w:val="00AF6997"/>
    <w:rsid w:val="00AF6E37"/>
    <w:rsid w:val="00AF6E75"/>
    <w:rsid w:val="00AF7152"/>
    <w:rsid w:val="00AF7CEB"/>
    <w:rsid w:val="00B00341"/>
    <w:rsid w:val="00B00C30"/>
    <w:rsid w:val="00B01766"/>
    <w:rsid w:val="00B021CE"/>
    <w:rsid w:val="00B025EA"/>
    <w:rsid w:val="00B02854"/>
    <w:rsid w:val="00B02BBD"/>
    <w:rsid w:val="00B03FBB"/>
    <w:rsid w:val="00B05BEF"/>
    <w:rsid w:val="00B06F41"/>
    <w:rsid w:val="00B07990"/>
    <w:rsid w:val="00B1195B"/>
    <w:rsid w:val="00B119A2"/>
    <w:rsid w:val="00B126DC"/>
    <w:rsid w:val="00B12B34"/>
    <w:rsid w:val="00B13C09"/>
    <w:rsid w:val="00B164B7"/>
    <w:rsid w:val="00B168C5"/>
    <w:rsid w:val="00B170C4"/>
    <w:rsid w:val="00B172E3"/>
    <w:rsid w:val="00B17636"/>
    <w:rsid w:val="00B17822"/>
    <w:rsid w:val="00B22162"/>
    <w:rsid w:val="00B22AA1"/>
    <w:rsid w:val="00B23045"/>
    <w:rsid w:val="00B2356B"/>
    <w:rsid w:val="00B25212"/>
    <w:rsid w:val="00B263C6"/>
    <w:rsid w:val="00B26A2F"/>
    <w:rsid w:val="00B26E6E"/>
    <w:rsid w:val="00B2741D"/>
    <w:rsid w:val="00B27442"/>
    <w:rsid w:val="00B30AC5"/>
    <w:rsid w:val="00B30B0E"/>
    <w:rsid w:val="00B31462"/>
    <w:rsid w:val="00B31C27"/>
    <w:rsid w:val="00B31D75"/>
    <w:rsid w:val="00B32466"/>
    <w:rsid w:val="00B32983"/>
    <w:rsid w:val="00B3471A"/>
    <w:rsid w:val="00B34D9A"/>
    <w:rsid w:val="00B34ED8"/>
    <w:rsid w:val="00B35EC0"/>
    <w:rsid w:val="00B40524"/>
    <w:rsid w:val="00B40882"/>
    <w:rsid w:val="00B41466"/>
    <w:rsid w:val="00B41A80"/>
    <w:rsid w:val="00B41F51"/>
    <w:rsid w:val="00B42515"/>
    <w:rsid w:val="00B42A0F"/>
    <w:rsid w:val="00B43CDB"/>
    <w:rsid w:val="00B445BD"/>
    <w:rsid w:val="00B45C88"/>
    <w:rsid w:val="00B45F39"/>
    <w:rsid w:val="00B47A17"/>
    <w:rsid w:val="00B47A26"/>
    <w:rsid w:val="00B5046E"/>
    <w:rsid w:val="00B507DF"/>
    <w:rsid w:val="00B50B01"/>
    <w:rsid w:val="00B51540"/>
    <w:rsid w:val="00B51543"/>
    <w:rsid w:val="00B528A6"/>
    <w:rsid w:val="00B54391"/>
    <w:rsid w:val="00B569A9"/>
    <w:rsid w:val="00B56A6F"/>
    <w:rsid w:val="00B57877"/>
    <w:rsid w:val="00B57F2A"/>
    <w:rsid w:val="00B603AD"/>
    <w:rsid w:val="00B60862"/>
    <w:rsid w:val="00B62E95"/>
    <w:rsid w:val="00B63119"/>
    <w:rsid w:val="00B63AF5"/>
    <w:rsid w:val="00B64450"/>
    <w:rsid w:val="00B64BE5"/>
    <w:rsid w:val="00B65599"/>
    <w:rsid w:val="00B704F9"/>
    <w:rsid w:val="00B70BBC"/>
    <w:rsid w:val="00B735CB"/>
    <w:rsid w:val="00B73CA5"/>
    <w:rsid w:val="00B73CF9"/>
    <w:rsid w:val="00B741A5"/>
    <w:rsid w:val="00B74202"/>
    <w:rsid w:val="00B7498B"/>
    <w:rsid w:val="00B7525C"/>
    <w:rsid w:val="00B75864"/>
    <w:rsid w:val="00B76BED"/>
    <w:rsid w:val="00B770C3"/>
    <w:rsid w:val="00B81ED6"/>
    <w:rsid w:val="00B8279B"/>
    <w:rsid w:val="00B84C35"/>
    <w:rsid w:val="00B84F6A"/>
    <w:rsid w:val="00B863CD"/>
    <w:rsid w:val="00B867D1"/>
    <w:rsid w:val="00B87B66"/>
    <w:rsid w:val="00B90128"/>
    <w:rsid w:val="00B9161B"/>
    <w:rsid w:val="00B91DD5"/>
    <w:rsid w:val="00B92CCD"/>
    <w:rsid w:val="00B931EF"/>
    <w:rsid w:val="00B93406"/>
    <w:rsid w:val="00B9442E"/>
    <w:rsid w:val="00B95638"/>
    <w:rsid w:val="00B95B8D"/>
    <w:rsid w:val="00B96674"/>
    <w:rsid w:val="00B97B8C"/>
    <w:rsid w:val="00BA0A64"/>
    <w:rsid w:val="00BA2224"/>
    <w:rsid w:val="00BA4BFC"/>
    <w:rsid w:val="00BA5AA6"/>
    <w:rsid w:val="00BA5C3C"/>
    <w:rsid w:val="00BA6E18"/>
    <w:rsid w:val="00BB1707"/>
    <w:rsid w:val="00BB20ED"/>
    <w:rsid w:val="00BB2B2A"/>
    <w:rsid w:val="00BB338B"/>
    <w:rsid w:val="00BB40E0"/>
    <w:rsid w:val="00BB53C3"/>
    <w:rsid w:val="00BB5566"/>
    <w:rsid w:val="00BB5DDD"/>
    <w:rsid w:val="00BB79A2"/>
    <w:rsid w:val="00BC1645"/>
    <w:rsid w:val="00BC2DDB"/>
    <w:rsid w:val="00BC4770"/>
    <w:rsid w:val="00BC4BED"/>
    <w:rsid w:val="00BC4DB8"/>
    <w:rsid w:val="00BC551C"/>
    <w:rsid w:val="00BC5621"/>
    <w:rsid w:val="00BC6770"/>
    <w:rsid w:val="00BC7E84"/>
    <w:rsid w:val="00BD0B39"/>
    <w:rsid w:val="00BD0F2C"/>
    <w:rsid w:val="00BD11F2"/>
    <w:rsid w:val="00BD13CB"/>
    <w:rsid w:val="00BD4030"/>
    <w:rsid w:val="00BD4F4F"/>
    <w:rsid w:val="00BD639B"/>
    <w:rsid w:val="00BE0021"/>
    <w:rsid w:val="00BE0689"/>
    <w:rsid w:val="00BE219C"/>
    <w:rsid w:val="00BE2C49"/>
    <w:rsid w:val="00BE3A31"/>
    <w:rsid w:val="00BE3D57"/>
    <w:rsid w:val="00BE54B4"/>
    <w:rsid w:val="00BE5779"/>
    <w:rsid w:val="00BE7A42"/>
    <w:rsid w:val="00BF0128"/>
    <w:rsid w:val="00BF0E5F"/>
    <w:rsid w:val="00BF128E"/>
    <w:rsid w:val="00BF150B"/>
    <w:rsid w:val="00BF1E83"/>
    <w:rsid w:val="00BF2446"/>
    <w:rsid w:val="00BF25F1"/>
    <w:rsid w:val="00BF2758"/>
    <w:rsid w:val="00BF2F65"/>
    <w:rsid w:val="00BF3822"/>
    <w:rsid w:val="00BF4DAC"/>
    <w:rsid w:val="00BF516E"/>
    <w:rsid w:val="00BF6E42"/>
    <w:rsid w:val="00BF6E96"/>
    <w:rsid w:val="00BF7AD1"/>
    <w:rsid w:val="00C00904"/>
    <w:rsid w:val="00C0150A"/>
    <w:rsid w:val="00C01D8E"/>
    <w:rsid w:val="00C02F24"/>
    <w:rsid w:val="00C04430"/>
    <w:rsid w:val="00C04F46"/>
    <w:rsid w:val="00C0605C"/>
    <w:rsid w:val="00C0665B"/>
    <w:rsid w:val="00C0706B"/>
    <w:rsid w:val="00C078C1"/>
    <w:rsid w:val="00C103A0"/>
    <w:rsid w:val="00C116A4"/>
    <w:rsid w:val="00C12625"/>
    <w:rsid w:val="00C12643"/>
    <w:rsid w:val="00C12F26"/>
    <w:rsid w:val="00C13A38"/>
    <w:rsid w:val="00C14410"/>
    <w:rsid w:val="00C148FE"/>
    <w:rsid w:val="00C15295"/>
    <w:rsid w:val="00C16E28"/>
    <w:rsid w:val="00C17B16"/>
    <w:rsid w:val="00C17ED6"/>
    <w:rsid w:val="00C2290B"/>
    <w:rsid w:val="00C23056"/>
    <w:rsid w:val="00C23C55"/>
    <w:rsid w:val="00C23CC8"/>
    <w:rsid w:val="00C23D89"/>
    <w:rsid w:val="00C24565"/>
    <w:rsid w:val="00C246D0"/>
    <w:rsid w:val="00C26B31"/>
    <w:rsid w:val="00C270FD"/>
    <w:rsid w:val="00C31765"/>
    <w:rsid w:val="00C31F3C"/>
    <w:rsid w:val="00C32D71"/>
    <w:rsid w:val="00C36AF3"/>
    <w:rsid w:val="00C36E16"/>
    <w:rsid w:val="00C3713B"/>
    <w:rsid w:val="00C37AD8"/>
    <w:rsid w:val="00C4079B"/>
    <w:rsid w:val="00C4160C"/>
    <w:rsid w:val="00C42203"/>
    <w:rsid w:val="00C424AE"/>
    <w:rsid w:val="00C4281B"/>
    <w:rsid w:val="00C42A14"/>
    <w:rsid w:val="00C430B7"/>
    <w:rsid w:val="00C45B74"/>
    <w:rsid w:val="00C46110"/>
    <w:rsid w:val="00C475CF"/>
    <w:rsid w:val="00C4778A"/>
    <w:rsid w:val="00C504A1"/>
    <w:rsid w:val="00C51183"/>
    <w:rsid w:val="00C51DB1"/>
    <w:rsid w:val="00C52A5A"/>
    <w:rsid w:val="00C52C58"/>
    <w:rsid w:val="00C53750"/>
    <w:rsid w:val="00C546A9"/>
    <w:rsid w:val="00C54BE1"/>
    <w:rsid w:val="00C556A9"/>
    <w:rsid w:val="00C55BB3"/>
    <w:rsid w:val="00C56291"/>
    <w:rsid w:val="00C56D03"/>
    <w:rsid w:val="00C573F4"/>
    <w:rsid w:val="00C5791B"/>
    <w:rsid w:val="00C607A4"/>
    <w:rsid w:val="00C60C22"/>
    <w:rsid w:val="00C61045"/>
    <w:rsid w:val="00C610FF"/>
    <w:rsid w:val="00C61ACC"/>
    <w:rsid w:val="00C61F6D"/>
    <w:rsid w:val="00C626D7"/>
    <w:rsid w:val="00C651CF"/>
    <w:rsid w:val="00C658A6"/>
    <w:rsid w:val="00C65D52"/>
    <w:rsid w:val="00C671B8"/>
    <w:rsid w:val="00C71419"/>
    <w:rsid w:val="00C721D0"/>
    <w:rsid w:val="00C737F4"/>
    <w:rsid w:val="00C73F0D"/>
    <w:rsid w:val="00C7450E"/>
    <w:rsid w:val="00C8115A"/>
    <w:rsid w:val="00C82457"/>
    <w:rsid w:val="00C825F1"/>
    <w:rsid w:val="00C82D5F"/>
    <w:rsid w:val="00C83F1C"/>
    <w:rsid w:val="00C84288"/>
    <w:rsid w:val="00C85233"/>
    <w:rsid w:val="00C86BD5"/>
    <w:rsid w:val="00C86BD7"/>
    <w:rsid w:val="00C874C7"/>
    <w:rsid w:val="00C87706"/>
    <w:rsid w:val="00C9091F"/>
    <w:rsid w:val="00C90EFA"/>
    <w:rsid w:val="00C913B8"/>
    <w:rsid w:val="00C91918"/>
    <w:rsid w:val="00C921EA"/>
    <w:rsid w:val="00C923DD"/>
    <w:rsid w:val="00C9278E"/>
    <w:rsid w:val="00C9280B"/>
    <w:rsid w:val="00C92818"/>
    <w:rsid w:val="00C92917"/>
    <w:rsid w:val="00C939A8"/>
    <w:rsid w:val="00C9457D"/>
    <w:rsid w:val="00C94EEF"/>
    <w:rsid w:val="00C96EA1"/>
    <w:rsid w:val="00C97A19"/>
    <w:rsid w:val="00C97C97"/>
    <w:rsid w:val="00C97DF0"/>
    <w:rsid w:val="00CA1833"/>
    <w:rsid w:val="00CA1D05"/>
    <w:rsid w:val="00CA1D5C"/>
    <w:rsid w:val="00CA2DAB"/>
    <w:rsid w:val="00CA374A"/>
    <w:rsid w:val="00CA3C89"/>
    <w:rsid w:val="00CA4AF6"/>
    <w:rsid w:val="00CA56BE"/>
    <w:rsid w:val="00CA5FCE"/>
    <w:rsid w:val="00CA7B23"/>
    <w:rsid w:val="00CB0790"/>
    <w:rsid w:val="00CB0F8B"/>
    <w:rsid w:val="00CB16FE"/>
    <w:rsid w:val="00CB1A1A"/>
    <w:rsid w:val="00CB2177"/>
    <w:rsid w:val="00CB2495"/>
    <w:rsid w:val="00CB303D"/>
    <w:rsid w:val="00CB3644"/>
    <w:rsid w:val="00CB3BD6"/>
    <w:rsid w:val="00CB4C00"/>
    <w:rsid w:val="00CB5C07"/>
    <w:rsid w:val="00CB5CAC"/>
    <w:rsid w:val="00CB666E"/>
    <w:rsid w:val="00CB6BED"/>
    <w:rsid w:val="00CB6C2B"/>
    <w:rsid w:val="00CC041D"/>
    <w:rsid w:val="00CC1361"/>
    <w:rsid w:val="00CC21A5"/>
    <w:rsid w:val="00CC3E0C"/>
    <w:rsid w:val="00CC5541"/>
    <w:rsid w:val="00CC670A"/>
    <w:rsid w:val="00CC67CF"/>
    <w:rsid w:val="00CC6E79"/>
    <w:rsid w:val="00CC76BB"/>
    <w:rsid w:val="00CD01F9"/>
    <w:rsid w:val="00CD1D5F"/>
    <w:rsid w:val="00CD24E5"/>
    <w:rsid w:val="00CD26CB"/>
    <w:rsid w:val="00CD56B0"/>
    <w:rsid w:val="00CD5CF4"/>
    <w:rsid w:val="00CD61F1"/>
    <w:rsid w:val="00CD6717"/>
    <w:rsid w:val="00CD7B0C"/>
    <w:rsid w:val="00CE0091"/>
    <w:rsid w:val="00CE10BE"/>
    <w:rsid w:val="00CE1396"/>
    <w:rsid w:val="00CE1C7A"/>
    <w:rsid w:val="00CE2999"/>
    <w:rsid w:val="00CE3A83"/>
    <w:rsid w:val="00CE3D42"/>
    <w:rsid w:val="00CE44F5"/>
    <w:rsid w:val="00CE4E1C"/>
    <w:rsid w:val="00CE5327"/>
    <w:rsid w:val="00CE573F"/>
    <w:rsid w:val="00CE5824"/>
    <w:rsid w:val="00CE652B"/>
    <w:rsid w:val="00CF0285"/>
    <w:rsid w:val="00CF21FA"/>
    <w:rsid w:val="00CF3570"/>
    <w:rsid w:val="00CF4652"/>
    <w:rsid w:val="00CF549C"/>
    <w:rsid w:val="00CF6E39"/>
    <w:rsid w:val="00D007D0"/>
    <w:rsid w:val="00D00D43"/>
    <w:rsid w:val="00D01B17"/>
    <w:rsid w:val="00D01E72"/>
    <w:rsid w:val="00D02DE0"/>
    <w:rsid w:val="00D0359B"/>
    <w:rsid w:val="00D0465F"/>
    <w:rsid w:val="00D0568C"/>
    <w:rsid w:val="00D10F28"/>
    <w:rsid w:val="00D11868"/>
    <w:rsid w:val="00D11A30"/>
    <w:rsid w:val="00D15E35"/>
    <w:rsid w:val="00D165A1"/>
    <w:rsid w:val="00D16F64"/>
    <w:rsid w:val="00D2045A"/>
    <w:rsid w:val="00D21D2D"/>
    <w:rsid w:val="00D21FBF"/>
    <w:rsid w:val="00D250A1"/>
    <w:rsid w:val="00D2529A"/>
    <w:rsid w:val="00D256CB"/>
    <w:rsid w:val="00D26AF6"/>
    <w:rsid w:val="00D2743F"/>
    <w:rsid w:val="00D3027B"/>
    <w:rsid w:val="00D306C8"/>
    <w:rsid w:val="00D3091A"/>
    <w:rsid w:val="00D30FC6"/>
    <w:rsid w:val="00D3166F"/>
    <w:rsid w:val="00D34949"/>
    <w:rsid w:val="00D35083"/>
    <w:rsid w:val="00D35B96"/>
    <w:rsid w:val="00D36A45"/>
    <w:rsid w:val="00D3735C"/>
    <w:rsid w:val="00D37BEF"/>
    <w:rsid w:val="00D416E7"/>
    <w:rsid w:val="00D41DC2"/>
    <w:rsid w:val="00D42E72"/>
    <w:rsid w:val="00D433DC"/>
    <w:rsid w:val="00D43CC7"/>
    <w:rsid w:val="00D43DCB"/>
    <w:rsid w:val="00D44159"/>
    <w:rsid w:val="00D44331"/>
    <w:rsid w:val="00D4446D"/>
    <w:rsid w:val="00D44CAE"/>
    <w:rsid w:val="00D44E0A"/>
    <w:rsid w:val="00D4631C"/>
    <w:rsid w:val="00D46C7D"/>
    <w:rsid w:val="00D476B2"/>
    <w:rsid w:val="00D503F0"/>
    <w:rsid w:val="00D50E79"/>
    <w:rsid w:val="00D5181C"/>
    <w:rsid w:val="00D53198"/>
    <w:rsid w:val="00D55AA2"/>
    <w:rsid w:val="00D56622"/>
    <w:rsid w:val="00D5766A"/>
    <w:rsid w:val="00D60B19"/>
    <w:rsid w:val="00D61526"/>
    <w:rsid w:val="00D62271"/>
    <w:rsid w:val="00D63A91"/>
    <w:rsid w:val="00D64443"/>
    <w:rsid w:val="00D66B92"/>
    <w:rsid w:val="00D66FCA"/>
    <w:rsid w:val="00D6726C"/>
    <w:rsid w:val="00D67A9C"/>
    <w:rsid w:val="00D70D88"/>
    <w:rsid w:val="00D7102A"/>
    <w:rsid w:val="00D713CF"/>
    <w:rsid w:val="00D725D4"/>
    <w:rsid w:val="00D72B4C"/>
    <w:rsid w:val="00D72C7C"/>
    <w:rsid w:val="00D7423B"/>
    <w:rsid w:val="00D74A92"/>
    <w:rsid w:val="00D7640F"/>
    <w:rsid w:val="00D77E4B"/>
    <w:rsid w:val="00D8044D"/>
    <w:rsid w:val="00D8161E"/>
    <w:rsid w:val="00D81BC3"/>
    <w:rsid w:val="00D8304E"/>
    <w:rsid w:val="00D8397A"/>
    <w:rsid w:val="00D839CC"/>
    <w:rsid w:val="00D83A20"/>
    <w:rsid w:val="00D8509E"/>
    <w:rsid w:val="00D85E14"/>
    <w:rsid w:val="00D90FAC"/>
    <w:rsid w:val="00D913BE"/>
    <w:rsid w:val="00D91C15"/>
    <w:rsid w:val="00D9309A"/>
    <w:rsid w:val="00D94FB5"/>
    <w:rsid w:val="00D96450"/>
    <w:rsid w:val="00D9732B"/>
    <w:rsid w:val="00DA3CE7"/>
    <w:rsid w:val="00DA435B"/>
    <w:rsid w:val="00DA67D0"/>
    <w:rsid w:val="00DB1209"/>
    <w:rsid w:val="00DB29D9"/>
    <w:rsid w:val="00DB2F49"/>
    <w:rsid w:val="00DB2FA0"/>
    <w:rsid w:val="00DB3B1C"/>
    <w:rsid w:val="00DB4D5F"/>
    <w:rsid w:val="00DB52F6"/>
    <w:rsid w:val="00DB54A3"/>
    <w:rsid w:val="00DB57E3"/>
    <w:rsid w:val="00DB599B"/>
    <w:rsid w:val="00DB5CE5"/>
    <w:rsid w:val="00DB5DB0"/>
    <w:rsid w:val="00DB617B"/>
    <w:rsid w:val="00DB6208"/>
    <w:rsid w:val="00DB6417"/>
    <w:rsid w:val="00DB7812"/>
    <w:rsid w:val="00DB7855"/>
    <w:rsid w:val="00DB78A2"/>
    <w:rsid w:val="00DB7A59"/>
    <w:rsid w:val="00DC0DFD"/>
    <w:rsid w:val="00DC17BC"/>
    <w:rsid w:val="00DC1864"/>
    <w:rsid w:val="00DC2524"/>
    <w:rsid w:val="00DC3EDF"/>
    <w:rsid w:val="00DC4284"/>
    <w:rsid w:val="00DC516E"/>
    <w:rsid w:val="00DC5647"/>
    <w:rsid w:val="00DD0E53"/>
    <w:rsid w:val="00DD2082"/>
    <w:rsid w:val="00DD2613"/>
    <w:rsid w:val="00DD2BBC"/>
    <w:rsid w:val="00DD4C09"/>
    <w:rsid w:val="00DD4C68"/>
    <w:rsid w:val="00DD5AA9"/>
    <w:rsid w:val="00DD5D74"/>
    <w:rsid w:val="00DD5FAC"/>
    <w:rsid w:val="00DD60C7"/>
    <w:rsid w:val="00DD64E3"/>
    <w:rsid w:val="00DD7708"/>
    <w:rsid w:val="00DD79D6"/>
    <w:rsid w:val="00DE0467"/>
    <w:rsid w:val="00DE0EB4"/>
    <w:rsid w:val="00DE139C"/>
    <w:rsid w:val="00DE1616"/>
    <w:rsid w:val="00DE1BDE"/>
    <w:rsid w:val="00DE312F"/>
    <w:rsid w:val="00DE54D5"/>
    <w:rsid w:val="00DE6F16"/>
    <w:rsid w:val="00DE7E27"/>
    <w:rsid w:val="00DF11B0"/>
    <w:rsid w:val="00DF165A"/>
    <w:rsid w:val="00DF1D1C"/>
    <w:rsid w:val="00DF263D"/>
    <w:rsid w:val="00DF2946"/>
    <w:rsid w:val="00DF29B7"/>
    <w:rsid w:val="00DF2FBA"/>
    <w:rsid w:val="00DF3CAA"/>
    <w:rsid w:val="00DF3F43"/>
    <w:rsid w:val="00DF54D3"/>
    <w:rsid w:val="00DF74D1"/>
    <w:rsid w:val="00E001C9"/>
    <w:rsid w:val="00E002AD"/>
    <w:rsid w:val="00E00B16"/>
    <w:rsid w:val="00E01E34"/>
    <w:rsid w:val="00E02258"/>
    <w:rsid w:val="00E0255A"/>
    <w:rsid w:val="00E03E0E"/>
    <w:rsid w:val="00E04891"/>
    <w:rsid w:val="00E05D58"/>
    <w:rsid w:val="00E0771A"/>
    <w:rsid w:val="00E07CBC"/>
    <w:rsid w:val="00E1126C"/>
    <w:rsid w:val="00E12D89"/>
    <w:rsid w:val="00E13012"/>
    <w:rsid w:val="00E144F4"/>
    <w:rsid w:val="00E1553F"/>
    <w:rsid w:val="00E15C4F"/>
    <w:rsid w:val="00E20E90"/>
    <w:rsid w:val="00E21073"/>
    <w:rsid w:val="00E212E9"/>
    <w:rsid w:val="00E237C8"/>
    <w:rsid w:val="00E23EA6"/>
    <w:rsid w:val="00E24B24"/>
    <w:rsid w:val="00E25C5F"/>
    <w:rsid w:val="00E25FC7"/>
    <w:rsid w:val="00E27EEF"/>
    <w:rsid w:val="00E30CA1"/>
    <w:rsid w:val="00E31258"/>
    <w:rsid w:val="00E32BD1"/>
    <w:rsid w:val="00E32DDF"/>
    <w:rsid w:val="00E3388B"/>
    <w:rsid w:val="00E33C00"/>
    <w:rsid w:val="00E3407F"/>
    <w:rsid w:val="00E34976"/>
    <w:rsid w:val="00E34A7A"/>
    <w:rsid w:val="00E35238"/>
    <w:rsid w:val="00E35906"/>
    <w:rsid w:val="00E35B90"/>
    <w:rsid w:val="00E36713"/>
    <w:rsid w:val="00E3734D"/>
    <w:rsid w:val="00E374BF"/>
    <w:rsid w:val="00E37722"/>
    <w:rsid w:val="00E37A89"/>
    <w:rsid w:val="00E40447"/>
    <w:rsid w:val="00E4047D"/>
    <w:rsid w:val="00E43BD1"/>
    <w:rsid w:val="00E44504"/>
    <w:rsid w:val="00E452D1"/>
    <w:rsid w:val="00E45C71"/>
    <w:rsid w:val="00E4724A"/>
    <w:rsid w:val="00E4767A"/>
    <w:rsid w:val="00E50500"/>
    <w:rsid w:val="00E5180D"/>
    <w:rsid w:val="00E51990"/>
    <w:rsid w:val="00E51D4C"/>
    <w:rsid w:val="00E520DC"/>
    <w:rsid w:val="00E52421"/>
    <w:rsid w:val="00E531A1"/>
    <w:rsid w:val="00E5761B"/>
    <w:rsid w:val="00E607C8"/>
    <w:rsid w:val="00E60F0B"/>
    <w:rsid w:val="00E61421"/>
    <w:rsid w:val="00E63C74"/>
    <w:rsid w:val="00E6551E"/>
    <w:rsid w:val="00E668D5"/>
    <w:rsid w:val="00E66A72"/>
    <w:rsid w:val="00E6773A"/>
    <w:rsid w:val="00E72A57"/>
    <w:rsid w:val="00E73112"/>
    <w:rsid w:val="00E73D10"/>
    <w:rsid w:val="00E745B8"/>
    <w:rsid w:val="00E74F0F"/>
    <w:rsid w:val="00E75BE1"/>
    <w:rsid w:val="00E77918"/>
    <w:rsid w:val="00E77A74"/>
    <w:rsid w:val="00E80B09"/>
    <w:rsid w:val="00E8127D"/>
    <w:rsid w:val="00E8347B"/>
    <w:rsid w:val="00E846D3"/>
    <w:rsid w:val="00E84A72"/>
    <w:rsid w:val="00E86028"/>
    <w:rsid w:val="00E87AB7"/>
    <w:rsid w:val="00E910BC"/>
    <w:rsid w:val="00E9144C"/>
    <w:rsid w:val="00E92345"/>
    <w:rsid w:val="00E9312B"/>
    <w:rsid w:val="00E93817"/>
    <w:rsid w:val="00E94766"/>
    <w:rsid w:val="00E9508C"/>
    <w:rsid w:val="00E960A0"/>
    <w:rsid w:val="00E97188"/>
    <w:rsid w:val="00E9768D"/>
    <w:rsid w:val="00EA13F1"/>
    <w:rsid w:val="00EA1868"/>
    <w:rsid w:val="00EA18D8"/>
    <w:rsid w:val="00EA2645"/>
    <w:rsid w:val="00EA5405"/>
    <w:rsid w:val="00EA57E1"/>
    <w:rsid w:val="00EA6FE9"/>
    <w:rsid w:val="00EA7864"/>
    <w:rsid w:val="00EA7CC6"/>
    <w:rsid w:val="00EB020C"/>
    <w:rsid w:val="00EB085A"/>
    <w:rsid w:val="00EB10DE"/>
    <w:rsid w:val="00EB1154"/>
    <w:rsid w:val="00EB13CD"/>
    <w:rsid w:val="00EB2358"/>
    <w:rsid w:val="00EB36BA"/>
    <w:rsid w:val="00EB41C4"/>
    <w:rsid w:val="00EB45CC"/>
    <w:rsid w:val="00EB45FB"/>
    <w:rsid w:val="00EB4EEB"/>
    <w:rsid w:val="00EB780D"/>
    <w:rsid w:val="00EB7E48"/>
    <w:rsid w:val="00EC00EA"/>
    <w:rsid w:val="00EC03B3"/>
    <w:rsid w:val="00EC06EB"/>
    <w:rsid w:val="00EC0E12"/>
    <w:rsid w:val="00EC2BD2"/>
    <w:rsid w:val="00EC4895"/>
    <w:rsid w:val="00EC4F93"/>
    <w:rsid w:val="00EC5500"/>
    <w:rsid w:val="00EC55FE"/>
    <w:rsid w:val="00EC5E66"/>
    <w:rsid w:val="00EC698B"/>
    <w:rsid w:val="00ED0134"/>
    <w:rsid w:val="00ED0203"/>
    <w:rsid w:val="00ED052E"/>
    <w:rsid w:val="00ED0B54"/>
    <w:rsid w:val="00ED2717"/>
    <w:rsid w:val="00ED27F9"/>
    <w:rsid w:val="00ED3C07"/>
    <w:rsid w:val="00ED568D"/>
    <w:rsid w:val="00ED68E6"/>
    <w:rsid w:val="00EE1039"/>
    <w:rsid w:val="00EE13CF"/>
    <w:rsid w:val="00EE270E"/>
    <w:rsid w:val="00EE289D"/>
    <w:rsid w:val="00EE2A92"/>
    <w:rsid w:val="00EE2D04"/>
    <w:rsid w:val="00EE309F"/>
    <w:rsid w:val="00EE3126"/>
    <w:rsid w:val="00EE37F0"/>
    <w:rsid w:val="00EE3E5D"/>
    <w:rsid w:val="00EE3F84"/>
    <w:rsid w:val="00EE4101"/>
    <w:rsid w:val="00EE4AA5"/>
    <w:rsid w:val="00EE4F3E"/>
    <w:rsid w:val="00EE5995"/>
    <w:rsid w:val="00EE5A02"/>
    <w:rsid w:val="00EE61F5"/>
    <w:rsid w:val="00EE67B8"/>
    <w:rsid w:val="00EE6D5B"/>
    <w:rsid w:val="00EE7808"/>
    <w:rsid w:val="00EE7916"/>
    <w:rsid w:val="00EE7ECA"/>
    <w:rsid w:val="00EF02F3"/>
    <w:rsid w:val="00EF0817"/>
    <w:rsid w:val="00EF13B7"/>
    <w:rsid w:val="00EF244A"/>
    <w:rsid w:val="00EF2EE5"/>
    <w:rsid w:val="00EF5291"/>
    <w:rsid w:val="00EF7917"/>
    <w:rsid w:val="00F002A1"/>
    <w:rsid w:val="00F01D0A"/>
    <w:rsid w:val="00F01E02"/>
    <w:rsid w:val="00F02054"/>
    <w:rsid w:val="00F02A11"/>
    <w:rsid w:val="00F02BFA"/>
    <w:rsid w:val="00F043B0"/>
    <w:rsid w:val="00F0596B"/>
    <w:rsid w:val="00F072F1"/>
    <w:rsid w:val="00F0761A"/>
    <w:rsid w:val="00F07CE9"/>
    <w:rsid w:val="00F11111"/>
    <w:rsid w:val="00F11BCA"/>
    <w:rsid w:val="00F1222B"/>
    <w:rsid w:val="00F13171"/>
    <w:rsid w:val="00F13E0D"/>
    <w:rsid w:val="00F14380"/>
    <w:rsid w:val="00F147B7"/>
    <w:rsid w:val="00F149AA"/>
    <w:rsid w:val="00F15040"/>
    <w:rsid w:val="00F16D56"/>
    <w:rsid w:val="00F17480"/>
    <w:rsid w:val="00F177E3"/>
    <w:rsid w:val="00F23155"/>
    <w:rsid w:val="00F2416E"/>
    <w:rsid w:val="00F2497D"/>
    <w:rsid w:val="00F24D59"/>
    <w:rsid w:val="00F26B8F"/>
    <w:rsid w:val="00F26EF8"/>
    <w:rsid w:val="00F31030"/>
    <w:rsid w:val="00F31625"/>
    <w:rsid w:val="00F31D03"/>
    <w:rsid w:val="00F31F7E"/>
    <w:rsid w:val="00F32320"/>
    <w:rsid w:val="00F332E5"/>
    <w:rsid w:val="00F33535"/>
    <w:rsid w:val="00F345B4"/>
    <w:rsid w:val="00F354DB"/>
    <w:rsid w:val="00F358DA"/>
    <w:rsid w:val="00F35EFC"/>
    <w:rsid w:val="00F3631F"/>
    <w:rsid w:val="00F36BA1"/>
    <w:rsid w:val="00F4036B"/>
    <w:rsid w:val="00F416B8"/>
    <w:rsid w:val="00F41C1D"/>
    <w:rsid w:val="00F4230D"/>
    <w:rsid w:val="00F429B8"/>
    <w:rsid w:val="00F429C7"/>
    <w:rsid w:val="00F43BB1"/>
    <w:rsid w:val="00F440EB"/>
    <w:rsid w:val="00F46BC8"/>
    <w:rsid w:val="00F46BCD"/>
    <w:rsid w:val="00F478E4"/>
    <w:rsid w:val="00F521FD"/>
    <w:rsid w:val="00F523B8"/>
    <w:rsid w:val="00F53AA9"/>
    <w:rsid w:val="00F5415F"/>
    <w:rsid w:val="00F5605C"/>
    <w:rsid w:val="00F565A4"/>
    <w:rsid w:val="00F57008"/>
    <w:rsid w:val="00F57ED8"/>
    <w:rsid w:val="00F60178"/>
    <w:rsid w:val="00F60717"/>
    <w:rsid w:val="00F60DC2"/>
    <w:rsid w:val="00F6182B"/>
    <w:rsid w:val="00F61899"/>
    <w:rsid w:val="00F61EE7"/>
    <w:rsid w:val="00F62EEE"/>
    <w:rsid w:val="00F64BC7"/>
    <w:rsid w:val="00F67019"/>
    <w:rsid w:val="00F70882"/>
    <w:rsid w:val="00F7166F"/>
    <w:rsid w:val="00F7188A"/>
    <w:rsid w:val="00F72FFE"/>
    <w:rsid w:val="00F73EED"/>
    <w:rsid w:val="00F75771"/>
    <w:rsid w:val="00F7602B"/>
    <w:rsid w:val="00F76226"/>
    <w:rsid w:val="00F76DD6"/>
    <w:rsid w:val="00F77494"/>
    <w:rsid w:val="00F8078B"/>
    <w:rsid w:val="00F81871"/>
    <w:rsid w:val="00F82175"/>
    <w:rsid w:val="00F83239"/>
    <w:rsid w:val="00F837A1"/>
    <w:rsid w:val="00F84CE1"/>
    <w:rsid w:val="00F8642D"/>
    <w:rsid w:val="00F864C5"/>
    <w:rsid w:val="00F900D5"/>
    <w:rsid w:val="00F90444"/>
    <w:rsid w:val="00F909B9"/>
    <w:rsid w:val="00F90E08"/>
    <w:rsid w:val="00F92672"/>
    <w:rsid w:val="00F926BC"/>
    <w:rsid w:val="00F94E6D"/>
    <w:rsid w:val="00F95AE1"/>
    <w:rsid w:val="00F96AB5"/>
    <w:rsid w:val="00FA10C0"/>
    <w:rsid w:val="00FA1981"/>
    <w:rsid w:val="00FA19B2"/>
    <w:rsid w:val="00FA2A51"/>
    <w:rsid w:val="00FA351E"/>
    <w:rsid w:val="00FA3913"/>
    <w:rsid w:val="00FA6137"/>
    <w:rsid w:val="00FA632B"/>
    <w:rsid w:val="00FA6D16"/>
    <w:rsid w:val="00FA6D4F"/>
    <w:rsid w:val="00FB1165"/>
    <w:rsid w:val="00FB1D32"/>
    <w:rsid w:val="00FB248E"/>
    <w:rsid w:val="00FB2FED"/>
    <w:rsid w:val="00FB35CD"/>
    <w:rsid w:val="00FB3E7D"/>
    <w:rsid w:val="00FB6085"/>
    <w:rsid w:val="00FB73A6"/>
    <w:rsid w:val="00FB7E0C"/>
    <w:rsid w:val="00FC1E6D"/>
    <w:rsid w:val="00FC28E3"/>
    <w:rsid w:val="00FC2AA5"/>
    <w:rsid w:val="00FC4EAD"/>
    <w:rsid w:val="00FC5391"/>
    <w:rsid w:val="00FC70BA"/>
    <w:rsid w:val="00FC7837"/>
    <w:rsid w:val="00FD0968"/>
    <w:rsid w:val="00FD3A9B"/>
    <w:rsid w:val="00FD3D67"/>
    <w:rsid w:val="00FD4203"/>
    <w:rsid w:val="00FD48C4"/>
    <w:rsid w:val="00FD5100"/>
    <w:rsid w:val="00FD56BE"/>
    <w:rsid w:val="00FD58B1"/>
    <w:rsid w:val="00FD5B8B"/>
    <w:rsid w:val="00FD5B9E"/>
    <w:rsid w:val="00FD6D92"/>
    <w:rsid w:val="00FD70BE"/>
    <w:rsid w:val="00FD798B"/>
    <w:rsid w:val="00FD7C8D"/>
    <w:rsid w:val="00FE1B2E"/>
    <w:rsid w:val="00FE28BD"/>
    <w:rsid w:val="00FE74F8"/>
    <w:rsid w:val="00FF04F9"/>
    <w:rsid w:val="00FF0521"/>
    <w:rsid w:val="00FF12E8"/>
    <w:rsid w:val="00FF3BF2"/>
    <w:rsid w:val="00FF4488"/>
    <w:rsid w:val="00FF45D8"/>
    <w:rsid w:val="00FF4CD6"/>
    <w:rsid w:val="00FF63E8"/>
    <w:rsid w:val="00FF772A"/>
    <w:rsid w:val="00FF7F25"/>
    <w:rsid w:val="0105C2CD"/>
    <w:rsid w:val="06985759"/>
    <w:rsid w:val="0822DDB9"/>
    <w:rsid w:val="08A6C2FF"/>
    <w:rsid w:val="0986E67D"/>
    <w:rsid w:val="09A296C1"/>
    <w:rsid w:val="0ACFAB50"/>
    <w:rsid w:val="0B302A54"/>
    <w:rsid w:val="0B6FED34"/>
    <w:rsid w:val="0E2E7FFB"/>
    <w:rsid w:val="0E445B11"/>
    <w:rsid w:val="10467625"/>
    <w:rsid w:val="10B14CBE"/>
    <w:rsid w:val="1693BA7C"/>
    <w:rsid w:val="18DD70CE"/>
    <w:rsid w:val="19C8D085"/>
    <w:rsid w:val="1A999BAC"/>
    <w:rsid w:val="20D60897"/>
    <w:rsid w:val="24B9E42F"/>
    <w:rsid w:val="24E89D86"/>
    <w:rsid w:val="2BD86285"/>
    <w:rsid w:val="33129617"/>
    <w:rsid w:val="3517A0B9"/>
    <w:rsid w:val="37AD28C9"/>
    <w:rsid w:val="3956F016"/>
    <w:rsid w:val="3B72F3DD"/>
    <w:rsid w:val="3E1A7F46"/>
    <w:rsid w:val="3ED38811"/>
    <w:rsid w:val="41B9CCEE"/>
    <w:rsid w:val="42D11659"/>
    <w:rsid w:val="4480A300"/>
    <w:rsid w:val="462C9AAC"/>
    <w:rsid w:val="468684E5"/>
    <w:rsid w:val="496FDCF3"/>
    <w:rsid w:val="4C078315"/>
    <w:rsid w:val="4DE05284"/>
    <w:rsid w:val="4E7B015E"/>
    <w:rsid w:val="4EC856F8"/>
    <w:rsid w:val="5076A16C"/>
    <w:rsid w:val="511C8D6F"/>
    <w:rsid w:val="5344759D"/>
    <w:rsid w:val="53BBF979"/>
    <w:rsid w:val="542C72E9"/>
    <w:rsid w:val="566660FB"/>
    <w:rsid w:val="5675B08E"/>
    <w:rsid w:val="575462BB"/>
    <w:rsid w:val="57D4E344"/>
    <w:rsid w:val="5861E4D3"/>
    <w:rsid w:val="5BB2C46B"/>
    <w:rsid w:val="5F8BF236"/>
    <w:rsid w:val="63837E78"/>
    <w:rsid w:val="64D17D56"/>
    <w:rsid w:val="650D9E50"/>
    <w:rsid w:val="65BB32EB"/>
    <w:rsid w:val="68BE1121"/>
    <w:rsid w:val="69EA8A00"/>
    <w:rsid w:val="6AE23F69"/>
    <w:rsid w:val="6DD0F00E"/>
    <w:rsid w:val="6FED23B6"/>
    <w:rsid w:val="702EA223"/>
    <w:rsid w:val="70BEE48E"/>
    <w:rsid w:val="710C7C77"/>
    <w:rsid w:val="7190948E"/>
    <w:rsid w:val="71A38538"/>
    <w:rsid w:val="732053E5"/>
    <w:rsid w:val="74A6FDFB"/>
    <w:rsid w:val="74FB6389"/>
    <w:rsid w:val="75BEF07D"/>
    <w:rsid w:val="76677DF6"/>
    <w:rsid w:val="7777987F"/>
    <w:rsid w:val="7892D869"/>
    <w:rsid w:val="7B7CD5EE"/>
    <w:rsid w:val="7BAD3D7B"/>
    <w:rsid w:val="7F51AD5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50991F"/>
  <w15:docId w15:val="{CDEF0487-63F1-4017-9E8E-48D06E15B9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0FB1"/>
    <w:pPr>
      <w:spacing w:after="0"/>
    </w:pPr>
  </w:style>
  <w:style w:type="paragraph" w:styleId="Heading1">
    <w:name w:val="heading 1"/>
    <w:basedOn w:val="Normal"/>
    <w:next w:val="Normal"/>
    <w:link w:val="Heading1Char"/>
    <w:uiPriority w:val="9"/>
    <w:qFormat/>
    <w:rsid w:val="00577F28"/>
    <w:pPr>
      <w:keepNext/>
      <w:keepLines/>
      <w:numPr>
        <w:numId w:val="5"/>
      </w:numPr>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D1736"/>
    <w:pPr>
      <w:keepNext/>
      <w:keepLines/>
      <w:numPr>
        <w:ilvl w:val="1"/>
        <w:numId w:val="5"/>
      </w:numPr>
      <w:shd w:val="clear" w:color="auto" w:fill="B8CCE4" w:themeFill="accent1" w:themeFillTint="66"/>
      <w:spacing w:before="200" w:after="120"/>
      <w:outlineLvl w:val="1"/>
    </w:pPr>
    <w:rPr>
      <w:rFonts w:ascii="Arial" w:eastAsiaTheme="majorEastAsia" w:hAnsi="Arial" w:cstheme="majorBidi"/>
      <w:b/>
      <w:bCs/>
      <w:sz w:val="24"/>
      <w:szCs w:val="26"/>
    </w:rPr>
  </w:style>
  <w:style w:type="paragraph" w:styleId="Heading3">
    <w:name w:val="heading 3"/>
    <w:basedOn w:val="Normal"/>
    <w:next w:val="Normal"/>
    <w:link w:val="Heading3Char"/>
    <w:autoRedefine/>
    <w:uiPriority w:val="9"/>
    <w:unhideWhenUsed/>
    <w:qFormat/>
    <w:rsid w:val="00891EE0"/>
    <w:pPr>
      <w:keepNext/>
      <w:keepLines/>
      <w:numPr>
        <w:ilvl w:val="2"/>
        <w:numId w:val="1"/>
      </w:numPr>
      <w:spacing w:before="200" w:after="60"/>
      <w:outlineLvl w:val="2"/>
    </w:pPr>
    <w:rPr>
      <w:rFonts w:ascii="Arial" w:eastAsiaTheme="majorEastAsia" w:hAnsi="Arial" w:cstheme="majorBidi"/>
      <w:b/>
      <w:bCs/>
      <w:color w:val="4F81BD" w:themeColor="accent1"/>
    </w:rPr>
  </w:style>
  <w:style w:type="paragraph" w:styleId="Heading4">
    <w:name w:val="heading 4"/>
    <w:basedOn w:val="Normal"/>
    <w:next w:val="Normal"/>
    <w:link w:val="Heading4Char"/>
    <w:unhideWhenUsed/>
    <w:qFormat/>
    <w:rsid w:val="00D8397A"/>
    <w:pPr>
      <w:keepNext/>
      <w:keepLines/>
      <w:numPr>
        <w:ilvl w:val="3"/>
        <w:numId w:val="5"/>
      </w:numPr>
      <w:outlineLvl w:val="3"/>
    </w:pPr>
    <w:rPr>
      <w:rFonts w:ascii="Aptos" w:eastAsiaTheme="majorEastAsia" w:hAnsi="Aptos" w:cstheme="majorBidi"/>
      <w:b/>
      <w:bCs/>
      <w:iCs/>
      <w:color w:val="4F81BD" w:themeColor="accent1"/>
    </w:rPr>
  </w:style>
  <w:style w:type="paragraph" w:styleId="Heading5">
    <w:name w:val="heading 5"/>
    <w:basedOn w:val="Normal"/>
    <w:next w:val="Normal"/>
    <w:link w:val="Heading5Char"/>
    <w:uiPriority w:val="9"/>
    <w:semiHidden/>
    <w:unhideWhenUsed/>
    <w:qFormat/>
    <w:rsid w:val="00697B0B"/>
    <w:pPr>
      <w:keepNext/>
      <w:keepLines/>
      <w:numPr>
        <w:ilvl w:val="4"/>
        <w:numId w:val="5"/>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97B0B"/>
    <w:pPr>
      <w:keepNext/>
      <w:keepLines/>
      <w:numPr>
        <w:ilvl w:val="5"/>
        <w:numId w:val="5"/>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97B0B"/>
    <w:pPr>
      <w:keepNext/>
      <w:keepLines/>
      <w:numPr>
        <w:ilvl w:val="6"/>
        <w:numId w:val="5"/>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97B0B"/>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97B0B"/>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GridTable1Light1">
    <w:name w:val="Grid Table 1 Light1"/>
    <w:basedOn w:val="TableNormal"/>
    <w:uiPriority w:val="46"/>
    <w:rsid w:val="00D503F0"/>
    <w:pPr>
      <w:spacing w:before="360" w:after="0" w:line="240" w:lineRule="auto"/>
      <w:jc w:val="both"/>
    </w:pPr>
    <w:rPr>
      <w:rFonts w:ascii="Times New Roman" w:eastAsia="MS Mincho" w:hAnsi="Times New Roman" w:cs="Times New Roman"/>
      <w:sz w:val="20"/>
      <w:szCs w:val="20"/>
      <w:lang w:eastAsia="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D503F0"/>
    <w:pPr>
      <w:tabs>
        <w:tab w:val="center" w:pos="4680"/>
        <w:tab w:val="right" w:pos="9360"/>
      </w:tabs>
      <w:spacing w:line="240" w:lineRule="auto"/>
    </w:pPr>
  </w:style>
  <w:style w:type="character" w:customStyle="1" w:styleId="HeaderChar">
    <w:name w:val="Header Char"/>
    <w:basedOn w:val="DefaultParagraphFont"/>
    <w:link w:val="Header"/>
    <w:uiPriority w:val="99"/>
    <w:rsid w:val="00D503F0"/>
    <w:rPr>
      <w:rFonts w:eastAsiaTheme="minorHAnsi"/>
      <w:lang w:eastAsia="en-US"/>
    </w:rPr>
  </w:style>
  <w:style w:type="paragraph" w:styleId="Footer">
    <w:name w:val="footer"/>
    <w:basedOn w:val="Normal"/>
    <w:link w:val="FooterChar"/>
    <w:uiPriority w:val="99"/>
    <w:unhideWhenUsed/>
    <w:rsid w:val="00D503F0"/>
    <w:pPr>
      <w:tabs>
        <w:tab w:val="center" w:pos="4680"/>
        <w:tab w:val="right" w:pos="9360"/>
      </w:tabs>
      <w:spacing w:line="240" w:lineRule="auto"/>
    </w:pPr>
  </w:style>
  <w:style w:type="character" w:customStyle="1" w:styleId="FooterChar">
    <w:name w:val="Footer Char"/>
    <w:basedOn w:val="DefaultParagraphFont"/>
    <w:link w:val="Footer"/>
    <w:uiPriority w:val="99"/>
    <w:rsid w:val="00D503F0"/>
    <w:rPr>
      <w:rFonts w:eastAsiaTheme="minorHAnsi"/>
      <w:lang w:eastAsia="en-US"/>
    </w:rPr>
  </w:style>
  <w:style w:type="table" w:styleId="TableGrid">
    <w:name w:val="Table Grid"/>
    <w:basedOn w:val="TableNormal"/>
    <w:uiPriority w:val="59"/>
    <w:rsid w:val="00D503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Bullet1"/>
    <w:basedOn w:val="Normal"/>
    <w:link w:val="ListParagraphChar"/>
    <w:uiPriority w:val="34"/>
    <w:qFormat/>
    <w:rsid w:val="001C06C0"/>
    <w:pPr>
      <w:ind w:left="720"/>
      <w:contextualSpacing/>
    </w:pPr>
  </w:style>
  <w:style w:type="paragraph" w:styleId="BalloonText">
    <w:name w:val="Balloon Text"/>
    <w:basedOn w:val="Normal"/>
    <w:link w:val="BalloonTextChar"/>
    <w:uiPriority w:val="99"/>
    <w:semiHidden/>
    <w:unhideWhenUsed/>
    <w:rsid w:val="006D38A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38AF"/>
    <w:rPr>
      <w:rFonts w:ascii="Tahoma" w:eastAsiaTheme="minorHAnsi" w:hAnsi="Tahoma" w:cs="Tahoma"/>
      <w:sz w:val="16"/>
      <w:szCs w:val="16"/>
      <w:lang w:eastAsia="en-US"/>
    </w:rPr>
  </w:style>
  <w:style w:type="character" w:customStyle="1" w:styleId="Heading1Char">
    <w:name w:val="Heading 1 Char"/>
    <w:basedOn w:val="DefaultParagraphFont"/>
    <w:link w:val="Heading1"/>
    <w:uiPriority w:val="9"/>
    <w:rsid w:val="00577F2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6505FB"/>
    <w:pPr>
      <w:outlineLvl w:val="9"/>
    </w:pPr>
  </w:style>
  <w:style w:type="paragraph" w:styleId="TOC2">
    <w:name w:val="toc 2"/>
    <w:basedOn w:val="Normal"/>
    <w:next w:val="Normal"/>
    <w:autoRedefine/>
    <w:uiPriority w:val="39"/>
    <w:unhideWhenUsed/>
    <w:rsid w:val="000456A8"/>
    <w:pPr>
      <w:tabs>
        <w:tab w:val="left" w:pos="880"/>
        <w:tab w:val="right" w:leader="dot" w:pos="10070"/>
      </w:tabs>
      <w:spacing w:after="100"/>
      <w:ind w:left="220"/>
    </w:pPr>
    <w:rPr>
      <w:lang w:eastAsia="ja-JP"/>
    </w:rPr>
  </w:style>
  <w:style w:type="paragraph" w:styleId="TOC1">
    <w:name w:val="toc 1"/>
    <w:basedOn w:val="Normal"/>
    <w:next w:val="Normal"/>
    <w:autoRedefine/>
    <w:uiPriority w:val="39"/>
    <w:unhideWhenUsed/>
    <w:rsid w:val="00E531A1"/>
    <w:pPr>
      <w:tabs>
        <w:tab w:val="left" w:pos="440"/>
        <w:tab w:val="right" w:leader="dot" w:pos="10070"/>
      </w:tabs>
      <w:contextualSpacing/>
    </w:pPr>
    <w:rPr>
      <w:lang w:eastAsia="ja-JP"/>
    </w:rPr>
  </w:style>
  <w:style w:type="paragraph" w:styleId="TOC3">
    <w:name w:val="toc 3"/>
    <w:basedOn w:val="Normal"/>
    <w:next w:val="Normal"/>
    <w:autoRedefine/>
    <w:uiPriority w:val="39"/>
    <w:unhideWhenUsed/>
    <w:rsid w:val="00395DFA"/>
    <w:pPr>
      <w:tabs>
        <w:tab w:val="left" w:pos="1320"/>
        <w:tab w:val="right" w:leader="dot" w:pos="10070"/>
      </w:tabs>
      <w:spacing w:after="100"/>
      <w:ind w:left="440"/>
    </w:pPr>
    <w:rPr>
      <w:lang w:eastAsia="ja-JP"/>
    </w:rPr>
  </w:style>
  <w:style w:type="character" w:customStyle="1" w:styleId="Heading2Char">
    <w:name w:val="Heading 2 Char"/>
    <w:basedOn w:val="DefaultParagraphFont"/>
    <w:link w:val="Heading2"/>
    <w:uiPriority w:val="9"/>
    <w:rsid w:val="00AD1736"/>
    <w:rPr>
      <w:rFonts w:ascii="Arial" w:eastAsiaTheme="majorEastAsia" w:hAnsi="Arial" w:cstheme="majorBidi"/>
      <w:b/>
      <w:bCs/>
      <w:sz w:val="24"/>
      <w:szCs w:val="26"/>
      <w:shd w:val="clear" w:color="auto" w:fill="B8CCE4" w:themeFill="accent1" w:themeFillTint="66"/>
    </w:rPr>
  </w:style>
  <w:style w:type="character" w:styleId="Hyperlink">
    <w:name w:val="Hyperlink"/>
    <w:basedOn w:val="DefaultParagraphFont"/>
    <w:uiPriority w:val="99"/>
    <w:unhideWhenUsed/>
    <w:rsid w:val="006505FB"/>
    <w:rPr>
      <w:color w:val="0000FF" w:themeColor="hyperlink"/>
      <w:u w:val="single"/>
    </w:rPr>
  </w:style>
  <w:style w:type="character" w:customStyle="1" w:styleId="Heading3Char">
    <w:name w:val="Heading 3 Char"/>
    <w:basedOn w:val="DefaultParagraphFont"/>
    <w:link w:val="Heading3"/>
    <w:uiPriority w:val="9"/>
    <w:rsid w:val="00891EE0"/>
    <w:rPr>
      <w:rFonts w:ascii="Arial" w:eastAsiaTheme="majorEastAsia" w:hAnsi="Arial" w:cstheme="majorBidi"/>
      <w:b/>
      <w:bCs/>
      <w:color w:val="4F81BD" w:themeColor="accent1"/>
    </w:rPr>
  </w:style>
  <w:style w:type="paragraph" w:styleId="NoSpacing">
    <w:name w:val="No Spacing"/>
    <w:link w:val="NoSpacingChar"/>
    <w:uiPriority w:val="1"/>
    <w:qFormat/>
    <w:rsid w:val="006505FB"/>
    <w:pPr>
      <w:spacing w:after="0" w:line="240" w:lineRule="auto"/>
    </w:pPr>
  </w:style>
  <w:style w:type="character" w:customStyle="1" w:styleId="NoSpacingChar">
    <w:name w:val="No Spacing Char"/>
    <w:basedOn w:val="DefaultParagraphFont"/>
    <w:link w:val="NoSpacing"/>
    <w:uiPriority w:val="1"/>
    <w:rsid w:val="006505FB"/>
  </w:style>
  <w:style w:type="character" w:styleId="CommentReference">
    <w:name w:val="annotation reference"/>
    <w:basedOn w:val="DefaultParagraphFont"/>
    <w:uiPriority w:val="99"/>
    <w:semiHidden/>
    <w:unhideWhenUsed/>
    <w:rsid w:val="00DF54D3"/>
    <w:rPr>
      <w:sz w:val="16"/>
      <w:szCs w:val="16"/>
    </w:rPr>
  </w:style>
  <w:style w:type="paragraph" w:styleId="CommentText">
    <w:name w:val="annotation text"/>
    <w:basedOn w:val="Normal"/>
    <w:link w:val="CommentTextChar"/>
    <w:uiPriority w:val="99"/>
    <w:unhideWhenUsed/>
    <w:rsid w:val="00DF54D3"/>
    <w:pPr>
      <w:spacing w:line="240" w:lineRule="auto"/>
    </w:pPr>
    <w:rPr>
      <w:sz w:val="20"/>
      <w:szCs w:val="20"/>
    </w:rPr>
  </w:style>
  <w:style w:type="character" w:customStyle="1" w:styleId="CommentTextChar">
    <w:name w:val="Comment Text Char"/>
    <w:basedOn w:val="DefaultParagraphFont"/>
    <w:link w:val="CommentText"/>
    <w:uiPriority w:val="99"/>
    <w:rsid w:val="00DF54D3"/>
    <w:rPr>
      <w:rFonts w:eastAsiaTheme="minorHAnsi"/>
      <w:sz w:val="20"/>
      <w:szCs w:val="20"/>
      <w:lang w:eastAsia="en-US"/>
    </w:rPr>
  </w:style>
  <w:style w:type="paragraph" w:styleId="CommentSubject">
    <w:name w:val="annotation subject"/>
    <w:basedOn w:val="CommentText"/>
    <w:next w:val="CommentText"/>
    <w:link w:val="CommentSubjectChar"/>
    <w:uiPriority w:val="99"/>
    <w:semiHidden/>
    <w:unhideWhenUsed/>
    <w:rsid w:val="00DF54D3"/>
    <w:rPr>
      <w:b/>
      <w:bCs/>
    </w:rPr>
  </w:style>
  <w:style w:type="character" w:customStyle="1" w:styleId="CommentSubjectChar">
    <w:name w:val="Comment Subject Char"/>
    <w:basedOn w:val="CommentTextChar"/>
    <w:link w:val="CommentSubject"/>
    <w:uiPriority w:val="99"/>
    <w:semiHidden/>
    <w:rsid w:val="00DF54D3"/>
    <w:rPr>
      <w:rFonts w:eastAsiaTheme="minorHAnsi"/>
      <w:b/>
      <w:bCs/>
      <w:sz w:val="20"/>
      <w:szCs w:val="20"/>
      <w:lang w:eastAsia="en-US"/>
    </w:rPr>
  </w:style>
  <w:style w:type="paragraph" w:styleId="EndnoteText">
    <w:name w:val="endnote text"/>
    <w:basedOn w:val="Normal"/>
    <w:link w:val="EndnoteTextChar"/>
    <w:uiPriority w:val="99"/>
    <w:semiHidden/>
    <w:unhideWhenUsed/>
    <w:rsid w:val="008D1EB2"/>
    <w:pPr>
      <w:spacing w:line="240" w:lineRule="auto"/>
    </w:pPr>
    <w:rPr>
      <w:rFonts w:ascii="Times New Roman" w:eastAsia="Calibri" w:hAnsi="Times New Roman" w:cs="Times New Roman"/>
      <w:sz w:val="20"/>
      <w:szCs w:val="20"/>
    </w:rPr>
  </w:style>
  <w:style w:type="character" w:customStyle="1" w:styleId="EndnoteTextChar">
    <w:name w:val="Endnote Text Char"/>
    <w:basedOn w:val="DefaultParagraphFont"/>
    <w:link w:val="EndnoteText"/>
    <w:uiPriority w:val="99"/>
    <w:semiHidden/>
    <w:rsid w:val="008D1EB2"/>
    <w:rPr>
      <w:rFonts w:ascii="Times New Roman" w:eastAsia="Calibri" w:hAnsi="Times New Roman" w:cs="Times New Roman"/>
      <w:sz w:val="20"/>
      <w:szCs w:val="20"/>
    </w:rPr>
  </w:style>
  <w:style w:type="paragraph" w:styleId="Revision">
    <w:name w:val="Revision"/>
    <w:hidden/>
    <w:uiPriority w:val="99"/>
    <w:semiHidden/>
    <w:rsid w:val="006F2774"/>
    <w:pPr>
      <w:spacing w:after="0" w:line="240" w:lineRule="auto"/>
    </w:pPr>
    <w:rPr>
      <w:rFonts w:eastAsiaTheme="minorHAnsi"/>
      <w:lang w:eastAsia="en-US"/>
    </w:rPr>
  </w:style>
  <w:style w:type="table" w:customStyle="1" w:styleId="ListTable31">
    <w:name w:val="List Table 31"/>
    <w:basedOn w:val="TableNormal"/>
    <w:uiPriority w:val="48"/>
    <w:rsid w:val="0077214D"/>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NormalWeb">
    <w:name w:val="Normal (Web)"/>
    <w:basedOn w:val="Normal"/>
    <w:uiPriority w:val="99"/>
    <w:semiHidden/>
    <w:unhideWhenUsed/>
    <w:rsid w:val="00F5415F"/>
    <w:pPr>
      <w:spacing w:before="100" w:beforeAutospacing="1" w:after="100" w:afterAutospacing="1" w:line="240" w:lineRule="auto"/>
    </w:pPr>
    <w:rPr>
      <w:rFonts w:ascii="Times New Roman" w:eastAsia="Times New Roman" w:hAnsi="Times New Roman" w:cs="Times New Roman"/>
      <w:sz w:val="24"/>
      <w:szCs w:val="24"/>
    </w:rPr>
  </w:style>
  <w:style w:type="paragraph" w:styleId="FootnoteText">
    <w:name w:val="footnote text"/>
    <w:basedOn w:val="Normal"/>
    <w:link w:val="FootnoteTextChar"/>
    <w:uiPriority w:val="99"/>
    <w:unhideWhenUsed/>
    <w:rsid w:val="00E52421"/>
    <w:pPr>
      <w:spacing w:line="240" w:lineRule="auto"/>
    </w:pPr>
    <w:rPr>
      <w:sz w:val="20"/>
      <w:szCs w:val="20"/>
    </w:rPr>
  </w:style>
  <w:style w:type="character" w:customStyle="1" w:styleId="FootnoteTextChar">
    <w:name w:val="Footnote Text Char"/>
    <w:basedOn w:val="DefaultParagraphFont"/>
    <w:link w:val="FootnoteText"/>
    <w:uiPriority w:val="99"/>
    <w:rsid w:val="00E52421"/>
    <w:rPr>
      <w:rFonts w:ascii="Garamond" w:eastAsiaTheme="minorHAnsi" w:hAnsi="Garamond"/>
      <w:sz w:val="20"/>
      <w:szCs w:val="20"/>
      <w:lang w:eastAsia="en-US"/>
    </w:rPr>
  </w:style>
  <w:style w:type="character" w:styleId="FootnoteReference">
    <w:name w:val="footnote reference"/>
    <w:basedOn w:val="DefaultParagraphFont"/>
    <w:uiPriority w:val="99"/>
    <w:unhideWhenUsed/>
    <w:rsid w:val="00E52421"/>
    <w:rPr>
      <w:vertAlign w:val="superscript"/>
    </w:rPr>
  </w:style>
  <w:style w:type="paragraph" w:customStyle="1" w:styleId="Default">
    <w:name w:val="Default"/>
    <w:rsid w:val="00A4533B"/>
    <w:pPr>
      <w:autoSpaceDE w:val="0"/>
      <w:autoSpaceDN w:val="0"/>
      <w:adjustRightInd w:val="0"/>
      <w:spacing w:after="0" w:line="240" w:lineRule="auto"/>
    </w:pPr>
    <w:rPr>
      <w:rFonts w:ascii="Arial" w:eastAsia="Times New Roman" w:hAnsi="Arial" w:cs="Arial"/>
      <w:color w:val="000000"/>
      <w:sz w:val="24"/>
      <w:szCs w:val="24"/>
      <w:lang w:eastAsia="en-US"/>
    </w:rPr>
  </w:style>
  <w:style w:type="table" w:styleId="LightList">
    <w:name w:val="Light List"/>
    <w:basedOn w:val="TableNormal"/>
    <w:uiPriority w:val="61"/>
    <w:rsid w:val="00053756"/>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PlaceholderText">
    <w:name w:val="Placeholder Text"/>
    <w:basedOn w:val="DefaultParagraphFont"/>
    <w:uiPriority w:val="99"/>
    <w:semiHidden/>
    <w:rsid w:val="000D4B8E"/>
    <w:rPr>
      <w:color w:val="808080"/>
    </w:rPr>
  </w:style>
  <w:style w:type="character" w:customStyle="1" w:styleId="Heading4Char">
    <w:name w:val="Heading 4 Char"/>
    <w:basedOn w:val="DefaultParagraphFont"/>
    <w:link w:val="Heading4"/>
    <w:rsid w:val="00D8397A"/>
    <w:rPr>
      <w:rFonts w:ascii="Aptos" w:eastAsiaTheme="majorEastAsia" w:hAnsi="Aptos" w:cstheme="majorBidi"/>
      <w:b/>
      <w:bCs/>
      <w:iCs/>
      <w:color w:val="4F81BD" w:themeColor="accent1"/>
    </w:rPr>
  </w:style>
  <w:style w:type="paragraph" w:styleId="TOC4">
    <w:name w:val="toc 4"/>
    <w:basedOn w:val="Normal"/>
    <w:next w:val="Normal"/>
    <w:autoRedefine/>
    <w:uiPriority w:val="39"/>
    <w:unhideWhenUsed/>
    <w:rsid w:val="00395DFA"/>
    <w:pPr>
      <w:spacing w:after="100"/>
      <w:ind w:left="660"/>
    </w:pPr>
  </w:style>
  <w:style w:type="character" w:styleId="FollowedHyperlink">
    <w:name w:val="FollowedHyperlink"/>
    <w:basedOn w:val="DefaultParagraphFont"/>
    <w:uiPriority w:val="99"/>
    <w:semiHidden/>
    <w:unhideWhenUsed/>
    <w:rsid w:val="00395DFA"/>
    <w:rPr>
      <w:color w:val="800080" w:themeColor="followedHyperlink"/>
      <w:u w:val="single"/>
    </w:rPr>
  </w:style>
  <w:style w:type="character" w:customStyle="1" w:styleId="ListParagraphChar">
    <w:name w:val="List Paragraph Char"/>
    <w:aliases w:val="Bullet1 Char"/>
    <w:basedOn w:val="DefaultParagraphFont"/>
    <w:link w:val="ListParagraph"/>
    <w:uiPriority w:val="34"/>
    <w:locked/>
    <w:rsid w:val="00B25212"/>
  </w:style>
  <w:style w:type="paragraph" w:styleId="BodyText">
    <w:name w:val="Body Text"/>
    <w:basedOn w:val="Normal"/>
    <w:link w:val="BodyTextChar"/>
    <w:qFormat/>
    <w:rsid w:val="003C4AC3"/>
    <w:pPr>
      <w:widowControl w:val="0"/>
      <w:autoSpaceDE w:val="0"/>
      <w:autoSpaceDN w:val="0"/>
      <w:spacing w:line="240" w:lineRule="auto"/>
    </w:pPr>
    <w:rPr>
      <w:rFonts w:ascii="Calibri" w:eastAsia="Calibri" w:hAnsi="Calibri" w:cs="Calibri"/>
      <w:sz w:val="20"/>
      <w:szCs w:val="20"/>
      <w:lang w:eastAsia="en-US" w:bidi="en-US"/>
    </w:rPr>
  </w:style>
  <w:style w:type="character" w:customStyle="1" w:styleId="BodyTextChar">
    <w:name w:val="Body Text Char"/>
    <w:basedOn w:val="DefaultParagraphFont"/>
    <w:link w:val="BodyText"/>
    <w:rsid w:val="003C4AC3"/>
    <w:rPr>
      <w:rFonts w:ascii="Calibri" w:eastAsia="Calibri" w:hAnsi="Calibri" w:cs="Calibri"/>
      <w:sz w:val="20"/>
      <w:szCs w:val="20"/>
      <w:lang w:eastAsia="en-US" w:bidi="en-US"/>
    </w:rPr>
  </w:style>
  <w:style w:type="paragraph" w:customStyle="1" w:styleId="BodyText22">
    <w:name w:val="Body Text 22"/>
    <w:basedOn w:val="Normal"/>
    <w:rsid w:val="001018CC"/>
    <w:pPr>
      <w:overflowPunct w:val="0"/>
      <w:autoSpaceDE w:val="0"/>
      <w:autoSpaceDN w:val="0"/>
      <w:adjustRightInd w:val="0"/>
      <w:spacing w:line="240" w:lineRule="auto"/>
      <w:ind w:firstLine="720"/>
      <w:jc w:val="both"/>
      <w:textAlignment w:val="baseline"/>
    </w:pPr>
    <w:rPr>
      <w:rFonts w:ascii="Times New Roman" w:eastAsia="Times New Roman" w:hAnsi="Times New Roman" w:cs="Times New Roman"/>
      <w:szCs w:val="20"/>
      <w:lang w:eastAsia="en-US"/>
    </w:rPr>
  </w:style>
  <w:style w:type="character" w:customStyle="1" w:styleId="Heading5Char">
    <w:name w:val="Heading 5 Char"/>
    <w:basedOn w:val="DefaultParagraphFont"/>
    <w:link w:val="Heading5"/>
    <w:uiPriority w:val="9"/>
    <w:semiHidden/>
    <w:rsid w:val="00697B0B"/>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97B0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97B0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97B0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97B0B"/>
    <w:rPr>
      <w:rFonts w:asciiTheme="majorHAnsi" w:eastAsiaTheme="majorEastAsia" w:hAnsiTheme="majorHAnsi" w:cstheme="majorBidi"/>
      <w:i/>
      <w:iCs/>
      <w:color w:val="272727" w:themeColor="text1" w:themeTint="D8"/>
      <w:sz w:val="21"/>
      <w:szCs w:val="21"/>
    </w:rPr>
  </w:style>
  <w:style w:type="character" w:styleId="SubtleEmphasis">
    <w:name w:val="Subtle Emphasis"/>
    <w:basedOn w:val="DefaultParagraphFont"/>
    <w:uiPriority w:val="19"/>
    <w:qFormat/>
    <w:rsid w:val="004A7062"/>
    <w:rPr>
      <w:i/>
      <w:iCs/>
      <w:color w:val="595959" w:themeColor="text1" w:themeTint="A6"/>
    </w:rPr>
  </w:style>
  <w:style w:type="character" w:styleId="IntenseEmphasis">
    <w:name w:val="Intense Emphasis"/>
    <w:basedOn w:val="DefaultParagraphFont"/>
    <w:uiPriority w:val="21"/>
    <w:qFormat/>
    <w:rsid w:val="000A128C"/>
    <w:rPr>
      <w:b/>
      <w:bCs/>
      <w:i/>
      <w:iCs/>
      <w:color w:val="1F497D" w:themeColor="text2"/>
    </w:rPr>
  </w:style>
  <w:style w:type="paragraph" w:styleId="Subtitle">
    <w:name w:val="Subtitle"/>
    <w:basedOn w:val="Normal"/>
    <w:next w:val="Normal"/>
    <w:link w:val="SubtitleChar"/>
    <w:uiPriority w:val="11"/>
    <w:qFormat/>
    <w:rsid w:val="00DA435B"/>
    <w:pPr>
      <w:spacing w:after="200" w:line="240" w:lineRule="auto"/>
    </w:pPr>
    <w:rPr>
      <w:rFonts w:asciiTheme="majorHAnsi" w:eastAsiaTheme="majorEastAsia" w:hAnsiTheme="majorHAnsi" w:cstheme="majorBidi"/>
      <w:i/>
      <w:iCs/>
      <w:color w:val="1F497D" w:themeColor="text2"/>
      <w:spacing w:val="15"/>
      <w:sz w:val="24"/>
      <w:szCs w:val="24"/>
      <w:lang w:eastAsia="en-US"/>
    </w:rPr>
  </w:style>
  <w:style w:type="character" w:customStyle="1" w:styleId="SubtitleChar">
    <w:name w:val="Subtitle Char"/>
    <w:basedOn w:val="DefaultParagraphFont"/>
    <w:link w:val="Subtitle"/>
    <w:uiPriority w:val="11"/>
    <w:rsid w:val="00DA435B"/>
    <w:rPr>
      <w:rFonts w:asciiTheme="majorHAnsi" w:eastAsiaTheme="majorEastAsia" w:hAnsiTheme="majorHAnsi" w:cstheme="majorBidi"/>
      <w:i/>
      <w:iCs/>
      <w:color w:val="1F497D" w:themeColor="text2"/>
      <w:spacing w:val="15"/>
      <w:sz w:val="24"/>
      <w:szCs w:val="24"/>
      <w:lang w:eastAsia="en-US"/>
    </w:rPr>
  </w:style>
  <w:style w:type="character" w:styleId="Strong">
    <w:name w:val="Strong"/>
    <w:basedOn w:val="DefaultParagraphFont"/>
    <w:uiPriority w:val="22"/>
    <w:qFormat/>
    <w:rsid w:val="00DA435B"/>
    <w:rPr>
      <w:b/>
      <w:bCs/>
    </w:rPr>
  </w:style>
  <w:style w:type="table" w:customStyle="1" w:styleId="TableGrid0">
    <w:name w:val="TableGrid"/>
    <w:rsid w:val="0019499A"/>
    <w:pPr>
      <w:spacing w:after="0" w:line="240" w:lineRule="auto"/>
    </w:pPr>
    <w:rPr>
      <w:kern w:val="2"/>
      <w:sz w:val="24"/>
      <w:szCs w:val="24"/>
      <w14:ligatures w14:val="standardContextual"/>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414EBC"/>
    <w:rPr>
      <w:color w:val="605E5C"/>
      <w:shd w:val="clear" w:color="auto" w:fill="E1DFDD"/>
    </w:rPr>
  </w:style>
  <w:style w:type="character" w:styleId="Mention">
    <w:name w:val="Mention"/>
    <w:basedOn w:val="DefaultParagraphFont"/>
    <w:uiPriority w:val="99"/>
    <w:unhideWhenUsed/>
    <w:rsid w:val="001F2447"/>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82348">
      <w:bodyDiv w:val="1"/>
      <w:marLeft w:val="0"/>
      <w:marRight w:val="0"/>
      <w:marTop w:val="0"/>
      <w:marBottom w:val="0"/>
      <w:divBdr>
        <w:top w:val="none" w:sz="0" w:space="0" w:color="auto"/>
        <w:left w:val="none" w:sz="0" w:space="0" w:color="auto"/>
        <w:bottom w:val="none" w:sz="0" w:space="0" w:color="auto"/>
        <w:right w:val="none" w:sz="0" w:space="0" w:color="auto"/>
      </w:divBdr>
    </w:div>
    <w:div w:id="5792115">
      <w:bodyDiv w:val="1"/>
      <w:marLeft w:val="0"/>
      <w:marRight w:val="0"/>
      <w:marTop w:val="0"/>
      <w:marBottom w:val="0"/>
      <w:divBdr>
        <w:top w:val="none" w:sz="0" w:space="0" w:color="auto"/>
        <w:left w:val="none" w:sz="0" w:space="0" w:color="auto"/>
        <w:bottom w:val="none" w:sz="0" w:space="0" w:color="auto"/>
        <w:right w:val="none" w:sz="0" w:space="0" w:color="auto"/>
      </w:divBdr>
    </w:div>
    <w:div w:id="30157297">
      <w:bodyDiv w:val="1"/>
      <w:marLeft w:val="0"/>
      <w:marRight w:val="0"/>
      <w:marTop w:val="0"/>
      <w:marBottom w:val="0"/>
      <w:divBdr>
        <w:top w:val="none" w:sz="0" w:space="0" w:color="auto"/>
        <w:left w:val="none" w:sz="0" w:space="0" w:color="auto"/>
        <w:bottom w:val="none" w:sz="0" w:space="0" w:color="auto"/>
        <w:right w:val="none" w:sz="0" w:space="0" w:color="auto"/>
      </w:divBdr>
    </w:div>
    <w:div w:id="32463978">
      <w:bodyDiv w:val="1"/>
      <w:marLeft w:val="0"/>
      <w:marRight w:val="0"/>
      <w:marTop w:val="0"/>
      <w:marBottom w:val="0"/>
      <w:divBdr>
        <w:top w:val="none" w:sz="0" w:space="0" w:color="auto"/>
        <w:left w:val="none" w:sz="0" w:space="0" w:color="auto"/>
        <w:bottom w:val="none" w:sz="0" w:space="0" w:color="auto"/>
        <w:right w:val="none" w:sz="0" w:space="0" w:color="auto"/>
      </w:divBdr>
    </w:div>
    <w:div w:id="38214557">
      <w:bodyDiv w:val="1"/>
      <w:marLeft w:val="0"/>
      <w:marRight w:val="0"/>
      <w:marTop w:val="0"/>
      <w:marBottom w:val="0"/>
      <w:divBdr>
        <w:top w:val="none" w:sz="0" w:space="0" w:color="auto"/>
        <w:left w:val="none" w:sz="0" w:space="0" w:color="auto"/>
        <w:bottom w:val="none" w:sz="0" w:space="0" w:color="auto"/>
        <w:right w:val="none" w:sz="0" w:space="0" w:color="auto"/>
      </w:divBdr>
    </w:div>
    <w:div w:id="48112190">
      <w:bodyDiv w:val="1"/>
      <w:marLeft w:val="0"/>
      <w:marRight w:val="0"/>
      <w:marTop w:val="0"/>
      <w:marBottom w:val="0"/>
      <w:divBdr>
        <w:top w:val="none" w:sz="0" w:space="0" w:color="auto"/>
        <w:left w:val="none" w:sz="0" w:space="0" w:color="auto"/>
        <w:bottom w:val="none" w:sz="0" w:space="0" w:color="auto"/>
        <w:right w:val="none" w:sz="0" w:space="0" w:color="auto"/>
      </w:divBdr>
    </w:div>
    <w:div w:id="70785175">
      <w:bodyDiv w:val="1"/>
      <w:marLeft w:val="0"/>
      <w:marRight w:val="0"/>
      <w:marTop w:val="0"/>
      <w:marBottom w:val="0"/>
      <w:divBdr>
        <w:top w:val="none" w:sz="0" w:space="0" w:color="auto"/>
        <w:left w:val="none" w:sz="0" w:space="0" w:color="auto"/>
        <w:bottom w:val="none" w:sz="0" w:space="0" w:color="auto"/>
        <w:right w:val="none" w:sz="0" w:space="0" w:color="auto"/>
      </w:divBdr>
    </w:div>
    <w:div w:id="75639397">
      <w:bodyDiv w:val="1"/>
      <w:marLeft w:val="0"/>
      <w:marRight w:val="0"/>
      <w:marTop w:val="0"/>
      <w:marBottom w:val="0"/>
      <w:divBdr>
        <w:top w:val="none" w:sz="0" w:space="0" w:color="auto"/>
        <w:left w:val="none" w:sz="0" w:space="0" w:color="auto"/>
        <w:bottom w:val="none" w:sz="0" w:space="0" w:color="auto"/>
        <w:right w:val="none" w:sz="0" w:space="0" w:color="auto"/>
      </w:divBdr>
    </w:div>
    <w:div w:id="105853065">
      <w:bodyDiv w:val="1"/>
      <w:marLeft w:val="0"/>
      <w:marRight w:val="0"/>
      <w:marTop w:val="0"/>
      <w:marBottom w:val="0"/>
      <w:divBdr>
        <w:top w:val="none" w:sz="0" w:space="0" w:color="auto"/>
        <w:left w:val="none" w:sz="0" w:space="0" w:color="auto"/>
        <w:bottom w:val="none" w:sz="0" w:space="0" w:color="auto"/>
        <w:right w:val="none" w:sz="0" w:space="0" w:color="auto"/>
      </w:divBdr>
    </w:div>
    <w:div w:id="115998878">
      <w:bodyDiv w:val="1"/>
      <w:marLeft w:val="0"/>
      <w:marRight w:val="0"/>
      <w:marTop w:val="0"/>
      <w:marBottom w:val="0"/>
      <w:divBdr>
        <w:top w:val="none" w:sz="0" w:space="0" w:color="auto"/>
        <w:left w:val="none" w:sz="0" w:space="0" w:color="auto"/>
        <w:bottom w:val="none" w:sz="0" w:space="0" w:color="auto"/>
        <w:right w:val="none" w:sz="0" w:space="0" w:color="auto"/>
      </w:divBdr>
    </w:div>
    <w:div w:id="116484847">
      <w:bodyDiv w:val="1"/>
      <w:marLeft w:val="0"/>
      <w:marRight w:val="0"/>
      <w:marTop w:val="0"/>
      <w:marBottom w:val="0"/>
      <w:divBdr>
        <w:top w:val="none" w:sz="0" w:space="0" w:color="auto"/>
        <w:left w:val="none" w:sz="0" w:space="0" w:color="auto"/>
        <w:bottom w:val="none" w:sz="0" w:space="0" w:color="auto"/>
        <w:right w:val="none" w:sz="0" w:space="0" w:color="auto"/>
      </w:divBdr>
    </w:div>
    <w:div w:id="128279130">
      <w:bodyDiv w:val="1"/>
      <w:marLeft w:val="0"/>
      <w:marRight w:val="0"/>
      <w:marTop w:val="0"/>
      <w:marBottom w:val="0"/>
      <w:divBdr>
        <w:top w:val="none" w:sz="0" w:space="0" w:color="auto"/>
        <w:left w:val="none" w:sz="0" w:space="0" w:color="auto"/>
        <w:bottom w:val="none" w:sz="0" w:space="0" w:color="auto"/>
        <w:right w:val="none" w:sz="0" w:space="0" w:color="auto"/>
      </w:divBdr>
    </w:div>
    <w:div w:id="169151224">
      <w:bodyDiv w:val="1"/>
      <w:marLeft w:val="0"/>
      <w:marRight w:val="0"/>
      <w:marTop w:val="0"/>
      <w:marBottom w:val="0"/>
      <w:divBdr>
        <w:top w:val="none" w:sz="0" w:space="0" w:color="auto"/>
        <w:left w:val="none" w:sz="0" w:space="0" w:color="auto"/>
        <w:bottom w:val="none" w:sz="0" w:space="0" w:color="auto"/>
        <w:right w:val="none" w:sz="0" w:space="0" w:color="auto"/>
      </w:divBdr>
    </w:div>
    <w:div w:id="176385662">
      <w:bodyDiv w:val="1"/>
      <w:marLeft w:val="0"/>
      <w:marRight w:val="0"/>
      <w:marTop w:val="0"/>
      <w:marBottom w:val="0"/>
      <w:divBdr>
        <w:top w:val="none" w:sz="0" w:space="0" w:color="auto"/>
        <w:left w:val="none" w:sz="0" w:space="0" w:color="auto"/>
        <w:bottom w:val="none" w:sz="0" w:space="0" w:color="auto"/>
        <w:right w:val="none" w:sz="0" w:space="0" w:color="auto"/>
      </w:divBdr>
    </w:div>
    <w:div w:id="176621504">
      <w:bodyDiv w:val="1"/>
      <w:marLeft w:val="0"/>
      <w:marRight w:val="0"/>
      <w:marTop w:val="0"/>
      <w:marBottom w:val="0"/>
      <w:divBdr>
        <w:top w:val="none" w:sz="0" w:space="0" w:color="auto"/>
        <w:left w:val="none" w:sz="0" w:space="0" w:color="auto"/>
        <w:bottom w:val="none" w:sz="0" w:space="0" w:color="auto"/>
        <w:right w:val="none" w:sz="0" w:space="0" w:color="auto"/>
      </w:divBdr>
    </w:div>
    <w:div w:id="191190982">
      <w:bodyDiv w:val="1"/>
      <w:marLeft w:val="0"/>
      <w:marRight w:val="0"/>
      <w:marTop w:val="0"/>
      <w:marBottom w:val="0"/>
      <w:divBdr>
        <w:top w:val="none" w:sz="0" w:space="0" w:color="auto"/>
        <w:left w:val="none" w:sz="0" w:space="0" w:color="auto"/>
        <w:bottom w:val="none" w:sz="0" w:space="0" w:color="auto"/>
        <w:right w:val="none" w:sz="0" w:space="0" w:color="auto"/>
      </w:divBdr>
    </w:div>
    <w:div w:id="196816675">
      <w:bodyDiv w:val="1"/>
      <w:marLeft w:val="0"/>
      <w:marRight w:val="0"/>
      <w:marTop w:val="0"/>
      <w:marBottom w:val="0"/>
      <w:divBdr>
        <w:top w:val="none" w:sz="0" w:space="0" w:color="auto"/>
        <w:left w:val="none" w:sz="0" w:space="0" w:color="auto"/>
        <w:bottom w:val="none" w:sz="0" w:space="0" w:color="auto"/>
        <w:right w:val="none" w:sz="0" w:space="0" w:color="auto"/>
      </w:divBdr>
    </w:div>
    <w:div w:id="199975296">
      <w:bodyDiv w:val="1"/>
      <w:marLeft w:val="0"/>
      <w:marRight w:val="0"/>
      <w:marTop w:val="0"/>
      <w:marBottom w:val="0"/>
      <w:divBdr>
        <w:top w:val="none" w:sz="0" w:space="0" w:color="auto"/>
        <w:left w:val="none" w:sz="0" w:space="0" w:color="auto"/>
        <w:bottom w:val="none" w:sz="0" w:space="0" w:color="auto"/>
        <w:right w:val="none" w:sz="0" w:space="0" w:color="auto"/>
      </w:divBdr>
    </w:div>
    <w:div w:id="203717590">
      <w:bodyDiv w:val="1"/>
      <w:marLeft w:val="0"/>
      <w:marRight w:val="0"/>
      <w:marTop w:val="0"/>
      <w:marBottom w:val="0"/>
      <w:divBdr>
        <w:top w:val="none" w:sz="0" w:space="0" w:color="auto"/>
        <w:left w:val="none" w:sz="0" w:space="0" w:color="auto"/>
        <w:bottom w:val="none" w:sz="0" w:space="0" w:color="auto"/>
        <w:right w:val="none" w:sz="0" w:space="0" w:color="auto"/>
      </w:divBdr>
    </w:div>
    <w:div w:id="206991151">
      <w:bodyDiv w:val="1"/>
      <w:marLeft w:val="0"/>
      <w:marRight w:val="0"/>
      <w:marTop w:val="0"/>
      <w:marBottom w:val="0"/>
      <w:divBdr>
        <w:top w:val="none" w:sz="0" w:space="0" w:color="auto"/>
        <w:left w:val="none" w:sz="0" w:space="0" w:color="auto"/>
        <w:bottom w:val="none" w:sz="0" w:space="0" w:color="auto"/>
        <w:right w:val="none" w:sz="0" w:space="0" w:color="auto"/>
      </w:divBdr>
    </w:div>
    <w:div w:id="216478910">
      <w:bodyDiv w:val="1"/>
      <w:marLeft w:val="0"/>
      <w:marRight w:val="0"/>
      <w:marTop w:val="0"/>
      <w:marBottom w:val="0"/>
      <w:divBdr>
        <w:top w:val="none" w:sz="0" w:space="0" w:color="auto"/>
        <w:left w:val="none" w:sz="0" w:space="0" w:color="auto"/>
        <w:bottom w:val="none" w:sz="0" w:space="0" w:color="auto"/>
        <w:right w:val="none" w:sz="0" w:space="0" w:color="auto"/>
      </w:divBdr>
    </w:div>
    <w:div w:id="227501357">
      <w:bodyDiv w:val="1"/>
      <w:marLeft w:val="0"/>
      <w:marRight w:val="0"/>
      <w:marTop w:val="0"/>
      <w:marBottom w:val="0"/>
      <w:divBdr>
        <w:top w:val="none" w:sz="0" w:space="0" w:color="auto"/>
        <w:left w:val="none" w:sz="0" w:space="0" w:color="auto"/>
        <w:bottom w:val="none" w:sz="0" w:space="0" w:color="auto"/>
        <w:right w:val="none" w:sz="0" w:space="0" w:color="auto"/>
      </w:divBdr>
    </w:div>
    <w:div w:id="229658387">
      <w:bodyDiv w:val="1"/>
      <w:marLeft w:val="0"/>
      <w:marRight w:val="0"/>
      <w:marTop w:val="0"/>
      <w:marBottom w:val="0"/>
      <w:divBdr>
        <w:top w:val="none" w:sz="0" w:space="0" w:color="auto"/>
        <w:left w:val="none" w:sz="0" w:space="0" w:color="auto"/>
        <w:bottom w:val="none" w:sz="0" w:space="0" w:color="auto"/>
        <w:right w:val="none" w:sz="0" w:space="0" w:color="auto"/>
      </w:divBdr>
    </w:div>
    <w:div w:id="231505197">
      <w:bodyDiv w:val="1"/>
      <w:marLeft w:val="0"/>
      <w:marRight w:val="0"/>
      <w:marTop w:val="0"/>
      <w:marBottom w:val="0"/>
      <w:divBdr>
        <w:top w:val="none" w:sz="0" w:space="0" w:color="auto"/>
        <w:left w:val="none" w:sz="0" w:space="0" w:color="auto"/>
        <w:bottom w:val="none" w:sz="0" w:space="0" w:color="auto"/>
        <w:right w:val="none" w:sz="0" w:space="0" w:color="auto"/>
      </w:divBdr>
    </w:div>
    <w:div w:id="248080592">
      <w:bodyDiv w:val="1"/>
      <w:marLeft w:val="0"/>
      <w:marRight w:val="0"/>
      <w:marTop w:val="0"/>
      <w:marBottom w:val="0"/>
      <w:divBdr>
        <w:top w:val="none" w:sz="0" w:space="0" w:color="auto"/>
        <w:left w:val="none" w:sz="0" w:space="0" w:color="auto"/>
        <w:bottom w:val="none" w:sz="0" w:space="0" w:color="auto"/>
        <w:right w:val="none" w:sz="0" w:space="0" w:color="auto"/>
      </w:divBdr>
    </w:div>
    <w:div w:id="294915540">
      <w:bodyDiv w:val="1"/>
      <w:marLeft w:val="0"/>
      <w:marRight w:val="0"/>
      <w:marTop w:val="0"/>
      <w:marBottom w:val="0"/>
      <w:divBdr>
        <w:top w:val="none" w:sz="0" w:space="0" w:color="auto"/>
        <w:left w:val="none" w:sz="0" w:space="0" w:color="auto"/>
        <w:bottom w:val="none" w:sz="0" w:space="0" w:color="auto"/>
        <w:right w:val="none" w:sz="0" w:space="0" w:color="auto"/>
      </w:divBdr>
    </w:div>
    <w:div w:id="311718007">
      <w:bodyDiv w:val="1"/>
      <w:marLeft w:val="0"/>
      <w:marRight w:val="0"/>
      <w:marTop w:val="0"/>
      <w:marBottom w:val="0"/>
      <w:divBdr>
        <w:top w:val="none" w:sz="0" w:space="0" w:color="auto"/>
        <w:left w:val="none" w:sz="0" w:space="0" w:color="auto"/>
        <w:bottom w:val="none" w:sz="0" w:space="0" w:color="auto"/>
        <w:right w:val="none" w:sz="0" w:space="0" w:color="auto"/>
      </w:divBdr>
    </w:div>
    <w:div w:id="311832455">
      <w:bodyDiv w:val="1"/>
      <w:marLeft w:val="0"/>
      <w:marRight w:val="0"/>
      <w:marTop w:val="0"/>
      <w:marBottom w:val="0"/>
      <w:divBdr>
        <w:top w:val="none" w:sz="0" w:space="0" w:color="auto"/>
        <w:left w:val="none" w:sz="0" w:space="0" w:color="auto"/>
        <w:bottom w:val="none" w:sz="0" w:space="0" w:color="auto"/>
        <w:right w:val="none" w:sz="0" w:space="0" w:color="auto"/>
      </w:divBdr>
    </w:div>
    <w:div w:id="315650302">
      <w:bodyDiv w:val="1"/>
      <w:marLeft w:val="0"/>
      <w:marRight w:val="0"/>
      <w:marTop w:val="0"/>
      <w:marBottom w:val="0"/>
      <w:divBdr>
        <w:top w:val="none" w:sz="0" w:space="0" w:color="auto"/>
        <w:left w:val="none" w:sz="0" w:space="0" w:color="auto"/>
        <w:bottom w:val="none" w:sz="0" w:space="0" w:color="auto"/>
        <w:right w:val="none" w:sz="0" w:space="0" w:color="auto"/>
      </w:divBdr>
    </w:div>
    <w:div w:id="319968957">
      <w:bodyDiv w:val="1"/>
      <w:marLeft w:val="0"/>
      <w:marRight w:val="0"/>
      <w:marTop w:val="0"/>
      <w:marBottom w:val="0"/>
      <w:divBdr>
        <w:top w:val="none" w:sz="0" w:space="0" w:color="auto"/>
        <w:left w:val="none" w:sz="0" w:space="0" w:color="auto"/>
        <w:bottom w:val="none" w:sz="0" w:space="0" w:color="auto"/>
        <w:right w:val="none" w:sz="0" w:space="0" w:color="auto"/>
      </w:divBdr>
    </w:div>
    <w:div w:id="328606262">
      <w:bodyDiv w:val="1"/>
      <w:marLeft w:val="0"/>
      <w:marRight w:val="0"/>
      <w:marTop w:val="0"/>
      <w:marBottom w:val="0"/>
      <w:divBdr>
        <w:top w:val="none" w:sz="0" w:space="0" w:color="auto"/>
        <w:left w:val="none" w:sz="0" w:space="0" w:color="auto"/>
        <w:bottom w:val="none" w:sz="0" w:space="0" w:color="auto"/>
        <w:right w:val="none" w:sz="0" w:space="0" w:color="auto"/>
      </w:divBdr>
    </w:div>
    <w:div w:id="331377191">
      <w:bodyDiv w:val="1"/>
      <w:marLeft w:val="0"/>
      <w:marRight w:val="0"/>
      <w:marTop w:val="0"/>
      <w:marBottom w:val="0"/>
      <w:divBdr>
        <w:top w:val="none" w:sz="0" w:space="0" w:color="auto"/>
        <w:left w:val="none" w:sz="0" w:space="0" w:color="auto"/>
        <w:bottom w:val="none" w:sz="0" w:space="0" w:color="auto"/>
        <w:right w:val="none" w:sz="0" w:space="0" w:color="auto"/>
      </w:divBdr>
    </w:div>
    <w:div w:id="333916381">
      <w:bodyDiv w:val="1"/>
      <w:marLeft w:val="0"/>
      <w:marRight w:val="0"/>
      <w:marTop w:val="0"/>
      <w:marBottom w:val="0"/>
      <w:divBdr>
        <w:top w:val="none" w:sz="0" w:space="0" w:color="auto"/>
        <w:left w:val="none" w:sz="0" w:space="0" w:color="auto"/>
        <w:bottom w:val="none" w:sz="0" w:space="0" w:color="auto"/>
        <w:right w:val="none" w:sz="0" w:space="0" w:color="auto"/>
      </w:divBdr>
    </w:div>
    <w:div w:id="336927935">
      <w:bodyDiv w:val="1"/>
      <w:marLeft w:val="0"/>
      <w:marRight w:val="0"/>
      <w:marTop w:val="0"/>
      <w:marBottom w:val="0"/>
      <w:divBdr>
        <w:top w:val="none" w:sz="0" w:space="0" w:color="auto"/>
        <w:left w:val="none" w:sz="0" w:space="0" w:color="auto"/>
        <w:bottom w:val="none" w:sz="0" w:space="0" w:color="auto"/>
        <w:right w:val="none" w:sz="0" w:space="0" w:color="auto"/>
      </w:divBdr>
    </w:div>
    <w:div w:id="338585931">
      <w:bodyDiv w:val="1"/>
      <w:marLeft w:val="0"/>
      <w:marRight w:val="0"/>
      <w:marTop w:val="0"/>
      <w:marBottom w:val="0"/>
      <w:divBdr>
        <w:top w:val="none" w:sz="0" w:space="0" w:color="auto"/>
        <w:left w:val="none" w:sz="0" w:space="0" w:color="auto"/>
        <w:bottom w:val="none" w:sz="0" w:space="0" w:color="auto"/>
        <w:right w:val="none" w:sz="0" w:space="0" w:color="auto"/>
      </w:divBdr>
    </w:div>
    <w:div w:id="340353853">
      <w:bodyDiv w:val="1"/>
      <w:marLeft w:val="0"/>
      <w:marRight w:val="0"/>
      <w:marTop w:val="0"/>
      <w:marBottom w:val="0"/>
      <w:divBdr>
        <w:top w:val="none" w:sz="0" w:space="0" w:color="auto"/>
        <w:left w:val="none" w:sz="0" w:space="0" w:color="auto"/>
        <w:bottom w:val="none" w:sz="0" w:space="0" w:color="auto"/>
        <w:right w:val="none" w:sz="0" w:space="0" w:color="auto"/>
      </w:divBdr>
    </w:div>
    <w:div w:id="385104229">
      <w:bodyDiv w:val="1"/>
      <w:marLeft w:val="0"/>
      <w:marRight w:val="0"/>
      <w:marTop w:val="0"/>
      <w:marBottom w:val="0"/>
      <w:divBdr>
        <w:top w:val="none" w:sz="0" w:space="0" w:color="auto"/>
        <w:left w:val="none" w:sz="0" w:space="0" w:color="auto"/>
        <w:bottom w:val="none" w:sz="0" w:space="0" w:color="auto"/>
        <w:right w:val="none" w:sz="0" w:space="0" w:color="auto"/>
      </w:divBdr>
    </w:div>
    <w:div w:id="387340787">
      <w:bodyDiv w:val="1"/>
      <w:marLeft w:val="0"/>
      <w:marRight w:val="0"/>
      <w:marTop w:val="0"/>
      <w:marBottom w:val="0"/>
      <w:divBdr>
        <w:top w:val="none" w:sz="0" w:space="0" w:color="auto"/>
        <w:left w:val="none" w:sz="0" w:space="0" w:color="auto"/>
        <w:bottom w:val="none" w:sz="0" w:space="0" w:color="auto"/>
        <w:right w:val="none" w:sz="0" w:space="0" w:color="auto"/>
      </w:divBdr>
    </w:div>
    <w:div w:id="396518949">
      <w:bodyDiv w:val="1"/>
      <w:marLeft w:val="0"/>
      <w:marRight w:val="0"/>
      <w:marTop w:val="0"/>
      <w:marBottom w:val="0"/>
      <w:divBdr>
        <w:top w:val="none" w:sz="0" w:space="0" w:color="auto"/>
        <w:left w:val="none" w:sz="0" w:space="0" w:color="auto"/>
        <w:bottom w:val="none" w:sz="0" w:space="0" w:color="auto"/>
        <w:right w:val="none" w:sz="0" w:space="0" w:color="auto"/>
      </w:divBdr>
    </w:div>
    <w:div w:id="403647381">
      <w:bodyDiv w:val="1"/>
      <w:marLeft w:val="0"/>
      <w:marRight w:val="0"/>
      <w:marTop w:val="0"/>
      <w:marBottom w:val="0"/>
      <w:divBdr>
        <w:top w:val="none" w:sz="0" w:space="0" w:color="auto"/>
        <w:left w:val="none" w:sz="0" w:space="0" w:color="auto"/>
        <w:bottom w:val="none" w:sz="0" w:space="0" w:color="auto"/>
        <w:right w:val="none" w:sz="0" w:space="0" w:color="auto"/>
      </w:divBdr>
    </w:div>
    <w:div w:id="407116681">
      <w:bodyDiv w:val="1"/>
      <w:marLeft w:val="0"/>
      <w:marRight w:val="0"/>
      <w:marTop w:val="0"/>
      <w:marBottom w:val="0"/>
      <w:divBdr>
        <w:top w:val="none" w:sz="0" w:space="0" w:color="auto"/>
        <w:left w:val="none" w:sz="0" w:space="0" w:color="auto"/>
        <w:bottom w:val="none" w:sz="0" w:space="0" w:color="auto"/>
        <w:right w:val="none" w:sz="0" w:space="0" w:color="auto"/>
      </w:divBdr>
    </w:div>
    <w:div w:id="412238432">
      <w:bodyDiv w:val="1"/>
      <w:marLeft w:val="0"/>
      <w:marRight w:val="0"/>
      <w:marTop w:val="0"/>
      <w:marBottom w:val="0"/>
      <w:divBdr>
        <w:top w:val="none" w:sz="0" w:space="0" w:color="auto"/>
        <w:left w:val="none" w:sz="0" w:space="0" w:color="auto"/>
        <w:bottom w:val="none" w:sz="0" w:space="0" w:color="auto"/>
        <w:right w:val="none" w:sz="0" w:space="0" w:color="auto"/>
      </w:divBdr>
    </w:div>
    <w:div w:id="438992627">
      <w:bodyDiv w:val="1"/>
      <w:marLeft w:val="0"/>
      <w:marRight w:val="0"/>
      <w:marTop w:val="0"/>
      <w:marBottom w:val="0"/>
      <w:divBdr>
        <w:top w:val="none" w:sz="0" w:space="0" w:color="auto"/>
        <w:left w:val="none" w:sz="0" w:space="0" w:color="auto"/>
        <w:bottom w:val="none" w:sz="0" w:space="0" w:color="auto"/>
        <w:right w:val="none" w:sz="0" w:space="0" w:color="auto"/>
      </w:divBdr>
    </w:div>
    <w:div w:id="443813409">
      <w:bodyDiv w:val="1"/>
      <w:marLeft w:val="0"/>
      <w:marRight w:val="0"/>
      <w:marTop w:val="0"/>
      <w:marBottom w:val="0"/>
      <w:divBdr>
        <w:top w:val="none" w:sz="0" w:space="0" w:color="auto"/>
        <w:left w:val="none" w:sz="0" w:space="0" w:color="auto"/>
        <w:bottom w:val="none" w:sz="0" w:space="0" w:color="auto"/>
        <w:right w:val="none" w:sz="0" w:space="0" w:color="auto"/>
      </w:divBdr>
    </w:div>
    <w:div w:id="465318919">
      <w:bodyDiv w:val="1"/>
      <w:marLeft w:val="0"/>
      <w:marRight w:val="0"/>
      <w:marTop w:val="0"/>
      <w:marBottom w:val="0"/>
      <w:divBdr>
        <w:top w:val="none" w:sz="0" w:space="0" w:color="auto"/>
        <w:left w:val="none" w:sz="0" w:space="0" w:color="auto"/>
        <w:bottom w:val="none" w:sz="0" w:space="0" w:color="auto"/>
        <w:right w:val="none" w:sz="0" w:space="0" w:color="auto"/>
      </w:divBdr>
    </w:div>
    <w:div w:id="476144046">
      <w:bodyDiv w:val="1"/>
      <w:marLeft w:val="0"/>
      <w:marRight w:val="0"/>
      <w:marTop w:val="0"/>
      <w:marBottom w:val="0"/>
      <w:divBdr>
        <w:top w:val="none" w:sz="0" w:space="0" w:color="auto"/>
        <w:left w:val="none" w:sz="0" w:space="0" w:color="auto"/>
        <w:bottom w:val="none" w:sz="0" w:space="0" w:color="auto"/>
        <w:right w:val="none" w:sz="0" w:space="0" w:color="auto"/>
      </w:divBdr>
    </w:div>
    <w:div w:id="479545483">
      <w:bodyDiv w:val="1"/>
      <w:marLeft w:val="0"/>
      <w:marRight w:val="0"/>
      <w:marTop w:val="0"/>
      <w:marBottom w:val="0"/>
      <w:divBdr>
        <w:top w:val="none" w:sz="0" w:space="0" w:color="auto"/>
        <w:left w:val="none" w:sz="0" w:space="0" w:color="auto"/>
        <w:bottom w:val="none" w:sz="0" w:space="0" w:color="auto"/>
        <w:right w:val="none" w:sz="0" w:space="0" w:color="auto"/>
      </w:divBdr>
    </w:div>
    <w:div w:id="491726833">
      <w:bodyDiv w:val="1"/>
      <w:marLeft w:val="0"/>
      <w:marRight w:val="0"/>
      <w:marTop w:val="0"/>
      <w:marBottom w:val="0"/>
      <w:divBdr>
        <w:top w:val="none" w:sz="0" w:space="0" w:color="auto"/>
        <w:left w:val="none" w:sz="0" w:space="0" w:color="auto"/>
        <w:bottom w:val="none" w:sz="0" w:space="0" w:color="auto"/>
        <w:right w:val="none" w:sz="0" w:space="0" w:color="auto"/>
      </w:divBdr>
    </w:div>
    <w:div w:id="494566329">
      <w:bodyDiv w:val="1"/>
      <w:marLeft w:val="0"/>
      <w:marRight w:val="0"/>
      <w:marTop w:val="0"/>
      <w:marBottom w:val="0"/>
      <w:divBdr>
        <w:top w:val="none" w:sz="0" w:space="0" w:color="auto"/>
        <w:left w:val="none" w:sz="0" w:space="0" w:color="auto"/>
        <w:bottom w:val="none" w:sz="0" w:space="0" w:color="auto"/>
        <w:right w:val="none" w:sz="0" w:space="0" w:color="auto"/>
      </w:divBdr>
      <w:divsChild>
        <w:div w:id="872305230">
          <w:marLeft w:val="0"/>
          <w:marRight w:val="0"/>
          <w:marTop w:val="0"/>
          <w:marBottom w:val="0"/>
          <w:divBdr>
            <w:top w:val="none" w:sz="0" w:space="0" w:color="auto"/>
            <w:left w:val="none" w:sz="0" w:space="0" w:color="auto"/>
            <w:bottom w:val="none" w:sz="0" w:space="0" w:color="auto"/>
            <w:right w:val="none" w:sz="0" w:space="0" w:color="auto"/>
          </w:divBdr>
        </w:div>
        <w:div w:id="1024865465">
          <w:marLeft w:val="0"/>
          <w:marRight w:val="0"/>
          <w:marTop w:val="0"/>
          <w:marBottom w:val="0"/>
          <w:divBdr>
            <w:top w:val="none" w:sz="0" w:space="0" w:color="auto"/>
            <w:left w:val="none" w:sz="0" w:space="0" w:color="auto"/>
            <w:bottom w:val="none" w:sz="0" w:space="0" w:color="auto"/>
            <w:right w:val="none" w:sz="0" w:space="0" w:color="auto"/>
          </w:divBdr>
        </w:div>
        <w:div w:id="1567373908">
          <w:marLeft w:val="0"/>
          <w:marRight w:val="0"/>
          <w:marTop w:val="0"/>
          <w:marBottom w:val="0"/>
          <w:divBdr>
            <w:top w:val="none" w:sz="0" w:space="0" w:color="auto"/>
            <w:left w:val="none" w:sz="0" w:space="0" w:color="auto"/>
            <w:bottom w:val="none" w:sz="0" w:space="0" w:color="auto"/>
            <w:right w:val="none" w:sz="0" w:space="0" w:color="auto"/>
          </w:divBdr>
        </w:div>
        <w:div w:id="1669938533">
          <w:marLeft w:val="0"/>
          <w:marRight w:val="0"/>
          <w:marTop w:val="0"/>
          <w:marBottom w:val="0"/>
          <w:divBdr>
            <w:top w:val="none" w:sz="0" w:space="0" w:color="auto"/>
            <w:left w:val="none" w:sz="0" w:space="0" w:color="auto"/>
            <w:bottom w:val="none" w:sz="0" w:space="0" w:color="auto"/>
            <w:right w:val="none" w:sz="0" w:space="0" w:color="auto"/>
          </w:divBdr>
        </w:div>
      </w:divsChild>
    </w:div>
    <w:div w:id="517432478">
      <w:bodyDiv w:val="1"/>
      <w:marLeft w:val="0"/>
      <w:marRight w:val="0"/>
      <w:marTop w:val="0"/>
      <w:marBottom w:val="0"/>
      <w:divBdr>
        <w:top w:val="none" w:sz="0" w:space="0" w:color="auto"/>
        <w:left w:val="none" w:sz="0" w:space="0" w:color="auto"/>
        <w:bottom w:val="none" w:sz="0" w:space="0" w:color="auto"/>
        <w:right w:val="none" w:sz="0" w:space="0" w:color="auto"/>
      </w:divBdr>
    </w:div>
    <w:div w:id="538201405">
      <w:bodyDiv w:val="1"/>
      <w:marLeft w:val="0"/>
      <w:marRight w:val="0"/>
      <w:marTop w:val="0"/>
      <w:marBottom w:val="0"/>
      <w:divBdr>
        <w:top w:val="none" w:sz="0" w:space="0" w:color="auto"/>
        <w:left w:val="none" w:sz="0" w:space="0" w:color="auto"/>
        <w:bottom w:val="none" w:sz="0" w:space="0" w:color="auto"/>
        <w:right w:val="none" w:sz="0" w:space="0" w:color="auto"/>
      </w:divBdr>
    </w:div>
    <w:div w:id="547307120">
      <w:bodyDiv w:val="1"/>
      <w:marLeft w:val="0"/>
      <w:marRight w:val="0"/>
      <w:marTop w:val="0"/>
      <w:marBottom w:val="0"/>
      <w:divBdr>
        <w:top w:val="none" w:sz="0" w:space="0" w:color="auto"/>
        <w:left w:val="none" w:sz="0" w:space="0" w:color="auto"/>
        <w:bottom w:val="none" w:sz="0" w:space="0" w:color="auto"/>
        <w:right w:val="none" w:sz="0" w:space="0" w:color="auto"/>
      </w:divBdr>
    </w:div>
    <w:div w:id="549155062">
      <w:bodyDiv w:val="1"/>
      <w:marLeft w:val="0"/>
      <w:marRight w:val="0"/>
      <w:marTop w:val="0"/>
      <w:marBottom w:val="0"/>
      <w:divBdr>
        <w:top w:val="none" w:sz="0" w:space="0" w:color="auto"/>
        <w:left w:val="none" w:sz="0" w:space="0" w:color="auto"/>
        <w:bottom w:val="none" w:sz="0" w:space="0" w:color="auto"/>
        <w:right w:val="none" w:sz="0" w:space="0" w:color="auto"/>
      </w:divBdr>
    </w:div>
    <w:div w:id="550306811">
      <w:bodyDiv w:val="1"/>
      <w:marLeft w:val="0"/>
      <w:marRight w:val="0"/>
      <w:marTop w:val="0"/>
      <w:marBottom w:val="0"/>
      <w:divBdr>
        <w:top w:val="none" w:sz="0" w:space="0" w:color="auto"/>
        <w:left w:val="none" w:sz="0" w:space="0" w:color="auto"/>
        <w:bottom w:val="none" w:sz="0" w:space="0" w:color="auto"/>
        <w:right w:val="none" w:sz="0" w:space="0" w:color="auto"/>
      </w:divBdr>
    </w:div>
    <w:div w:id="559905173">
      <w:bodyDiv w:val="1"/>
      <w:marLeft w:val="0"/>
      <w:marRight w:val="0"/>
      <w:marTop w:val="0"/>
      <w:marBottom w:val="0"/>
      <w:divBdr>
        <w:top w:val="none" w:sz="0" w:space="0" w:color="auto"/>
        <w:left w:val="none" w:sz="0" w:space="0" w:color="auto"/>
        <w:bottom w:val="none" w:sz="0" w:space="0" w:color="auto"/>
        <w:right w:val="none" w:sz="0" w:space="0" w:color="auto"/>
      </w:divBdr>
    </w:div>
    <w:div w:id="571962197">
      <w:bodyDiv w:val="1"/>
      <w:marLeft w:val="0"/>
      <w:marRight w:val="0"/>
      <w:marTop w:val="0"/>
      <w:marBottom w:val="0"/>
      <w:divBdr>
        <w:top w:val="none" w:sz="0" w:space="0" w:color="auto"/>
        <w:left w:val="none" w:sz="0" w:space="0" w:color="auto"/>
        <w:bottom w:val="none" w:sz="0" w:space="0" w:color="auto"/>
        <w:right w:val="none" w:sz="0" w:space="0" w:color="auto"/>
      </w:divBdr>
    </w:div>
    <w:div w:id="580599862">
      <w:bodyDiv w:val="1"/>
      <w:marLeft w:val="0"/>
      <w:marRight w:val="0"/>
      <w:marTop w:val="0"/>
      <w:marBottom w:val="0"/>
      <w:divBdr>
        <w:top w:val="none" w:sz="0" w:space="0" w:color="auto"/>
        <w:left w:val="none" w:sz="0" w:space="0" w:color="auto"/>
        <w:bottom w:val="none" w:sz="0" w:space="0" w:color="auto"/>
        <w:right w:val="none" w:sz="0" w:space="0" w:color="auto"/>
      </w:divBdr>
    </w:div>
    <w:div w:id="583950673">
      <w:bodyDiv w:val="1"/>
      <w:marLeft w:val="0"/>
      <w:marRight w:val="0"/>
      <w:marTop w:val="0"/>
      <w:marBottom w:val="0"/>
      <w:divBdr>
        <w:top w:val="none" w:sz="0" w:space="0" w:color="auto"/>
        <w:left w:val="none" w:sz="0" w:space="0" w:color="auto"/>
        <w:bottom w:val="none" w:sz="0" w:space="0" w:color="auto"/>
        <w:right w:val="none" w:sz="0" w:space="0" w:color="auto"/>
      </w:divBdr>
    </w:div>
    <w:div w:id="588582475">
      <w:bodyDiv w:val="1"/>
      <w:marLeft w:val="0"/>
      <w:marRight w:val="0"/>
      <w:marTop w:val="0"/>
      <w:marBottom w:val="0"/>
      <w:divBdr>
        <w:top w:val="none" w:sz="0" w:space="0" w:color="auto"/>
        <w:left w:val="none" w:sz="0" w:space="0" w:color="auto"/>
        <w:bottom w:val="none" w:sz="0" w:space="0" w:color="auto"/>
        <w:right w:val="none" w:sz="0" w:space="0" w:color="auto"/>
      </w:divBdr>
    </w:div>
    <w:div w:id="605424187">
      <w:bodyDiv w:val="1"/>
      <w:marLeft w:val="0"/>
      <w:marRight w:val="0"/>
      <w:marTop w:val="0"/>
      <w:marBottom w:val="0"/>
      <w:divBdr>
        <w:top w:val="none" w:sz="0" w:space="0" w:color="auto"/>
        <w:left w:val="none" w:sz="0" w:space="0" w:color="auto"/>
        <w:bottom w:val="none" w:sz="0" w:space="0" w:color="auto"/>
        <w:right w:val="none" w:sz="0" w:space="0" w:color="auto"/>
      </w:divBdr>
    </w:div>
    <w:div w:id="614216170">
      <w:bodyDiv w:val="1"/>
      <w:marLeft w:val="0"/>
      <w:marRight w:val="0"/>
      <w:marTop w:val="0"/>
      <w:marBottom w:val="0"/>
      <w:divBdr>
        <w:top w:val="none" w:sz="0" w:space="0" w:color="auto"/>
        <w:left w:val="none" w:sz="0" w:space="0" w:color="auto"/>
        <w:bottom w:val="none" w:sz="0" w:space="0" w:color="auto"/>
        <w:right w:val="none" w:sz="0" w:space="0" w:color="auto"/>
      </w:divBdr>
    </w:div>
    <w:div w:id="641931620">
      <w:bodyDiv w:val="1"/>
      <w:marLeft w:val="0"/>
      <w:marRight w:val="0"/>
      <w:marTop w:val="0"/>
      <w:marBottom w:val="0"/>
      <w:divBdr>
        <w:top w:val="none" w:sz="0" w:space="0" w:color="auto"/>
        <w:left w:val="none" w:sz="0" w:space="0" w:color="auto"/>
        <w:bottom w:val="none" w:sz="0" w:space="0" w:color="auto"/>
        <w:right w:val="none" w:sz="0" w:space="0" w:color="auto"/>
      </w:divBdr>
    </w:div>
    <w:div w:id="642782562">
      <w:bodyDiv w:val="1"/>
      <w:marLeft w:val="0"/>
      <w:marRight w:val="0"/>
      <w:marTop w:val="0"/>
      <w:marBottom w:val="0"/>
      <w:divBdr>
        <w:top w:val="none" w:sz="0" w:space="0" w:color="auto"/>
        <w:left w:val="none" w:sz="0" w:space="0" w:color="auto"/>
        <w:bottom w:val="none" w:sz="0" w:space="0" w:color="auto"/>
        <w:right w:val="none" w:sz="0" w:space="0" w:color="auto"/>
      </w:divBdr>
    </w:div>
    <w:div w:id="667055741">
      <w:bodyDiv w:val="1"/>
      <w:marLeft w:val="0"/>
      <w:marRight w:val="0"/>
      <w:marTop w:val="0"/>
      <w:marBottom w:val="0"/>
      <w:divBdr>
        <w:top w:val="none" w:sz="0" w:space="0" w:color="auto"/>
        <w:left w:val="none" w:sz="0" w:space="0" w:color="auto"/>
        <w:bottom w:val="none" w:sz="0" w:space="0" w:color="auto"/>
        <w:right w:val="none" w:sz="0" w:space="0" w:color="auto"/>
      </w:divBdr>
    </w:div>
    <w:div w:id="669021446">
      <w:bodyDiv w:val="1"/>
      <w:marLeft w:val="0"/>
      <w:marRight w:val="0"/>
      <w:marTop w:val="0"/>
      <w:marBottom w:val="0"/>
      <w:divBdr>
        <w:top w:val="none" w:sz="0" w:space="0" w:color="auto"/>
        <w:left w:val="none" w:sz="0" w:space="0" w:color="auto"/>
        <w:bottom w:val="none" w:sz="0" w:space="0" w:color="auto"/>
        <w:right w:val="none" w:sz="0" w:space="0" w:color="auto"/>
      </w:divBdr>
    </w:div>
    <w:div w:id="669722240">
      <w:bodyDiv w:val="1"/>
      <w:marLeft w:val="0"/>
      <w:marRight w:val="0"/>
      <w:marTop w:val="0"/>
      <w:marBottom w:val="0"/>
      <w:divBdr>
        <w:top w:val="none" w:sz="0" w:space="0" w:color="auto"/>
        <w:left w:val="none" w:sz="0" w:space="0" w:color="auto"/>
        <w:bottom w:val="none" w:sz="0" w:space="0" w:color="auto"/>
        <w:right w:val="none" w:sz="0" w:space="0" w:color="auto"/>
      </w:divBdr>
    </w:div>
    <w:div w:id="671226550">
      <w:bodyDiv w:val="1"/>
      <w:marLeft w:val="0"/>
      <w:marRight w:val="0"/>
      <w:marTop w:val="0"/>
      <w:marBottom w:val="0"/>
      <w:divBdr>
        <w:top w:val="none" w:sz="0" w:space="0" w:color="auto"/>
        <w:left w:val="none" w:sz="0" w:space="0" w:color="auto"/>
        <w:bottom w:val="none" w:sz="0" w:space="0" w:color="auto"/>
        <w:right w:val="none" w:sz="0" w:space="0" w:color="auto"/>
      </w:divBdr>
    </w:div>
    <w:div w:id="681668788">
      <w:bodyDiv w:val="1"/>
      <w:marLeft w:val="0"/>
      <w:marRight w:val="0"/>
      <w:marTop w:val="0"/>
      <w:marBottom w:val="0"/>
      <w:divBdr>
        <w:top w:val="none" w:sz="0" w:space="0" w:color="auto"/>
        <w:left w:val="none" w:sz="0" w:space="0" w:color="auto"/>
        <w:bottom w:val="none" w:sz="0" w:space="0" w:color="auto"/>
        <w:right w:val="none" w:sz="0" w:space="0" w:color="auto"/>
      </w:divBdr>
    </w:div>
    <w:div w:id="683097171">
      <w:bodyDiv w:val="1"/>
      <w:marLeft w:val="0"/>
      <w:marRight w:val="0"/>
      <w:marTop w:val="0"/>
      <w:marBottom w:val="0"/>
      <w:divBdr>
        <w:top w:val="none" w:sz="0" w:space="0" w:color="auto"/>
        <w:left w:val="none" w:sz="0" w:space="0" w:color="auto"/>
        <w:bottom w:val="none" w:sz="0" w:space="0" w:color="auto"/>
        <w:right w:val="none" w:sz="0" w:space="0" w:color="auto"/>
      </w:divBdr>
    </w:div>
    <w:div w:id="687949932">
      <w:bodyDiv w:val="1"/>
      <w:marLeft w:val="0"/>
      <w:marRight w:val="0"/>
      <w:marTop w:val="0"/>
      <w:marBottom w:val="0"/>
      <w:divBdr>
        <w:top w:val="none" w:sz="0" w:space="0" w:color="auto"/>
        <w:left w:val="none" w:sz="0" w:space="0" w:color="auto"/>
        <w:bottom w:val="none" w:sz="0" w:space="0" w:color="auto"/>
        <w:right w:val="none" w:sz="0" w:space="0" w:color="auto"/>
      </w:divBdr>
    </w:div>
    <w:div w:id="689797904">
      <w:bodyDiv w:val="1"/>
      <w:marLeft w:val="0"/>
      <w:marRight w:val="0"/>
      <w:marTop w:val="0"/>
      <w:marBottom w:val="0"/>
      <w:divBdr>
        <w:top w:val="none" w:sz="0" w:space="0" w:color="auto"/>
        <w:left w:val="none" w:sz="0" w:space="0" w:color="auto"/>
        <w:bottom w:val="none" w:sz="0" w:space="0" w:color="auto"/>
        <w:right w:val="none" w:sz="0" w:space="0" w:color="auto"/>
      </w:divBdr>
    </w:div>
    <w:div w:id="690106801">
      <w:bodyDiv w:val="1"/>
      <w:marLeft w:val="0"/>
      <w:marRight w:val="0"/>
      <w:marTop w:val="0"/>
      <w:marBottom w:val="0"/>
      <w:divBdr>
        <w:top w:val="none" w:sz="0" w:space="0" w:color="auto"/>
        <w:left w:val="none" w:sz="0" w:space="0" w:color="auto"/>
        <w:bottom w:val="none" w:sz="0" w:space="0" w:color="auto"/>
        <w:right w:val="none" w:sz="0" w:space="0" w:color="auto"/>
      </w:divBdr>
    </w:div>
    <w:div w:id="697777893">
      <w:bodyDiv w:val="1"/>
      <w:marLeft w:val="0"/>
      <w:marRight w:val="0"/>
      <w:marTop w:val="0"/>
      <w:marBottom w:val="0"/>
      <w:divBdr>
        <w:top w:val="none" w:sz="0" w:space="0" w:color="auto"/>
        <w:left w:val="none" w:sz="0" w:space="0" w:color="auto"/>
        <w:bottom w:val="none" w:sz="0" w:space="0" w:color="auto"/>
        <w:right w:val="none" w:sz="0" w:space="0" w:color="auto"/>
      </w:divBdr>
    </w:div>
    <w:div w:id="706950470">
      <w:bodyDiv w:val="1"/>
      <w:marLeft w:val="0"/>
      <w:marRight w:val="0"/>
      <w:marTop w:val="0"/>
      <w:marBottom w:val="0"/>
      <w:divBdr>
        <w:top w:val="none" w:sz="0" w:space="0" w:color="auto"/>
        <w:left w:val="none" w:sz="0" w:space="0" w:color="auto"/>
        <w:bottom w:val="none" w:sz="0" w:space="0" w:color="auto"/>
        <w:right w:val="none" w:sz="0" w:space="0" w:color="auto"/>
      </w:divBdr>
      <w:divsChild>
        <w:div w:id="1217282454">
          <w:marLeft w:val="0"/>
          <w:marRight w:val="0"/>
          <w:marTop w:val="0"/>
          <w:marBottom w:val="0"/>
          <w:divBdr>
            <w:top w:val="none" w:sz="0" w:space="0" w:color="auto"/>
            <w:left w:val="none" w:sz="0" w:space="0" w:color="auto"/>
            <w:bottom w:val="none" w:sz="0" w:space="0" w:color="auto"/>
            <w:right w:val="none" w:sz="0" w:space="0" w:color="auto"/>
          </w:divBdr>
        </w:div>
        <w:div w:id="1525288442">
          <w:marLeft w:val="0"/>
          <w:marRight w:val="0"/>
          <w:marTop w:val="0"/>
          <w:marBottom w:val="0"/>
          <w:divBdr>
            <w:top w:val="none" w:sz="0" w:space="0" w:color="auto"/>
            <w:left w:val="none" w:sz="0" w:space="0" w:color="auto"/>
            <w:bottom w:val="none" w:sz="0" w:space="0" w:color="auto"/>
            <w:right w:val="none" w:sz="0" w:space="0" w:color="auto"/>
          </w:divBdr>
        </w:div>
      </w:divsChild>
    </w:div>
    <w:div w:id="708989972">
      <w:bodyDiv w:val="1"/>
      <w:marLeft w:val="0"/>
      <w:marRight w:val="0"/>
      <w:marTop w:val="0"/>
      <w:marBottom w:val="0"/>
      <w:divBdr>
        <w:top w:val="none" w:sz="0" w:space="0" w:color="auto"/>
        <w:left w:val="none" w:sz="0" w:space="0" w:color="auto"/>
        <w:bottom w:val="none" w:sz="0" w:space="0" w:color="auto"/>
        <w:right w:val="none" w:sz="0" w:space="0" w:color="auto"/>
      </w:divBdr>
    </w:div>
    <w:div w:id="712464992">
      <w:bodyDiv w:val="1"/>
      <w:marLeft w:val="0"/>
      <w:marRight w:val="0"/>
      <w:marTop w:val="0"/>
      <w:marBottom w:val="0"/>
      <w:divBdr>
        <w:top w:val="none" w:sz="0" w:space="0" w:color="auto"/>
        <w:left w:val="none" w:sz="0" w:space="0" w:color="auto"/>
        <w:bottom w:val="none" w:sz="0" w:space="0" w:color="auto"/>
        <w:right w:val="none" w:sz="0" w:space="0" w:color="auto"/>
      </w:divBdr>
    </w:div>
    <w:div w:id="720982426">
      <w:bodyDiv w:val="1"/>
      <w:marLeft w:val="0"/>
      <w:marRight w:val="0"/>
      <w:marTop w:val="0"/>
      <w:marBottom w:val="0"/>
      <w:divBdr>
        <w:top w:val="none" w:sz="0" w:space="0" w:color="auto"/>
        <w:left w:val="none" w:sz="0" w:space="0" w:color="auto"/>
        <w:bottom w:val="none" w:sz="0" w:space="0" w:color="auto"/>
        <w:right w:val="none" w:sz="0" w:space="0" w:color="auto"/>
      </w:divBdr>
    </w:div>
    <w:div w:id="737829843">
      <w:bodyDiv w:val="1"/>
      <w:marLeft w:val="0"/>
      <w:marRight w:val="0"/>
      <w:marTop w:val="0"/>
      <w:marBottom w:val="0"/>
      <w:divBdr>
        <w:top w:val="none" w:sz="0" w:space="0" w:color="auto"/>
        <w:left w:val="none" w:sz="0" w:space="0" w:color="auto"/>
        <w:bottom w:val="none" w:sz="0" w:space="0" w:color="auto"/>
        <w:right w:val="none" w:sz="0" w:space="0" w:color="auto"/>
      </w:divBdr>
    </w:div>
    <w:div w:id="744958926">
      <w:bodyDiv w:val="1"/>
      <w:marLeft w:val="0"/>
      <w:marRight w:val="0"/>
      <w:marTop w:val="0"/>
      <w:marBottom w:val="0"/>
      <w:divBdr>
        <w:top w:val="none" w:sz="0" w:space="0" w:color="auto"/>
        <w:left w:val="none" w:sz="0" w:space="0" w:color="auto"/>
        <w:bottom w:val="none" w:sz="0" w:space="0" w:color="auto"/>
        <w:right w:val="none" w:sz="0" w:space="0" w:color="auto"/>
      </w:divBdr>
    </w:div>
    <w:div w:id="761339976">
      <w:bodyDiv w:val="1"/>
      <w:marLeft w:val="0"/>
      <w:marRight w:val="0"/>
      <w:marTop w:val="0"/>
      <w:marBottom w:val="0"/>
      <w:divBdr>
        <w:top w:val="none" w:sz="0" w:space="0" w:color="auto"/>
        <w:left w:val="none" w:sz="0" w:space="0" w:color="auto"/>
        <w:bottom w:val="none" w:sz="0" w:space="0" w:color="auto"/>
        <w:right w:val="none" w:sz="0" w:space="0" w:color="auto"/>
      </w:divBdr>
    </w:div>
    <w:div w:id="770710036">
      <w:bodyDiv w:val="1"/>
      <w:marLeft w:val="0"/>
      <w:marRight w:val="0"/>
      <w:marTop w:val="0"/>
      <w:marBottom w:val="0"/>
      <w:divBdr>
        <w:top w:val="none" w:sz="0" w:space="0" w:color="auto"/>
        <w:left w:val="none" w:sz="0" w:space="0" w:color="auto"/>
        <w:bottom w:val="none" w:sz="0" w:space="0" w:color="auto"/>
        <w:right w:val="none" w:sz="0" w:space="0" w:color="auto"/>
      </w:divBdr>
    </w:div>
    <w:div w:id="794756309">
      <w:bodyDiv w:val="1"/>
      <w:marLeft w:val="0"/>
      <w:marRight w:val="0"/>
      <w:marTop w:val="0"/>
      <w:marBottom w:val="0"/>
      <w:divBdr>
        <w:top w:val="none" w:sz="0" w:space="0" w:color="auto"/>
        <w:left w:val="none" w:sz="0" w:space="0" w:color="auto"/>
        <w:bottom w:val="none" w:sz="0" w:space="0" w:color="auto"/>
        <w:right w:val="none" w:sz="0" w:space="0" w:color="auto"/>
      </w:divBdr>
    </w:div>
    <w:div w:id="818811245">
      <w:bodyDiv w:val="1"/>
      <w:marLeft w:val="0"/>
      <w:marRight w:val="0"/>
      <w:marTop w:val="0"/>
      <w:marBottom w:val="0"/>
      <w:divBdr>
        <w:top w:val="none" w:sz="0" w:space="0" w:color="auto"/>
        <w:left w:val="none" w:sz="0" w:space="0" w:color="auto"/>
        <w:bottom w:val="none" w:sz="0" w:space="0" w:color="auto"/>
        <w:right w:val="none" w:sz="0" w:space="0" w:color="auto"/>
      </w:divBdr>
    </w:div>
    <w:div w:id="828250467">
      <w:bodyDiv w:val="1"/>
      <w:marLeft w:val="0"/>
      <w:marRight w:val="0"/>
      <w:marTop w:val="0"/>
      <w:marBottom w:val="0"/>
      <w:divBdr>
        <w:top w:val="none" w:sz="0" w:space="0" w:color="auto"/>
        <w:left w:val="none" w:sz="0" w:space="0" w:color="auto"/>
        <w:bottom w:val="none" w:sz="0" w:space="0" w:color="auto"/>
        <w:right w:val="none" w:sz="0" w:space="0" w:color="auto"/>
      </w:divBdr>
    </w:div>
    <w:div w:id="841894063">
      <w:bodyDiv w:val="1"/>
      <w:marLeft w:val="0"/>
      <w:marRight w:val="0"/>
      <w:marTop w:val="0"/>
      <w:marBottom w:val="0"/>
      <w:divBdr>
        <w:top w:val="none" w:sz="0" w:space="0" w:color="auto"/>
        <w:left w:val="none" w:sz="0" w:space="0" w:color="auto"/>
        <w:bottom w:val="none" w:sz="0" w:space="0" w:color="auto"/>
        <w:right w:val="none" w:sz="0" w:space="0" w:color="auto"/>
      </w:divBdr>
    </w:div>
    <w:div w:id="846791712">
      <w:bodyDiv w:val="1"/>
      <w:marLeft w:val="0"/>
      <w:marRight w:val="0"/>
      <w:marTop w:val="0"/>
      <w:marBottom w:val="0"/>
      <w:divBdr>
        <w:top w:val="none" w:sz="0" w:space="0" w:color="auto"/>
        <w:left w:val="none" w:sz="0" w:space="0" w:color="auto"/>
        <w:bottom w:val="none" w:sz="0" w:space="0" w:color="auto"/>
        <w:right w:val="none" w:sz="0" w:space="0" w:color="auto"/>
      </w:divBdr>
    </w:div>
    <w:div w:id="863713054">
      <w:bodyDiv w:val="1"/>
      <w:marLeft w:val="0"/>
      <w:marRight w:val="0"/>
      <w:marTop w:val="0"/>
      <w:marBottom w:val="0"/>
      <w:divBdr>
        <w:top w:val="none" w:sz="0" w:space="0" w:color="auto"/>
        <w:left w:val="none" w:sz="0" w:space="0" w:color="auto"/>
        <w:bottom w:val="none" w:sz="0" w:space="0" w:color="auto"/>
        <w:right w:val="none" w:sz="0" w:space="0" w:color="auto"/>
      </w:divBdr>
      <w:divsChild>
        <w:div w:id="901217325">
          <w:marLeft w:val="0"/>
          <w:marRight w:val="0"/>
          <w:marTop w:val="0"/>
          <w:marBottom w:val="0"/>
          <w:divBdr>
            <w:top w:val="none" w:sz="0" w:space="0" w:color="auto"/>
            <w:left w:val="none" w:sz="0" w:space="0" w:color="auto"/>
            <w:bottom w:val="none" w:sz="0" w:space="0" w:color="auto"/>
            <w:right w:val="none" w:sz="0" w:space="0" w:color="auto"/>
          </w:divBdr>
        </w:div>
        <w:div w:id="1180777790">
          <w:marLeft w:val="0"/>
          <w:marRight w:val="0"/>
          <w:marTop w:val="0"/>
          <w:marBottom w:val="0"/>
          <w:divBdr>
            <w:top w:val="none" w:sz="0" w:space="0" w:color="auto"/>
            <w:left w:val="none" w:sz="0" w:space="0" w:color="auto"/>
            <w:bottom w:val="none" w:sz="0" w:space="0" w:color="auto"/>
            <w:right w:val="none" w:sz="0" w:space="0" w:color="auto"/>
          </w:divBdr>
        </w:div>
        <w:div w:id="1749421939">
          <w:marLeft w:val="0"/>
          <w:marRight w:val="0"/>
          <w:marTop w:val="0"/>
          <w:marBottom w:val="0"/>
          <w:divBdr>
            <w:top w:val="none" w:sz="0" w:space="0" w:color="auto"/>
            <w:left w:val="none" w:sz="0" w:space="0" w:color="auto"/>
            <w:bottom w:val="none" w:sz="0" w:space="0" w:color="auto"/>
            <w:right w:val="none" w:sz="0" w:space="0" w:color="auto"/>
          </w:divBdr>
        </w:div>
        <w:div w:id="2129544678">
          <w:marLeft w:val="0"/>
          <w:marRight w:val="0"/>
          <w:marTop w:val="0"/>
          <w:marBottom w:val="0"/>
          <w:divBdr>
            <w:top w:val="none" w:sz="0" w:space="0" w:color="auto"/>
            <w:left w:val="none" w:sz="0" w:space="0" w:color="auto"/>
            <w:bottom w:val="none" w:sz="0" w:space="0" w:color="auto"/>
            <w:right w:val="none" w:sz="0" w:space="0" w:color="auto"/>
          </w:divBdr>
        </w:div>
      </w:divsChild>
    </w:div>
    <w:div w:id="870385149">
      <w:bodyDiv w:val="1"/>
      <w:marLeft w:val="0"/>
      <w:marRight w:val="0"/>
      <w:marTop w:val="0"/>
      <w:marBottom w:val="0"/>
      <w:divBdr>
        <w:top w:val="none" w:sz="0" w:space="0" w:color="auto"/>
        <w:left w:val="none" w:sz="0" w:space="0" w:color="auto"/>
        <w:bottom w:val="none" w:sz="0" w:space="0" w:color="auto"/>
        <w:right w:val="none" w:sz="0" w:space="0" w:color="auto"/>
      </w:divBdr>
    </w:div>
    <w:div w:id="881864702">
      <w:bodyDiv w:val="1"/>
      <w:marLeft w:val="0"/>
      <w:marRight w:val="0"/>
      <w:marTop w:val="0"/>
      <w:marBottom w:val="0"/>
      <w:divBdr>
        <w:top w:val="none" w:sz="0" w:space="0" w:color="auto"/>
        <w:left w:val="none" w:sz="0" w:space="0" w:color="auto"/>
        <w:bottom w:val="none" w:sz="0" w:space="0" w:color="auto"/>
        <w:right w:val="none" w:sz="0" w:space="0" w:color="auto"/>
      </w:divBdr>
    </w:div>
    <w:div w:id="914585973">
      <w:bodyDiv w:val="1"/>
      <w:marLeft w:val="0"/>
      <w:marRight w:val="0"/>
      <w:marTop w:val="0"/>
      <w:marBottom w:val="0"/>
      <w:divBdr>
        <w:top w:val="none" w:sz="0" w:space="0" w:color="auto"/>
        <w:left w:val="none" w:sz="0" w:space="0" w:color="auto"/>
        <w:bottom w:val="none" w:sz="0" w:space="0" w:color="auto"/>
        <w:right w:val="none" w:sz="0" w:space="0" w:color="auto"/>
      </w:divBdr>
    </w:div>
    <w:div w:id="929312856">
      <w:bodyDiv w:val="1"/>
      <w:marLeft w:val="0"/>
      <w:marRight w:val="0"/>
      <w:marTop w:val="0"/>
      <w:marBottom w:val="0"/>
      <w:divBdr>
        <w:top w:val="none" w:sz="0" w:space="0" w:color="auto"/>
        <w:left w:val="none" w:sz="0" w:space="0" w:color="auto"/>
        <w:bottom w:val="none" w:sz="0" w:space="0" w:color="auto"/>
        <w:right w:val="none" w:sz="0" w:space="0" w:color="auto"/>
      </w:divBdr>
    </w:div>
    <w:div w:id="937296738">
      <w:bodyDiv w:val="1"/>
      <w:marLeft w:val="0"/>
      <w:marRight w:val="0"/>
      <w:marTop w:val="0"/>
      <w:marBottom w:val="0"/>
      <w:divBdr>
        <w:top w:val="none" w:sz="0" w:space="0" w:color="auto"/>
        <w:left w:val="none" w:sz="0" w:space="0" w:color="auto"/>
        <w:bottom w:val="none" w:sz="0" w:space="0" w:color="auto"/>
        <w:right w:val="none" w:sz="0" w:space="0" w:color="auto"/>
      </w:divBdr>
    </w:div>
    <w:div w:id="940455990">
      <w:bodyDiv w:val="1"/>
      <w:marLeft w:val="0"/>
      <w:marRight w:val="0"/>
      <w:marTop w:val="0"/>
      <w:marBottom w:val="0"/>
      <w:divBdr>
        <w:top w:val="none" w:sz="0" w:space="0" w:color="auto"/>
        <w:left w:val="none" w:sz="0" w:space="0" w:color="auto"/>
        <w:bottom w:val="none" w:sz="0" w:space="0" w:color="auto"/>
        <w:right w:val="none" w:sz="0" w:space="0" w:color="auto"/>
      </w:divBdr>
    </w:div>
    <w:div w:id="942152280">
      <w:bodyDiv w:val="1"/>
      <w:marLeft w:val="0"/>
      <w:marRight w:val="0"/>
      <w:marTop w:val="0"/>
      <w:marBottom w:val="0"/>
      <w:divBdr>
        <w:top w:val="none" w:sz="0" w:space="0" w:color="auto"/>
        <w:left w:val="none" w:sz="0" w:space="0" w:color="auto"/>
        <w:bottom w:val="none" w:sz="0" w:space="0" w:color="auto"/>
        <w:right w:val="none" w:sz="0" w:space="0" w:color="auto"/>
      </w:divBdr>
    </w:div>
    <w:div w:id="963537467">
      <w:bodyDiv w:val="1"/>
      <w:marLeft w:val="0"/>
      <w:marRight w:val="0"/>
      <w:marTop w:val="0"/>
      <w:marBottom w:val="0"/>
      <w:divBdr>
        <w:top w:val="none" w:sz="0" w:space="0" w:color="auto"/>
        <w:left w:val="none" w:sz="0" w:space="0" w:color="auto"/>
        <w:bottom w:val="none" w:sz="0" w:space="0" w:color="auto"/>
        <w:right w:val="none" w:sz="0" w:space="0" w:color="auto"/>
      </w:divBdr>
    </w:div>
    <w:div w:id="963850093">
      <w:bodyDiv w:val="1"/>
      <w:marLeft w:val="0"/>
      <w:marRight w:val="0"/>
      <w:marTop w:val="0"/>
      <w:marBottom w:val="0"/>
      <w:divBdr>
        <w:top w:val="none" w:sz="0" w:space="0" w:color="auto"/>
        <w:left w:val="none" w:sz="0" w:space="0" w:color="auto"/>
        <w:bottom w:val="none" w:sz="0" w:space="0" w:color="auto"/>
        <w:right w:val="none" w:sz="0" w:space="0" w:color="auto"/>
      </w:divBdr>
    </w:div>
    <w:div w:id="973676233">
      <w:bodyDiv w:val="1"/>
      <w:marLeft w:val="0"/>
      <w:marRight w:val="0"/>
      <w:marTop w:val="0"/>
      <w:marBottom w:val="0"/>
      <w:divBdr>
        <w:top w:val="none" w:sz="0" w:space="0" w:color="auto"/>
        <w:left w:val="none" w:sz="0" w:space="0" w:color="auto"/>
        <w:bottom w:val="none" w:sz="0" w:space="0" w:color="auto"/>
        <w:right w:val="none" w:sz="0" w:space="0" w:color="auto"/>
      </w:divBdr>
    </w:div>
    <w:div w:id="978461166">
      <w:bodyDiv w:val="1"/>
      <w:marLeft w:val="0"/>
      <w:marRight w:val="0"/>
      <w:marTop w:val="0"/>
      <w:marBottom w:val="0"/>
      <w:divBdr>
        <w:top w:val="none" w:sz="0" w:space="0" w:color="auto"/>
        <w:left w:val="none" w:sz="0" w:space="0" w:color="auto"/>
        <w:bottom w:val="none" w:sz="0" w:space="0" w:color="auto"/>
        <w:right w:val="none" w:sz="0" w:space="0" w:color="auto"/>
      </w:divBdr>
    </w:div>
    <w:div w:id="982852087">
      <w:bodyDiv w:val="1"/>
      <w:marLeft w:val="0"/>
      <w:marRight w:val="0"/>
      <w:marTop w:val="0"/>
      <w:marBottom w:val="0"/>
      <w:divBdr>
        <w:top w:val="none" w:sz="0" w:space="0" w:color="auto"/>
        <w:left w:val="none" w:sz="0" w:space="0" w:color="auto"/>
        <w:bottom w:val="none" w:sz="0" w:space="0" w:color="auto"/>
        <w:right w:val="none" w:sz="0" w:space="0" w:color="auto"/>
      </w:divBdr>
    </w:div>
    <w:div w:id="987825850">
      <w:bodyDiv w:val="1"/>
      <w:marLeft w:val="0"/>
      <w:marRight w:val="0"/>
      <w:marTop w:val="0"/>
      <w:marBottom w:val="0"/>
      <w:divBdr>
        <w:top w:val="none" w:sz="0" w:space="0" w:color="auto"/>
        <w:left w:val="none" w:sz="0" w:space="0" w:color="auto"/>
        <w:bottom w:val="none" w:sz="0" w:space="0" w:color="auto"/>
        <w:right w:val="none" w:sz="0" w:space="0" w:color="auto"/>
      </w:divBdr>
    </w:div>
    <w:div w:id="1002124418">
      <w:bodyDiv w:val="1"/>
      <w:marLeft w:val="0"/>
      <w:marRight w:val="0"/>
      <w:marTop w:val="0"/>
      <w:marBottom w:val="0"/>
      <w:divBdr>
        <w:top w:val="none" w:sz="0" w:space="0" w:color="auto"/>
        <w:left w:val="none" w:sz="0" w:space="0" w:color="auto"/>
        <w:bottom w:val="none" w:sz="0" w:space="0" w:color="auto"/>
        <w:right w:val="none" w:sz="0" w:space="0" w:color="auto"/>
      </w:divBdr>
    </w:div>
    <w:div w:id="1013604060">
      <w:bodyDiv w:val="1"/>
      <w:marLeft w:val="0"/>
      <w:marRight w:val="0"/>
      <w:marTop w:val="0"/>
      <w:marBottom w:val="0"/>
      <w:divBdr>
        <w:top w:val="none" w:sz="0" w:space="0" w:color="auto"/>
        <w:left w:val="none" w:sz="0" w:space="0" w:color="auto"/>
        <w:bottom w:val="none" w:sz="0" w:space="0" w:color="auto"/>
        <w:right w:val="none" w:sz="0" w:space="0" w:color="auto"/>
      </w:divBdr>
    </w:div>
    <w:div w:id="1017462268">
      <w:bodyDiv w:val="1"/>
      <w:marLeft w:val="0"/>
      <w:marRight w:val="0"/>
      <w:marTop w:val="0"/>
      <w:marBottom w:val="0"/>
      <w:divBdr>
        <w:top w:val="none" w:sz="0" w:space="0" w:color="auto"/>
        <w:left w:val="none" w:sz="0" w:space="0" w:color="auto"/>
        <w:bottom w:val="none" w:sz="0" w:space="0" w:color="auto"/>
        <w:right w:val="none" w:sz="0" w:space="0" w:color="auto"/>
      </w:divBdr>
    </w:div>
    <w:div w:id="1018312288">
      <w:bodyDiv w:val="1"/>
      <w:marLeft w:val="0"/>
      <w:marRight w:val="0"/>
      <w:marTop w:val="0"/>
      <w:marBottom w:val="0"/>
      <w:divBdr>
        <w:top w:val="none" w:sz="0" w:space="0" w:color="auto"/>
        <w:left w:val="none" w:sz="0" w:space="0" w:color="auto"/>
        <w:bottom w:val="none" w:sz="0" w:space="0" w:color="auto"/>
        <w:right w:val="none" w:sz="0" w:space="0" w:color="auto"/>
      </w:divBdr>
    </w:div>
    <w:div w:id="1018848274">
      <w:bodyDiv w:val="1"/>
      <w:marLeft w:val="0"/>
      <w:marRight w:val="0"/>
      <w:marTop w:val="0"/>
      <w:marBottom w:val="0"/>
      <w:divBdr>
        <w:top w:val="none" w:sz="0" w:space="0" w:color="auto"/>
        <w:left w:val="none" w:sz="0" w:space="0" w:color="auto"/>
        <w:bottom w:val="none" w:sz="0" w:space="0" w:color="auto"/>
        <w:right w:val="none" w:sz="0" w:space="0" w:color="auto"/>
      </w:divBdr>
    </w:div>
    <w:div w:id="1028410980">
      <w:bodyDiv w:val="1"/>
      <w:marLeft w:val="0"/>
      <w:marRight w:val="0"/>
      <w:marTop w:val="0"/>
      <w:marBottom w:val="0"/>
      <w:divBdr>
        <w:top w:val="none" w:sz="0" w:space="0" w:color="auto"/>
        <w:left w:val="none" w:sz="0" w:space="0" w:color="auto"/>
        <w:bottom w:val="none" w:sz="0" w:space="0" w:color="auto"/>
        <w:right w:val="none" w:sz="0" w:space="0" w:color="auto"/>
      </w:divBdr>
    </w:div>
    <w:div w:id="1033193038">
      <w:bodyDiv w:val="1"/>
      <w:marLeft w:val="0"/>
      <w:marRight w:val="0"/>
      <w:marTop w:val="0"/>
      <w:marBottom w:val="0"/>
      <w:divBdr>
        <w:top w:val="none" w:sz="0" w:space="0" w:color="auto"/>
        <w:left w:val="none" w:sz="0" w:space="0" w:color="auto"/>
        <w:bottom w:val="none" w:sz="0" w:space="0" w:color="auto"/>
        <w:right w:val="none" w:sz="0" w:space="0" w:color="auto"/>
      </w:divBdr>
    </w:div>
    <w:div w:id="1034886081">
      <w:bodyDiv w:val="1"/>
      <w:marLeft w:val="0"/>
      <w:marRight w:val="0"/>
      <w:marTop w:val="0"/>
      <w:marBottom w:val="0"/>
      <w:divBdr>
        <w:top w:val="none" w:sz="0" w:space="0" w:color="auto"/>
        <w:left w:val="none" w:sz="0" w:space="0" w:color="auto"/>
        <w:bottom w:val="none" w:sz="0" w:space="0" w:color="auto"/>
        <w:right w:val="none" w:sz="0" w:space="0" w:color="auto"/>
      </w:divBdr>
    </w:div>
    <w:div w:id="1036735575">
      <w:bodyDiv w:val="1"/>
      <w:marLeft w:val="0"/>
      <w:marRight w:val="0"/>
      <w:marTop w:val="0"/>
      <w:marBottom w:val="0"/>
      <w:divBdr>
        <w:top w:val="none" w:sz="0" w:space="0" w:color="auto"/>
        <w:left w:val="none" w:sz="0" w:space="0" w:color="auto"/>
        <w:bottom w:val="none" w:sz="0" w:space="0" w:color="auto"/>
        <w:right w:val="none" w:sz="0" w:space="0" w:color="auto"/>
      </w:divBdr>
    </w:div>
    <w:div w:id="1067605228">
      <w:bodyDiv w:val="1"/>
      <w:marLeft w:val="0"/>
      <w:marRight w:val="0"/>
      <w:marTop w:val="0"/>
      <w:marBottom w:val="0"/>
      <w:divBdr>
        <w:top w:val="none" w:sz="0" w:space="0" w:color="auto"/>
        <w:left w:val="none" w:sz="0" w:space="0" w:color="auto"/>
        <w:bottom w:val="none" w:sz="0" w:space="0" w:color="auto"/>
        <w:right w:val="none" w:sz="0" w:space="0" w:color="auto"/>
      </w:divBdr>
    </w:div>
    <w:div w:id="1069811164">
      <w:bodyDiv w:val="1"/>
      <w:marLeft w:val="0"/>
      <w:marRight w:val="0"/>
      <w:marTop w:val="0"/>
      <w:marBottom w:val="0"/>
      <w:divBdr>
        <w:top w:val="none" w:sz="0" w:space="0" w:color="auto"/>
        <w:left w:val="none" w:sz="0" w:space="0" w:color="auto"/>
        <w:bottom w:val="none" w:sz="0" w:space="0" w:color="auto"/>
        <w:right w:val="none" w:sz="0" w:space="0" w:color="auto"/>
      </w:divBdr>
    </w:div>
    <w:div w:id="1079669944">
      <w:bodyDiv w:val="1"/>
      <w:marLeft w:val="0"/>
      <w:marRight w:val="0"/>
      <w:marTop w:val="0"/>
      <w:marBottom w:val="0"/>
      <w:divBdr>
        <w:top w:val="none" w:sz="0" w:space="0" w:color="auto"/>
        <w:left w:val="none" w:sz="0" w:space="0" w:color="auto"/>
        <w:bottom w:val="none" w:sz="0" w:space="0" w:color="auto"/>
        <w:right w:val="none" w:sz="0" w:space="0" w:color="auto"/>
      </w:divBdr>
    </w:div>
    <w:div w:id="1094715596">
      <w:bodyDiv w:val="1"/>
      <w:marLeft w:val="0"/>
      <w:marRight w:val="0"/>
      <w:marTop w:val="0"/>
      <w:marBottom w:val="0"/>
      <w:divBdr>
        <w:top w:val="none" w:sz="0" w:space="0" w:color="auto"/>
        <w:left w:val="none" w:sz="0" w:space="0" w:color="auto"/>
        <w:bottom w:val="none" w:sz="0" w:space="0" w:color="auto"/>
        <w:right w:val="none" w:sz="0" w:space="0" w:color="auto"/>
      </w:divBdr>
    </w:div>
    <w:div w:id="1120489685">
      <w:bodyDiv w:val="1"/>
      <w:marLeft w:val="0"/>
      <w:marRight w:val="0"/>
      <w:marTop w:val="0"/>
      <w:marBottom w:val="0"/>
      <w:divBdr>
        <w:top w:val="none" w:sz="0" w:space="0" w:color="auto"/>
        <w:left w:val="none" w:sz="0" w:space="0" w:color="auto"/>
        <w:bottom w:val="none" w:sz="0" w:space="0" w:color="auto"/>
        <w:right w:val="none" w:sz="0" w:space="0" w:color="auto"/>
      </w:divBdr>
    </w:div>
    <w:div w:id="1123890065">
      <w:bodyDiv w:val="1"/>
      <w:marLeft w:val="0"/>
      <w:marRight w:val="0"/>
      <w:marTop w:val="0"/>
      <w:marBottom w:val="0"/>
      <w:divBdr>
        <w:top w:val="none" w:sz="0" w:space="0" w:color="auto"/>
        <w:left w:val="none" w:sz="0" w:space="0" w:color="auto"/>
        <w:bottom w:val="none" w:sz="0" w:space="0" w:color="auto"/>
        <w:right w:val="none" w:sz="0" w:space="0" w:color="auto"/>
      </w:divBdr>
    </w:div>
    <w:div w:id="1144664840">
      <w:bodyDiv w:val="1"/>
      <w:marLeft w:val="0"/>
      <w:marRight w:val="0"/>
      <w:marTop w:val="0"/>
      <w:marBottom w:val="0"/>
      <w:divBdr>
        <w:top w:val="none" w:sz="0" w:space="0" w:color="auto"/>
        <w:left w:val="none" w:sz="0" w:space="0" w:color="auto"/>
        <w:bottom w:val="none" w:sz="0" w:space="0" w:color="auto"/>
        <w:right w:val="none" w:sz="0" w:space="0" w:color="auto"/>
      </w:divBdr>
    </w:div>
    <w:div w:id="1160383985">
      <w:bodyDiv w:val="1"/>
      <w:marLeft w:val="0"/>
      <w:marRight w:val="0"/>
      <w:marTop w:val="0"/>
      <w:marBottom w:val="0"/>
      <w:divBdr>
        <w:top w:val="none" w:sz="0" w:space="0" w:color="auto"/>
        <w:left w:val="none" w:sz="0" w:space="0" w:color="auto"/>
        <w:bottom w:val="none" w:sz="0" w:space="0" w:color="auto"/>
        <w:right w:val="none" w:sz="0" w:space="0" w:color="auto"/>
      </w:divBdr>
    </w:div>
    <w:div w:id="1167943869">
      <w:bodyDiv w:val="1"/>
      <w:marLeft w:val="0"/>
      <w:marRight w:val="0"/>
      <w:marTop w:val="0"/>
      <w:marBottom w:val="0"/>
      <w:divBdr>
        <w:top w:val="none" w:sz="0" w:space="0" w:color="auto"/>
        <w:left w:val="none" w:sz="0" w:space="0" w:color="auto"/>
        <w:bottom w:val="none" w:sz="0" w:space="0" w:color="auto"/>
        <w:right w:val="none" w:sz="0" w:space="0" w:color="auto"/>
      </w:divBdr>
    </w:div>
    <w:div w:id="1174227636">
      <w:bodyDiv w:val="1"/>
      <w:marLeft w:val="0"/>
      <w:marRight w:val="0"/>
      <w:marTop w:val="0"/>
      <w:marBottom w:val="0"/>
      <w:divBdr>
        <w:top w:val="none" w:sz="0" w:space="0" w:color="auto"/>
        <w:left w:val="none" w:sz="0" w:space="0" w:color="auto"/>
        <w:bottom w:val="none" w:sz="0" w:space="0" w:color="auto"/>
        <w:right w:val="none" w:sz="0" w:space="0" w:color="auto"/>
      </w:divBdr>
    </w:div>
    <w:div w:id="1197044040">
      <w:bodyDiv w:val="1"/>
      <w:marLeft w:val="0"/>
      <w:marRight w:val="0"/>
      <w:marTop w:val="0"/>
      <w:marBottom w:val="0"/>
      <w:divBdr>
        <w:top w:val="none" w:sz="0" w:space="0" w:color="auto"/>
        <w:left w:val="none" w:sz="0" w:space="0" w:color="auto"/>
        <w:bottom w:val="none" w:sz="0" w:space="0" w:color="auto"/>
        <w:right w:val="none" w:sz="0" w:space="0" w:color="auto"/>
      </w:divBdr>
    </w:div>
    <w:div w:id="1210843612">
      <w:bodyDiv w:val="1"/>
      <w:marLeft w:val="0"/>
      <w:marRight w:val="0"/>
      <w:marTop w:val="0"/>
      <w:marBottom w:val="0"/>
      <w:divBdr>
        <w:top w:val="none" w:sz="0" w:space="0" w:color="auto"/>
        <w:left w:val="none" w:sz="0" w:space="0" w:color="auto"/>
        <w:bottom w:val="none" w:sz="0" w:space="0" w:color="auto"/>
        <w:right w:val="none" w:sz="0" w:space="0" w:color="auto"/>
      </w:divBdr>
    </w:div>
    <w:div w:id="1221480205">
      <w:bodyDiv w:val="1"/>
      <w:marLeft w:val="0"/>
      <w:marRight w:val="0"/>
      <w:marTop w:val="0"/>
      <w:marBottom w:val="0"/>
      <w:divBdr>
        <w:top w:val="none" w:sz="0" w:space="0" w:color="auto"/>
        <w:left w:val="none" w:sz="0" w:space="0" w:color="auto"/>
        <w:bottom w:val="none" w:sz="0" w:space="0" w:color="auto"/>
        <w:right w:val="none" w:sz="0" w:space="0" w:color="auto"/>
      </w:divBdr>
    </w:div>
    <w:div w:id="1230383055">
      <w:bodyDiv w:val="1"/>
      <w:marLeft w:val="0"/>
      <w:marRight w:val="0"/>
      <w:marTop w:val="0"/>
      <w:marBottom w:val="0"/>
      <w:divBdr>
        <w:top w:val="none" w:sz="0" w:space="0" w:color="auto"/>
        <w:left w:val="none" w:sz="0" w:space="0" w:color="auto"/>
        <w:bottom w:val="none" w:sz="0" w:space="0" w:color="auto"/>
        <w:right w:val="none" w:sz="0" w:space="0" w:color="auto"/>
      </w:divBdr>
    </w:div>
    <w:div w:id="1274245979">
      <w:bodyDiv w:val="1"/>
      <w:marLeft w:val="0"/>
      <w:marRight w:val="0"/>
      <w:marTop w:val="0"/>
      <w:marBottom w:val="0"/>
      <w:divBdr>
        <w:top w:val="none" w:sz="0" w:space="0" w:color="auto"/>
        <w:left w:val="none" w:sz="0" w:space="0" w:color="auto"/>
        <w:bottom w:val="none" w:sz="0" w:space="0" w:color="auto"/>
        <w:right w:val="none" w:sz="0" w:space="0" w:color="auto"/>
      </w:divBdr>
    </w:div>
    <w:div w:id="1286503308">
      <w:bodyDiv w:val="1"/>
      <w:marLeft w:val="0"/>
      <w:marRight w:val="0"/>
      <w:marTop w:val="0"/>
      <w:marBottom w:val="0"/>
      <w:divBdr>
        <w:top w:val="none" w:sz="0" w:space="0" w:color="auto"/>
        <w:left w:val="none" w:sz="0" w:space="0" w:color="auto"/>
        <w:bottom w:val="none" w:sz="0" w:space="0" w:color="auto"/>
        <w:right w:val="none" w:sz="0" w:space="0" w:color="auto"/>
      </w:divBdr>
    </w:div>
    <w:div w:id="1290697002">
      <w:bodyDiv w:val="1"/>
      <w:marLeft w:val="0"/>
      <w:marRight w:val="0"/>
      <w:marTop w:val="0"/>
      <w:marBottom w:val="0"/>
      <w:divBdr>
        <w:top w:val="none" w:sz="0" w:space="0" w:color="auto"/>
        <w:left w:val="none" w:sz="0" w:space="0" w:color="auto"/>
        <w:bottom w:val="none" w:sz="0" w:space="0" w:color="auto"/>
        <w:right w:val="none" w:sz="0" w:space="0" w:color="auto"/>
      </w:divBdr>
    </w:div>
    <w:div w:id="1294021792">
      <w:bodyDiv w:val="1"/>
      <w:marLeft w:val="0"/>
      <w:marRight w:val="0"/>
      <w:marTop w:val="0"/>
      <w:marBottom w:val="0"/>
      <w:divBdr>
        <w:top w:val="none" w:sz="0" w:space="0" w:color="auto"/>
        <w:left w:val="none" w:sz="0" w:space="0" w:color="auto"/>
        <w:bottom w:val="none" w:sz="0" w:space="0" w:color="auto"/>
        <w:right w:val="none" w:sz="0" w:space="0" w:color="auto"/>
      </w:divBdr>
    </w:div>
    <w:div w:id="1315917491">
      <w:bodyDiv w:val="1"/>
      <w:marLeft w:val="0"/>
      <w:marRight w:val="0"/>
      <w:marTop w:val="0"/>
      <w:marBottom w:val="0"/>
      <w:divBdr>
        <w:top w:val="none" w:sz="0" w:space="0" w:color="auto"/>
        <w:left w:val="none" w:sz="0" w:space="0" w:color="auto"/>
        <w:bottom w:val="none" w:sz="0" w:space="0" w:color="auto"/>
        <w:right w:val="none" w:sz="0" w:space="0" w:color="auto"/>
      </w:divBdr>
    </w:div>
    <w:div w:id="1317101113">
      <w:bodyDiv w:val="1"/>
      <w:marLeft w:val="0"/>
      <w:marRight w:val="0"/>
      <w:marTop w:val="0"/>
      <w:marBottom w:val="0"/>
      <w:divBdr>
        <w:top w:val="none" w:sz="0" w:space="0" w:color="auto"/>
        <w:left w:val="none" w:sz="0" w:space="0" w:color="auto"/>
        <w:bottom w:val="none" w:sz="0" w:space="0" w:color="auto"/>
        <w:right w:val="none" w:sz="0" w:space="0" w:color="auto"/>
      </w:divBdr>
    </w:div>
    <w:div w:id="1325012927">
      <w:bodyDiv w:val="1"/>
      <w:marLeft w:val="0"/>
      <w:marRight w:val="0"/>
      <w:marTop w:val="0"/>
      <w:marBottom w:val="0"/>
      <w:divBdr>
        <w:top w:val="none" w:sz="0" w:space="0" w:color="auto"/>
        <w:left w:val="none" w:sz="0" w:space="0" w:color="auto"/>
        <w:bottom w:val="none" w:sz="0" w:space="0" w:color="auto"/>
        <w:right w:val="none" w:sz="0" w:space="0" w:color="auto"/>
      </w:divBdr>
    </w:div>
    <w:div w:id="1328947954">
      <w:bodyDiv w:val="1"/>
      <w:marLeft w:val="0"/>
      <w:marRight w:val="0"/>
      <w:marTop w:val="0"/>
      <w:marBottom w:val="0"/>
      <w:divBdr>
        <w:top w:val="none" w:sz="0" w:space="0" w:color="auto"/>
        <w:left w:val="none" w:sz="0" w:space="0" w:color="auto"/>
        <w:bottom w:val="none" w:sz="0" w:space="0" w:color="auto"/>
        <w:right w:val="none" w:sz="0" w:space="0" w:color="auto"/>
      </w:divBdr>
    </w:div>
    <w:div w:id="1331903692">
      <w:bodyDiv w:val="1"/>
      <w:marLeft w:val="0"/>
      <w:marRight w:val="0"/>
      <w:marTop w:val="0"/>
      <w:marBottom w:val="0"/>
      <w:divBdr>
        <w:top w:val="none" w:sz="0" w:space="0" w:color="auto"/>
        <w:left w:val="none" w:sz="0" w:space="0" w:color="auto"/>
        <w:bottom w:val="none" w:sz="0" w:space="0" w:color="auto"/>
        <w:right w:val="none" w:sz="0" w:space="0" w:color="auto"/>
      </w:divBdr>
    </w:div>
    <w:div w:id="1332027185">
      <w:bodyDiv w:val="1"/>
      <w:marLeft w:val="0"/>
      <w:marRight w:val="0"/>
      <w:marTop w:val="0"/>
      <w:marBottom w:val="0"/>
      <w:divBdr>
        <w:top w:val="none" w:sz="0" w:space="0" w:color="auto"/>
        <w:left w:val="none" w:sz="0" w:space="0" w:color="auto"/>
        <w:bottom w:val="none" w:sz="0" w:space="0" w:color="auto"/>
        <w:right w:val="none" w:sz="0" w:space="0" w:color="auto"/>
      </w:divBdr>
    </w:div>
    <w:div w:id="1348940621">
      <w:bodyDiv w:val="1"/>
      <w:marLeft w:val="0"/>
      <w:marRight w:val="0"/>
      <w:marTop w:val="0"/>
      <w:marBottom w:val="0"/>
      <w:divBdr>
        <w:top w:val="none" w:sz="0" w:space="0" w:color="auto"/>
        <w:left w:val="none" w:sz="0" w:space="0" w:color="auto"/>
        <w:bottom w:val="none" w:sz="0" w:space="0" w:color="auto"/>
        <w:right w:val="none" w:sz="0" w:space="0" w:color="auto"/>
      </w:divBdr>
    </w:div>
    <w:div w:id="1352954969">
      <w:bodyDiv w:val="1"/>
      <w:marLeft w:val="0"/>
      <w:marRight w:val="0"/>
      <w:marTop w:val="0"/>
      <w:marBottom w:val="0"/>
      <w:divBdr>
        <w:top w:val="none" w:sz="0" w:space="0" w:color="auto"/>
        <w:left w:val="none" w:sz="0" w:space="0" w:color="auto"/>
        <w:bottom w:val="none" w:sz="0" w:space="0" w:color="auto"/>
        <w:right w:val="none" w:sz="0" w:space="0" w:color="auto"/>
      </w:divBdr>
    </w:div>
    <w:div w:id="1355612319">
      <w:bodyDiv w:val="1"/>
      <w:marLeft w:val="0"/>
      <w:marRight w:val="0"/>
      <w:marTop w:val="0"/>
      <w:marBottom w:val="0"/>
      <w:divBdr>
        <w:top w:val="none" w:sz="0" w:space="0" w:color="auto"/>
        <w:left w:val="none" w:sz="0" w:space="0" w:color="auto"/>
        <w:bottom w:val="none" w:sz="0" w:space="0" w:color="auto"/>
        <w:right w:val="none" w:sz="0" w:space="0" w:color="auto"/>
      </w:divBdr>
    </w:div>
    <w:div w:id="1361778967">
      <w:bodyDiv w:val="1"/>
      <w:marLeft w:val="0"/>
      <w:marRight w:val="0"/>
      <w:marTop w:val="0"/>
      <w:marBottom w:val="0"/>
      <w:divBdr>
        <w:top w:val="none" w:sz="0" w:space="0" w:color="auto"/>
        <w:left w:val="none" w:sz="0" w:space="0" w:color="auto"/>
        <w:bottom w:val="none" w:sz="0" w:space="0" w:color="auto"/>
        <w:right w:val="none" w:sz="0" w:space="0" w:color="auto"/>
      </w:divBdr>
    </w:div>
    <w:div w:id="1367682106">
      <w:bodyDiv w:val="1"/>
      <w:marLeft w:val="0"/>
      <w:marRight w:val="0"/>
      <w:marTop w:val="0"/>
      <w:marBottom w:val="0"/>
      <w:divBdr>
        <w:top w:val="none" w:sz="0" w:space="0" w:color="auto"/>
        <w:left w:val="none" w:sz="0" w:space="0" w:color="auto"/>
        <w:bottom w:val="none" w:sz="0" w:space="0" w:color="auto"/>
        <w:right w:val="none" w:sz="0" w:space="0" w:color="auto"/>
      </w:divBdr>
    </w:div>
    <w:div w:id="1380082209">
      <w:bodyDiv w:val="1"/>
      <w:marLeft w:val="0"/>
      <w:marRight w:val="0"/>
      <w:marTop w:val="0"/>
      <w:marBottom w:val="0"/>
      <w:divBdr>
        <w:top w:val="none" w:sz="0" w:space="0" w:color="auto"/>
        <w:left w:val="none" w:sz="0" w:space="0" w:color="auto"/>
        <w:bottom w:val="none" w:sz="0" w:space="0" w:color="auto"/>
        <w:right w:val="none" w:sz="0" w:space="0" w:color="auto"/>
      </w:divBdr>
    </w:div>
    <w:div w:id="1427270967">
      <w:bodyDiv w:val="1"/>
      <w:marLeft w:val="0"/>
      <w:marRight w:val="0"/>
      <w:marTop w:val="0"/>
      <w:marBottom w:val="0"/>
      <w:divBdr>
        <w:top w:val="none" w:sz="0" w:space="0" w:color="auto"/>
        <w:left w:val="none" w:sz="0" w:space="0" w:color="auto"/>
        <w:bottom w:val="none" w:sz="0" w:space="0" w:color="auto"/>
        <w:right w:val="none" w:sz="0" w:space="0" w:color="auto"/>
      </w:divBdr>
    </w:div>
    <w:div w:id="1438136376">
      <w:bodyDiv w:val="1"/>
      <w:marLeft w:val="0"/>
      <w:marRight w:val="0"/>
      <w:marTop w:val="0"/>
      <w:marBottom w:val="0"/>
      <w:divBdr>
        <w:top w:val="none" w:sz="0" w:space="0" w:color="auto"/>
        <w:left w:val="none" w:sz="0" w:space="0" w:color="auto"/>
        <w:bottom w:val="none" w:sz="0" w:space="0" w:color="auto"/>
        <w:right w:val="none" w:sz="0" w:space="0" w:color="auto"/>
      </w:divBdr>
    </w:div>
    <w:div w:id="1438402384">
      <w:bodyDiv w:val="1"/>
      <w:marLeft w:val="0"/>
      <w:marRight w:val="0"/>
      <w:marTop w:val="0"/>
      <w:marBottom w:val="0"/>
      <w:divBdr>
        <w:top w:val="none" w:sz="0" w:space="0" w:color="auto"/>
        <w:left w:val="none" w:sz="0" w:space="0" w:color="auto"/>
        <w:bottom w:val="none" w:sz="0" w:space="0" w:color="auto"/>
        <w:right w:val="none" w:sz="0" w:space="0" w:color="auto"/>
      </w:divBdr>
    </w:div>
    <w:div w:id="1439136181">
      <w:bodyDiv w:val="1"/>
      <w:marLeft w:val="0"/>
      <w:marRight w:val="0"/>
      <w:marTop w:val="0"/>
      <w:marBottom w:val="0"/>
      <w:divBdr>
        <w:top w:val="none" w:sz="0" w:space="0" w:color="auto"/>
        <w:left w:val="none" w:sz="0" w:space="0" w:color="auto"/>
        <w:bottom w:val="none" w:sz="0" w:space="0" w:color="auto"/>
        <w:right w:val="none" w:sz="0" w:space="0" w:color="auto"/>
      </w:divBdr>
    </w:div>
    <w:div w:id="1439254372">
      <w:bodyDiv w:val="1"/>
      <w:marLeft w:val="0"/>
      <w:marRight w:val="0"/>
      <w:marTop w:val="0"/>
      <w:marBottom w:val="0"/>
      <w:divBdr>
        <w:top w:val="none" w:sz="0" w:space="0" w:color="auto"/>
        <w:left w:val="none" w:sz="0" w:space="0" w:color="auto"/>
        <w:bottom w:val="none" w:sz="0" w:space="0" w:color="auto"/>
        <w:right w:val="none" w:sz="0" w:space="0" w:color="auto"/>
      </w:divBdr>
    </w:div>
    <w:div w:id="1449281137">
      <w:bodyDiv w:val="1"/>
      <w:marLeft w:val="0"/>
      <w:marRight w:val="0"/>
      <w:marTop w:val="0"/>
      <w:marBottom w:val="0"/>
      <w:divBdr>
        <w:top w:val="none" w:sz="0" w:space="0" w:color="auto"/>
        <w:left w:val="none" w:sz="0" w:space="0" w:color="auto"/>
        <w:bottom w:val="none" w:sz="0" w:space="0" w:color="auto"/>
        <w:right w:val="none" w:sz="0" w:space="0" w:color="auto"/>
      </w:divBdr>
    </w:div>
    <w:div w:id="1463886734">
      <w:bodyDiv w:val="1"/>
      <w:marLeft w:val="0"/>
      <w:marRight w:val="0"/>
      <w:marTop w:val="0"/>
      <w:marBottom w:val="0"/>
      <w:divBdr>
        <w:top w:val="none" w:sz="0" w:space="0" w:color="auto"/>
        <w:left w:val="none" w:sz="0" w:space="0" w:color="auto"/>
        <w:bottom w:val="none" w:sz="0" w:space="0" w:color="auto"/>
        <w:right w:val="none" w:sz="0" w:space="0" w:color="auto"/>
      </w:divBdr>
    </w:div>
    <w:div w:id="1465932016">
      <w:bodyDiv w:val="1"/>
      <w:marLeft w:val="0"/>
      <w:marRight w:val="0"/>
      <w:marTop w:val="0"/>
      <w:marBottom w:val="0"/>
      <w:divBdr>
        <w:top w:val="none" w:sz="0" w:space="0" w:color="auto"/>
        <w:left w:val="none" w:sz="0" w:space="0" w:color="auto"/>
        <w:bottom w:val="none" w:sz="0" w:space="0" w:color="auto"/>
        <w:right w:val="none" w:sz="0" w:space="0" w:color="auto"/>
      </w:divBdr>
    </w:div>
    <w:div w:id="1471050557">
      <w:bodyDiv w:val="1"/>
      <w:marLeft w:val="0"/>
      <w:marRight w:val="0"/>
      <w:marTop w:val="0"/>
      <w:marBottom w:val="0"/>
      <w:divBdr>
        <w:top w:val="none" w:sz="0" w:space="0" w:color="auto"/>
        <w:left w:val="none" w:sz="0" w:space="0" w:color="auto"/>
        <w:bottom w:val="none" w:sz="0" w:space="0" w:color="auto"/>
        <w:right w:val="none" w:sz="0" w:space="0" w:color="auto"/>
      </w:divBdr>
    </w:div>
    <w:div w:id="1482775818">
      <w:bodyDiv w:val="1"/>
      <w:marLeft w:val="0"/>
      <w:marRight w:val="0"/>
      <w:marTop w:val="0"/>
      <w:marBottom w:val="0"/>
      <w:divBdr>
        <w:top w:val="none" w:sz="0" w:space="0" w:color="auto"/>
        <w:left w:val="none" w:sz="0" w:space="0" w:color="auto"/>
        <w:bottom w:val="none" w:sz="0" w:space="0" w:color="auto"/>
        <w:right w:val="none" w:sz="0" w:space="0" w:color="auto"/>
      </w:divBdr>
    </w:div>
    <w:div w:id="1482965088">
      <w:bodyDiv w:val="1"/>
      <w:marLeft w:val="0"/>
      <w:marRight w:val="0"/>
      <w:marTop w:val="0"/>
      <w:marBottom w:val="0"/>
      <w:divBdr>
        <w:top w:val="none" w:sz="0" w:space="0" w:color="auto"/>
        <w:left w:val="none" w:sz="0" w:space="0" w:color="auto"/>
        <w:bottom w:val="none" w:sz="0" w:space="0" w:color="auto"/>
        <w:right w:val="none" w:sz="0" w:space="0" w:color="auto"/>
      </w:divBdr>
    </w:div>
    <w:div w:id="1508055395">
      <w:bodyDiv w:val="1"/>
      <w:marLeft w:val="0"/>
      <w:marRight w:val="0"/>
      <w:marTop w:val="0"/>
      <w:marBottom w:val="0"/>
      <w:divBdr>
        <w:top w:val="none" w:sz="0" w:space="0" w:color="auto"/>
        <w:left w:val="none" w:sz="0" w:space="0" w:color="auto"/>
        <w:bottom w:val="none" w:sz="0" w:space="0" w:color="auto"/>
        <w:right w:val="none" w:sz="0" w:space="0" w:color="auto"/>
      </w:divBdr>
    </w:div>
    <w:div w:id="1520394604">
      <w:bodyDiv w:val="1"/>
      <w:marLeft w:val="0"/>
      <w:marRight w:val="0"/>
      <w:marTop w:val="0"/>
      <w:marBottom w:val="0"/>
      <w:divBdr>
        <w:top w:val="none" w:sz="0" w:space="0" w:color="auto"/>
        <w:left w:val="none" w:sz="0" w:space="0" w:color="auto"/>
        <w:bottom w:val="none" w:sz="0" w:space="0" w:color="auto"/>
        <w:right w:val="none" w:sz="0" w:space="0" w:color="auto"/>
      </w:divBdr>
    </w:div>
    <w:div w:id="1520969239">
      <w:bodyDiv w:val="1"/>
      <w:marLeft w:val="0"/>
      <w:marRight w:val="0"/>
      <w:marTop w:val="0"/>
      <w:marBottom w:val="0"/>
      <w:divBdr>
        <w:top w:val="none" w:sz="0" w:space="0" w:color="auto"/>
        <w:left w:val="none" w:sz="0" w:space="0" w:color="auto"/>
        <w:bottom w:val="none" w:sz="0" w:space="0" w:color="auto"/>
        <w:right w:val="none" w:sz="0" w:space="0" w:color="auto"/>
      </w:divBdr>
    </w:div>
    <w:div w:id="1521234442">
      <w:bodyDiv w:val="1"/>
      <w:marLeft w:val="0"/>
      <w:marRight w:val="0"/>
      <w:marTop w:val="0"/>
      <w:marBottom w:val="0"/>
      <w:divBdr>
        <w:top w:val="none" w:sz="0" w:space="0" w:color="auto"/>
        <w:left w:val="none" w:sz="0" w:space="0" w:color="auto"/>
        <w:bottom w:val="none" w:sz="0" w:space="0" w:color="auto"/>
        <w:right w:val="none" w:sz="0" w:space="0" w:color="auto"/>
      </w:divBdr>
    </w:div>
    <w:div w:id="1526208066">
      <w:bodyDiv w:val="1"/>
      <w:marLeft w:val="0"/>
      <w:marRight w:val="0"/>
      <w:marTop w:val="0"/>
      <w:marBottom w:val="0"/>
      <w:divBdr>
        <w:top w:val="none" w:sz="0" w:space="0" w:color="auto"/>
        <w:left w:val="none" w:sz="0" w:space="0" w:color="auto"/>
        <w:bottom w:val="none" w:sz="0" w:space="0" w:color="auto"/>
        <w:right w:val="none" w:sz="0" w:space="0" w:color="auto"/>
      </w:divBdr>
    </w:div>
    <w:div w:id="1537546927">
      <w:bodyDiv w:val="1"/>
      <w:marLeft w:val="0"/>
      <w:marRight w:val="0"/>
      <w:marTop w:val="0"/>
      <w:marBottom w:val="0"/>
      <w:divBdr>
        <w:top w:val="none" w:sz="0" w:space="0" w:color="auto"/>
        <w:left w:val="none" w:sz="0" w:space="0" w:color="auto"/>
        <w:bottom w:val="none" w:sz="0" w:space="0" w:color="auto"/>
        <w:right w:val="none" w:sz="0" w:space="0" w:color="auto"/>
      </w:divBdr>
    </w:div>
    <w:div w:id="1556232247">
      <w:bodyDiv w:val="1"/>
      <w:marLeft w:val="0"/>
      <w:marRight w:val="0"/>
      <w:marTop w:val="0"/>
      <w:marBottom w:val="0"/>
      <w:divBdr>
        <w:top w:val="none" w:sz="0" w:space="0" w:color="auto"/>
        <w:left w:val="none" w:sz="0" w:space="0" w:color="auto"/>
        <w:bottom w:val="none" w:sz="0" w:space="0" w:color="auto"/>
        <w:right w:val="none" w:sz="0" w:space="0" w:color="auto"/>
      </w:divBdr>
    </w:div>
    <w:div w:id="1557081762">
      <w:bodyDiv w:val="1"/>
      <w:marLeft w:val="0"/>
      <w:marRight w:val="0"/>
      <w:marTop w:val="0"/>
      <w:marBottom w:val="0"/>
      <w:divBdr>
        <w:top w:val="none" w:sz="0" w:space="0" w:color="auto"/>
        <w:left w:val="none" w:sz="0" w:space="0" w:color="auto"/>
        <w:bottom w:val="none" w:sz="0" w:space="0" w:color="auto"/>
        <w:right w:val="none" w:sz="0" w:space="0" w:color="auto"/>
      </w:divBdr>
    </w:div>
    <w:div w:id="1575553846">
      <w:bodyDiv w:val="1"/>
      <w:marLeft w:val="0"/>
      <w:marRight w:val="0"/>
      <w:marTop w:val="0"/>
      <w:marBottom w:val="0"/>
      <w:divBdr>
        <w:top w:val="none" w:sz="0" w:space="0" w:color="auto"/>
        <w:left w:val="none" w:sz="0" w:space="0" w:color="auto"/>
        <w:bottom w:val="none" w:sz="0" w:space="0" w:color="auto"/>
        <w:right w:val="none" w:sz="0" w:space="0" w:color="auto"/>
      </w:divBdr>
    </w:div>
    <w:div w:id="1583761132">
      <w:bodyDiv w:val="1"/>
      <w:marLeft w:val="0"/>
      <w:marRight w:val="0"/>
      <w:marTop w:val="0"/>
      <w:marBottom w:val="0"/>
      <w:divBdr>
        <w:top w:val="none" w:sz="0" w:space="0" w:color="auto"/>
        <w:left w:val="none" w:sz="0" w:space="0" w:color="auto"/>
        <w:bottom w:val="none" w:sz="0" w:space="0" w:color="auto"/>
        <w:right w:val="none" w:sz="0" w:space="0" w:color="auto"/>
      </w:divBdr>
    </w:div>
    <w:div w:id="1616407351">
      <w:bodyDiv w:val="1"/>
      <w:marLeft w:val="0"/>
      <w:marRight w:val="0"/>
      <w:marTop w:val="0"/>
      <w:marBottom w:val="0"/>
      <w:divBdr>
        <w:top w:val="none" w:sz="0" w:space="0" w:color="auto"/>
        <w:left w:val="none" w:sz="0" w:space="0" w:color="auto"/>
        <w:bottom w:val="none" w:sz="0" w:space="0" w:color="auto"/>
        <w:right w:val="none" w:sz="0" w:space="0" w:color="auto"/>
      </w:divBdr>
    </w:div>
    <w:div w:id="1629892426">
      <w:bodyDiv w:val="1"/>
      <w:marLeft w:val="0"/>
      <w:marRight w:val="0"/>
      <w:marTop w:val="0"/>
      <w:marBottom w:val="0"/>
      <w:divBdr>
        <w:top w:val="none" w:sz="0" w:space="0" w:color="auto"/>
        <w:left w:val="none" w:sz="0" w:space="0" w:color="auto"/>
        <w:bottom w:val="none" w:sz="0" w:space="0" w:color="auto"/>
        <w:right w:val="none" w:sz="0" w:space="0" w:color="auto"/>
      </w:divBdr>
    </w:div>
    <w:div w:id="1640382076">
      <w:bodyDiv w:val="1"/>
      <w:marLeft w:val="0"/>
      <w:marRight w:val="0"/>
      <w:marTop w:val="0"/>
      <w:marBottom w:val="0"/>
      <w:divBdr>
        <w:top w:val="none" w:sz="0" w:space="0" w:color="auto"/>
        <w:left w:val="none" w:sz="0" w:space="0" w:color="auto"/>
        <w:bottom w:val="none" w:sz="0" w:space="0" w:color="auto"/>
        <w:right w:val="none" w:sz="0" w:space="0" w:color="auto"/>
      </w:divBdr>
    </w:div>
    <w:div w:id="1644696251">
      <w:bodyDiv w:val="1"/>
      <w:marLeft w:val="0"/>
      <w:marRight w:val="0"/>
      <w:marTop w:val="0"/>
      <w:marBottom w:val="0"/>
      <w:divBdr>
        <w:top w:val="none" w:sz="0" w:space="0" w:color="auto"/>
        <w:left w:val="none" w:sz="0" w:space="0" w:color="auto"/>
        <w:bottom w:val="none" w:sz="0" w:space="0" w:color="auto"/>
        <w:right w:val="none" w:sz="0" w:space="0" w:color="auto"/>
      </w:divBdr>
    </w:div>
    <w:div w:id="1648820740">
      <w:bodyDiv w:val="1"/>
      <w:marLeft w:val="0"/>
      <w:marRight w:val="0"/>
      <w:marTop w:val="0"/>
      <w:marBottom w:val="0"/>
      <w:divBdr>
        <w:top w:val="none" w:sz="0" w:space="0" w:color="auto"/>
        <w:left w:val="none" w:sz="0" w:space="0" w:color="auto"/>
        <w:bottom w:val="none" w:sz="0" w:space="0" w:color="auto"/>
        <w:right w:val="none" w:sz="0" w:space="0" w:color="auto"/>
      </w:divBdr>
    </w:div>
    <w:div w:id="1649168138">
      <w:bodyDiv w:val="1"/>
      <w:marLeft w:val="0"/>
      <w:marRight w:val="0"/>
      <w:marTop w:val="0"/>
      <w:marBottom w:val="0"/>
      <w:divBdr>
        <w:top w:val="none" w:sz="0" w:space="0" w:color="auto"/>
        <w:left w:val="none" w:sz="0" w:space="0" w:color="auto"/>
        <w:bottom w:val="none" w:sz="0" w:space="0" w:color="auto"/>
        <w:right w:val="none" w:sz="0" w:space="0" w:color="auto"/>
      </w:divBdr>
    </w:div>
    <w:div w:id="1654522674">
      <w:bodyDiv w:val="1"/>
      <w:marLeft w:val="0"/>
      <w:marRight w:val="0"/>
      <w:marTop w:val="0"/>
      <w:marBottom w:val="0"/>
      <w:divBdr>
        <w:top w:val="none" w:sz="0" w:space="0" w:color="auto"/>
        <w:left w:val="none" w:sz="0" w:space="0" w:color="auto"/>
        <w:bottom w:val="none" w:sz="0" w:space="0" w:color="auto"/>
        <w:right w:val="none" w:sz="0" w:space="0" w:color="auto"/>
      </w:divBdr>
    </w:div>
    <w:div w:id="1657105310">
      <w:bodyDiv w:val="1"/>
      <w:marLeft w:val="0"/>
      <w:marRight w:val="0"/>
      <w:marTop w:val="0"/>
      <w:marBottom w:val="0"/>
      <w:divBdr>
        <w:top w:val="none" w:sz="0" w:space="0" w:color="auto"/>
        <w:left w:val="none" w:sz="0" w:space="0" w:color="auto"/>
        <w:bottom w:val="none" w:sz="0" w:space="0" w:color="auto"/>
        <w:right w:val="none" w:sz="0" w:space="0" w:color="auto"/>
      </w:divBdr>
    </w:div>
    <w:div w:id="1681201104">
      <w:bodyDiv w:val="1"/>
      <w:marLeft w:val="0"/>
      <w:marRight w:val="0"/>
      <w:marTop w:val="0"/>
      <w:marBottom w:val="0"/>
      <w:divBdr>
        <w:top w:val="none" w:sz="0" w:space="0" w:color="auto"/>
        <w:left w:val="none" w:sz="0" w:space="0" w:color="auto"/>
        <w:bottom w:val="none" w:sz="0" w:space="0" w:color="auto"/>
        <w:right w:val="none" w:sz="0" w:space="0" w:color="auto"/>
      </w:divBdr>
    </w:div>
    <w:div w:id="1705711030">
      <w:bodyDiv w:val="1"/>
      <w:marLeft w:val="0"/>
      <w:marRight w:val="0"/>
      <w:marTop w:val="0"/>
      <w:marBottom w:val="0"/>
      <w:divBdr>
        <w:top w:val="none" w:sz="0" w:space="0" w:color="auto"/>
        <w:left w:val="none" w:sz="0" w:space="0" w:color="auto"/>
        <w:bottom w:val="none" w:sz="0" w:space="0" w:color="auto"/>
        <w:right w:val="none" w:sz="0" w:space="0" w:color="auto"/>
      </w:divBdr>
    </w:div>
    <w:div w:id="1707681239">
      <w:bodyDiv w:val="1"/>
      <w:marLeft w:val="0"/>
      <w:marRight w:val="0"/>
      <w:marTop w:val="0"/>
      <w:marBottom w:val="0"/>
      <w:divBdr>
        <w:top w:val="none" w:sz="0" w:space="0" w:color="auto"/>
        <w:left w:val="none" w:sz="0" w:space="0" w:color="auto"/>
        <w:bottom w:val="none" w:sz="0" w:space="0" w:color="auto"/>
        <w:right w:val="none" w:sz="0" w:space="0" w:color="auto"/>
      </w:divBdr>
    </w:div>
    <w:div w:id="1710908910">
      <w:bodyDiv w:val="1"/>
      <w:marLeft w:val="0"/>
      <w:marRight w:val="0"/>
      <w:marTop w:val="0"/>
      <w:marBottom w:val="0"/>
      <w:divBdr>
        <w:top w:val="none" w:sz="0" w:space="0" w:color="auto"/>
        <w:left w:val="none" w:sz="0" w:space="0" w:color="auto"/>
        <w:bottom w:val="none" w:sz="0" w:space="0" w:color="auto"/>
        <w:right w:val="none" w:sz="0" w:space="0" w:color="auto"/>
      </w:divBdr>
    </w:div>
    <w:div w:id="1716271102">
      <w:bodyDiv w:val="1"/>
      <w:marLeft w:val="0"/>
      <w:marRight w:val="0"/>
      <w:marTop w:val="0"/>
      <w:marBottom w:val="0"/>
      <w:divBdr>
        <w:top w:val="none" w:sz="0" w:space="0" w:color="auto"/>
        <w:left w:val="none" w:sz="0" w:space="0" w:color="auto"/>
        <w:bottom w:val="none" w:sz="0" w:space="0" w:color="auto"/>
        <w:right w:val="none" w:sz="0" w:space="0" w:color="auto"/>
      </w:divBdr>
    </w:div>
    <w:div w:id="1739857868">
      <w:bodyDiv w:val="1"/>
      <w:marLeft w:val="0"/>
      <w:marRight w:val="0"/>
      <w:marTop w:val="0"/>
      <w:marBottom w:val="0"/>
      <w:divBdr>
        <w:top w:val="none" w:sz="0" w:space="0" w:color="auto"/>
        <w:left w:val="none" w:sz="0" w:space="0" w:color="auto"/>
        <w:bottom w:val="none" w:sz="0" w:space="0" w:color="auto"/>
        <w:right w:val="none" w:sz="0" w:space="0" w:color="auto"/>
      </w:divBdr>
    </w:div>
    <w:div w:id="1749304666">
      <w:bodyDiv w:val="1"/>
      <w:marLeft w:val="0"/>
      <w:marRight w:val="0"/>
      <w:marTop w:val="0"/>
      <w:marBottom w:val="0"/>
      <w:divBdr>
        <w:top w:val="none" w:sz="0" w:space="0" w:color="auto"/>
        <w:left w:val="none" w:sz="0" w:space="0" w:color="auto"/>
        <w:bottom w:val="none" w:sz="0" w:space="0" w:color="auto"/>
        <w:right w:val="none" w:sz="0" w:space="0" w:color="auto"/>
      </w:divBdr>
    </w:div>
    <w:div w:id="1765298929">
      <w:bodyDiv w:val="1"/>
      <w:marLeft w:val="0"/>
      <w:marRight w:val="0"/>
      <w:marTop w:val="0"/>
      <w:marBottom w:val="0"/>
      <w:divBdr>
        <w:top w:val="none" w:sz="0" w:space="0" w:color="auto"/>
        <w:left w:val="none" w:sz="0" w:space="0" w:color="auto"/>
        <w:bottom w:val="none" w:sz="0" w:space="0" w:color="auto"/>
        <w:right w:val="none" w:sz="0" w:space="0" w:color="auto"/>
      </w:divBdr>
    </w:div>
    <w:div w:id="1776511650">
      <w:bodyDiv w:val="1"/>
      <w:marLeft w:val="0"/>
      <w:marRight w:val="0"/>
      <w:marTop w:val="0"/>
      <w:marBottom w:val="0"/>
      <w:divBdr>
        <w:top w:val="none" w:sz="0" w:space="0" w:color="auto"/>
        <w:left w:val="none" w:sz="0" w:space="0" w:color="auto"/>
        <w:bottom w:val="none" w:sz="0" w:space="0" w:color="auto"/>
        <w:right w:val="none" w:sz="0" w:space="0" w:color="auto"/>
      </w:divBdr>
    </w:div>
    <w:div w:id="1794442352">
      <w:bodyDiv w:val="1"/>
      <w:marLeft w:val="0"/>
      <w:marRight w:val="0"/>
      <w:marTop w:val="0"/>
      <w:marBottom w:val="0"/>
      <w:divBdr>
        <w:top w:val="none" w:sz="0" w:space="0" w:color="auto"/>
        <w:left w:val="none" w:sz="0" w:space="0" w:color="auto"/>
        <w:bottom w:val="none" w:sz="0" w:space="0" w:color="auto"/>
        <w:right w:val="none" w:sz="0" w:space="0" w:color="auto"/>
      </w:divBdr>
    </w:div>
    <w:div w:id="1796867261">
      <w:bodyDiv w:val="1"/>
      <w:marLeft w:val="0"/>
      <w:marRight w:val="0"/>
      <w:marTop w:val="0"/>
      <w:marBottom w:val="0"/>
      <w:divBdr>
        <w:top w:val="none" w:sz="0" w:space="0" w:color="auto"/>
        <w:left w:val="none" w:sz="0" w:space="0" w:color="auto"/>
        <w:bottom w:val="none" w:sz="0" w:space="0" w:color="auto"/>
        <w:right w:val="none" w:sz="0" w:space="0" w:color="auto"/>
      </w:divBdr>
    </w:div>
    <w:div w:id="1803960462">
      <w:bodyDiv w:val="1"/>
      <w:marLeft w:val="0"/>
      <w:marRight w:val="0"/>
      <w:marTop w:val="0"/>
      <w:marBottom w:val="0"/>
      <w:divBdr>
        <w:top w:val="none" w:sz="0" w:space="0" w:color="auto"/>
        <w:left w:val="none" w:sz="0" w:space="0" w:color="auto"/>
        <w:bottom w:val="none" w:sz="0" w:space="0" w:color="auto"/>
        <w:right w:val="none" w:sz="0" w:space="0" w:color="auto"/>
      </w:divBdr>
    </w:div>
    <w:div w:id="1814977595">
      <w:bodyDiv w:val="1"/>
      <w:marLeft w:val="0"/>
      <w:marRight w:val="0"/>
      <w:marTop w:val="0"/>
      <w:marBottom w:val="0"/>
      <w:divBdr>
        <w:top w:val="none" w:sz="0" w:space="0" w:color="auto"/>
        <w:left w:val="none" w:sz="0" w:space="0" w:color="auto"/>
        <w:bottom w:val="none" w:sz="0" w:space="0" w:color="auto"/>
        <w:right w:val="none" w:sz="0" w:space="0" w:color="auto"/>
      </w:divBdr>
    </w:div>
    <w:div w:id="1818178929">
      <w:bodyDiv w:val="1"/>
      <w:marLeft w:val="0"/>
      <w:marRight w:val="0"/>
      <w:marTop w:val="0"/>
      <w:marBottom w:val="0"/>
      <w:divBdr>
        <w:top w:val="none" w:sz="0" w:space="0" w:color="auto"/>
        <w:left w:val="none" w:sz="0" w:space="0" w:color="auto"/>
        <w:bottom w:val="none" w:sz="0" w:space="0" w:color="auto"/>
        <w:right w:val="none" w:sz="0" w:space="0" w:color="auto"/>
      </w:divBdr>
    </w:div>
    <w:div w:id="1825732274">
      <w:bodyDiv w:val="1"/>
      <w:marLeft w:val="0"/>
      <w:marRight w:val="0"/>
      <w:marTop w:val="0"/>
      <w:marBottom w:val="0"/>
      <w:divBdr>
        <w:top w:val="none" w:sz="0" w:space="0" w:color="auto"/>
        <w:left w:val="none" w:sz="0" w:space="0" w:color="auto"/>
        <w:bottom w:val="none" w:sz="0" w:space="0" w:color="auto"/>
        <w:right w:val="none" w:sz="0" w:space="0" w:color="auto"/>
      </w:divBdr>
    </w:div>
    <w:div w:id="1836526886">
      <w:bodyDiv w:val="1"/>
      <w:marLeft w:val="0"/>
      <w:marRight w:val="0"/>
      <w:marTop w:val="0"/>
      <w:marBottom w:val="0"/>
      <w:divBdr>
        <w:top w:val="none" w:sz="0" w:space="0" w:color="auto"/>
        <w:left w:val="none" w:sz="0" w:space="0" w:color="auto"/>
        <w:bottom w:val="none" w:sz="0" w:space="0" w:color="auto"/>
        <w:right w:val="none" w:sz="0" w:space="0" w:color="auto"/>
      </w:divBdr>
    </w:div>
    <w:div w:id="1844933328">
      <w:bodyDiv w:val="1"/>
      <w:marLeft w:val="0"/>
      <w:marRight w:val="0"/>
      <w:marTop w:val="0"/>
      <w:marBottom w:val="0"/>
      <w:divBdr>
        <w:top w:val="none" w:sz="0" w:space="0" w:color="auto"/>
        <w:left w:val="none" w:sz="0" w:space="0" w:color="auto"/>
        <w:bottom w:val="none" w:sz="0" w:space="0" w:color="auto"/>
        <w:right w:val="none" w:sz="0" w:space="0" w:color="auto"/>
      </w:divBdr>
    </w:div>
    <w:div w:id="1854760634">
      <w:bodyDiv w:val="1"/>
      <w:marLeft w:val="0"/>
      <w:marRight w:val="0"/>
      <w:marTop w:val="0"/>
      <w:marBottom w:val="0"/>
      <w:divBdr>
        <w:top w:val="none" w:sz="0" w:space="0" w:color="auto"/>
        <w:left w:val="none" w:sz="0" w:space="0" w:color="auto"/>
        <w:bottom w:val="none" w:sz="0" w:space="0" w:color="auto"/>
        <w:right w:val="none" w:sz="0" w:space="0" w:color="auto"/>
      </w:divBdr>
    </w:div>
    <w:div w:id="1861309502">
      <w:bodyDiv w:val="1"/>
      <w:marLeft w:val="0"/>
      <w:marRight w:val="0"/>
      <w:marTop w:val="0"/>
      <w:marBottom w:val="0"/>
      <w:divBdr>
        <w:top w:val="none" w:sz="0" w:space="0" w:color="auto"/>
        <w:left w:val="none" w:sz="0" w:space="0" w:color="auto"/>
        <w:bottom w:val="none" w:sz="0" w:space="0" w:color="auto"/>
        <w:right w:val="none" w:sz="0" w:space="0" w:color="auto"/>
      </w:divBdr>
    </w:div>
    <w:div w:id="1862084130">
      <w:bodyDiv w:val="1"/>
      <w:marLeft w:val="0"/>
      <w:marRight w:val="0"/>
      <w:marTop w:val="0"/>
      <w:marBottom w:val="0"/>
      <w:divBdr>
        <w:top w:val="none" w:sz="0" w:space="0" w:color="auto"/>
        <w:left w:val="none" w:sz="0" w:space="0" w:color="auto"/>
        <w:bottom w:val="none" w:sz="0" w:space="0" w:color="auto"/>
        <w:right w:val="none" w:sz="0" w:space="0" w:color="auto"/>
      </w:divBdr>
    </w:div>
    <w:div w:id="1865243515">
      <w:bodyDiv w:val="1"/>
      <w:marLeft w:val="0"/>
      <w:marRight w:val="0"/>
      <w:marTop w:val="0"/>
      <w:marBottom w:val="0"/>
      <w:divBdr>
        <w:top w:val="none" w:sz="0" w:space="0" w:color="auto"/>
        <w:left w:val="none" w:sz="0" w:space="0" w:color="auto"/>
        <w:bottom w:val="none" w:sz="0" w:space="0" w:color="auto"/>
        <w:right w:val="none" w:sz="0" w:space="0" w:color="auto"/>
      </w:divBdr>
    </w:div>
    <w:div w:id="1868593957">
      <w:bodyDiv w:val="1"/>
      <w:marLeft w:val="0"/>
      <w:marRight w:val="0"/>
      <w:marTop w:val="0"/>
      <w:marBottom w:val="0"/>
      <w:divBdr>
        <w:top w:val="none" w:sz="0" w:space="0" w:color="auto"/>
        <w:left w:val="none" w:sz="0" w:space="0" w:color="auto"/>
        <w:bottom w:val="none" w:sz="0" w:space="0" w:color="auto"/>
        <w:right w:val="none" w:sz="0" w:space="0" w:color="auto"/>
      </w:divBdr>
      <w:divsChild>
        <w:div w:id="1518083884">
          <w:marLeft w:val="0"/>
          <w:marRight w:val="0"/>
          <w:marTop w:val="0"/>
          <w:marBottom w:val="0"/>
          <w:divBdr>
            <w:top w:val="none" w:sz="0" w:space="0" w:color="auto"/>
            <w:left w:val="none" w:sz="0" w:space="0" w:color="auto"/>
            <w:bottom w:val="none" w:sz="0" w:space="0" w:color="auto"/>
            <w:right w:val="none" w:sz="0" w:space="0" w:color="auto"/>
          </w:divBdr>
        </w:div>
        <w:div w:id="1936472597">
          <w:marLeft w:val="0"/>
          <w:marRight w:val="0"/>
          <w:marTop w:val="0"/>
          <w:marBottom w:val="0"/>
          <w:divBdr>
            <w:top w:val="none" w:sz="0" w:space="0" w:color="auto"/>
            <w:left w:val="none" w:sz="0" w:space="0" w:color="auto"/>
            <w:bottom w:val="none" w:sz="0" w:space="0" w:color="auto"/>
            <w:right w:val="none" w:sz="0" w:space="0" w:color="auto"/>
          </w:divBdr>
        </w:div>
      </w:divsChild>
    </w:div>
    <w:div w:id="1902595847">
      <w:bodyDiv w:val="1"/>
      <w:marLeft w:val="0"/>
      <w:marRight w:val="0"/>
      <w:marTop w:val="0"/>
      <w:marBottom w:val="0"/>
      <w:divBdr>
        <w:top w:val="none" w:sz="0" w:space="0" w:color="auto"/>
        <w:left w:val="none" w:sz="0" w:space="0" w:color="auto"/>
        <w:bottom w:val="none" w:sz="0" w:space="0" w:color="auto"/>
        <w:right w:val="none" w:sz="0" w:space="0" w:color="auto"/>
      </w:divBdr>
    </w:div>
    <w:div w:id="1912034324">
      <w:bodyDiv w:val="1"/>
      <w:marLeft w:val="0"/>
      <w:marRight w:val="0"/>
      <w:marTop w:val="0"/>
      <w:marBottom w:val="0"/>
      <w:divBdr>
        <w:top w:val="none" w:sz="0" w:space="0" w:color="auto"/>
        <w:left w:val="none" w:sz="0" w:space="0" w:color="auto"/>
        <w:bottom w:val="none" w:sz="0" w:space="0" w:color="auto"/>
        <w:right w:val="none" w:sz="0" w:space="0" w:color="auto"/>
      </w:divBdr>
    </w:div>
    <w:div w:id="1924945944">
      <w:bodyDiv w:val="1"/>
      <w:marLeft w:val="0"/>
      <w:marRight w:val="0"/>
      <w:marTop w:val="0"/>
      <w:marBottom w:val="0"/>
      <w:divBdr>
        <w:top w:val="none" w:sz="0" w:space="0" w:color="auto"/>
        <w:left w:val="none" w:sz="0" w:space="0" w:color="auto"/>
        <w:bottom w:val="none" w:sz="0" w:space="0" w:color="auto"/>
        <w:right w:val="none" w:sz="0" w:space="0" w:color="auto"/>
      </w:divBdr>
    </w:div>
    <w:div w:id="1925457672">
      <w:bodyDiv w:val="1"/>
      <w:marLeft w:val="0"/>
      <w:marRight w:val="0"/>
      <w:marTop w:val="0"/>
      <w:marBottom w:val="0"/>
      <w:divBdr>
        <w:top w:val="none" w:sz="0" w:space="0" w:color="auto"/>
        <w:left w:val="none" w:sz="0" w:space="0" w:color="auto"/>
        <w:bottom w:val="none" w:sz="0" w:space="0" w:color="auto"/>
        <w:right w:val="none" w:sz="0" w:space="0" w:color="auto"/>
      </w:divBdr>
    </w:div>
    <w:div w:id="1936479564">
      <w:bodyDiv w:val="1"/>
      <w:marLeft w:val="0"/>
      <w:marRight w:val="0"/>
      <w:marTop w:val="0"/>
      <w:marBottom w:val="0"/>
      <w:divBdr>
        <w:top w:val="none" w:sz="0" w:space="0" w:color="auto"/>
        <w:left w:val="none" w:sz="0" w:space="0" w:color="auto"/>
        <w:bottom w:val="none" w:sz="0" w:space="0" w:color="auto"/>
        <w:right w:val="none" w:sz="0" w:space="0" w:color="auto"/>
      </w:divBdr>
    </w:div>
    <w:div w:id="1937521045">
      <w:bodyDiv w:val="1"/>
      <w:marLeft w:val="0"/>
      <w:marRight w:val="0"/>
      <w:marTop w:val="0"/>
      <w:marBottom w:val="0"/>
      <w:divBdr>
        <w:top w:val="none" w:sz="0" w:space="0" w:color="auto"/>
        <w:left w:val="none" w:sz="0" w:space="0" w:color="auto"/>
        <w:bottom w:val="none" w:sz="0" w:space="0" w:color="auto"/>
        <w:right w:val="none" w:sz="0" w:space="0" w:color="auto"/>
      </w:divBdr>
    </w:div>
    <w:div w:id="1942951089">
      <w:bodyDiv w:val="1"/>
      <w:marLeft w:val="0"/>
      <w:marRight w:val="0"/>
      <w:marTop w:val="0"/>
      <w:marBottom w:val="0"/>
      <w:divBdr>
        <w:top w:val="none" w:sz="0" w:space="0" w:color="auto"/>
        <w:left w:val="none" w:sz="0" w:space="0" w:color="auto"/>
        <w:bottom w:val="none" w:sz="0" w:space="0" w:color="auto"/>
        <w:right w:val="none" w:sz="0" w:space="0" w:color="auto"/>
      </w:divBdr>
    </w:div>
    <w:div w:id="1967199524">
      <w:bodyDiv w:val="1"/>
      <w:marLeft w:val="0"/>
      <w:marRight w:val="0"/>
      <w:marTop w:val="0"/>
      <w:marBottom w:val="0"/>
      <w:divBdr>
        <w:top w:val="none" w:sz="0" w:space="0" w:color="auto"/>
        <w:left w:val="none" w:sz="0" w:space="0" w:color="auto"/>
        <w:bottom w:val="none" w:sz="0" w:space="0" w:color="auto"/>
        <w:right w:val="none" w:sz="0" w:space="0" w:color="auto"/>
      </w:divBdr>
    </w:div>
    <w:div w:id="1975064489">
      <w:bodyDiv w:val="1"/>
      <w:marLeft w:val="0"/>
      <w:marRight w:val="0"/>
      <w:marTop w:val="0"/>
      <w:marBottom w:val="0"/>
      <w:divBdr>
        <w:top w:val="none" w:sz="0" w:space="0" w:color="auto"/>
        <w:left w:val="none" w:sz="0" w:space="0" w:color="auto"/>
        <w:bottom w:val="none" w:sz="0" w:space="0" w:color="auto"/>
        <w:right w:val="none" w:sz="0" w:space="0" w:color="auto"/>
      </w:divBdr>
    </w:div>
    <w:div w:id="1976520415">
      <w:bodyDiv w:val="1"/>
      <w:marLeft w:val="0"/>
      <w:marRight w:val="0"/>
      <w:marTop w:val="0"/>
      <w:marBottom w:val="0"/>
      <w:divBdr>
        <w:top w:val="none" w:sz="0" w:space="0" w:color="auto"/>
        <w:left w:val="none" w:sz="0" w:space="0" w:color="auto"/>
        <w:bottom w:val="none" w:sz="0" w:space="0" w:color="auto"/>
        <w:right w:val="none" w:sz="0" w:space="0" w:color="auto"/>
      </w:divBdr>
    </w:div>
    <w:div w:id="1977373358">
      <w:bodyDiv w:val="1"/>
      <w:marLeft w:val="0"/>
      <w:marRight w:val="0"/>
      <w:marTop w:val="0"/>
      <w:marBottom w:val="0"/>
      <w:divBdr>
        <w:top w:val="none" w:sz="0" w:space="0" w:color="auto"/>
        <w:left w:val="none" w:sz="0" w:space="0" w:color="auto"/>
        <w:bottom w:val="none" w:sz="0" w:space="0" w:color="auto"/>
        <w:right w:val="none" w:sz="0" w:space="0" w:color="auto"/>
      </w:divBdr>
    </w:div>
    <w:div w:id="2019652572">
      <w:bodyDiv w:val="1"/>
      <w:marLeft w:val="0"/>
      <w:marRight w:val="0"/>
      <w:marTop w:val="0"/>
      <w:marBottom w:val="0"/>
      <w:divBdr>
        <w:top w:val="none" w:sz="0" w:space="0" w:color="auto"/>
        <w:left w:val="none" w:sz="0" w:space="0" w:color="auto"/>
        <w:bottom w:val="none" w:sz="0" w:space="0" w:color="auto"/>
        <w:right w:val="none" w:sz="0" w:space="0" w:color="auto"/>
      </w:divBdr>
    </w:div>
    <w:div w:id="2019695492">
      <w:bodyDiv w:val="1"/>
      <w:marLeft w:val="0"/>
      <w:marRight w:val="0"/>
      <w:marTop w:val="0"/>
      <w:marBottom w:val="0"/>
      <w:divBdr>
        <w:top w:val="none" w:sz="0" w:space="0" w:color="auto"/>
        <w:left w:val="none" w:sz="0" w:space="0" w:color="auto"/>
        <w:bottom w:val="none" w:sz="0" w:space="0" w:color="auto"/>
        <w:right w:val="none" w:sz="0" w:space="0" w:color="auto"/>
      </w:divBdr>
    </w:div>
    <w:div w:id="2024740772">
      <w:bodyDiv w:val="1"/>
      <w:marLeft w:val="0"/>
      <w:marRight w:val="0"/>
      <w:marTop w:val="0"/>
      <w:marBottom w:val="0"/>
      <w:divBdr>
        <w:top w:val="none" w:sz="0" w:space="0" w:color="auto"/>
        <w:left w:val="none" w:sz="0" w:space="0" w:color="auto"/>
        <w:bottom w:val="none" w:sz="0" w:space="0" w:color="auto"/>
        <w:right w:val="none" w:sz="0" w:space="0" w:color="auto"/>
      </w:divBdr>
    </w:div>
    <w:div w:id="2031907778">
      <w:bodyDiv w:val="1"/>
      <w:marLeft w:val="0"/>
      <w:marRight w:val="0"/>
      <w:marTop w:val="0"/>
      <w:marBottom w:val="0"/>
      <w:divBdr>
        <w:top w:val="none" w:sz="0" w:space="0" w:color="auto"/>
        <w:left w:val="none" w:sz="0" w:space="0" w:color="auto"/>
        <w:bottom w:val="none" w:sz="0" w:space="0" w:color="auto"/>
        <w:right w:val="none" w:sz="0" w:space="0" w:color="auto"/>
      </w:divBdr>
    </w:div>
    <w:div w:id="2032947794">
      <w:bodyDiv w:val="1"/>
      <w:marLeft w:val="0"/>
      <w:marRight w:val="0"/>
      <w:marTop w:val="0"/>
      <w:marBottom w:val="0"/>
      <w:divBdr>
        <w:top w:val="none" w:sz="0" w:space="0" w:color="auto"/>
        <w:left w:val="none" w:sz="0" w:space="0" w:color="auto"/>
        <w:bottom w:val="none" w:sz="0" w:space="0" w:color="auto"/>
        <w:right w:val="none" w:sz="0" w:space="0" w:color="auto"/>
      </w:divBdr>
    </w:div>
    <w:div w:id="2043550056">
      <w:bodyDiv w:val="1"/>
      <w:marLeft w:val="0"/>
      <w:marRight w:val="0"/>
      <w:marTop w:val="0"/>
      <w:marBottom w:val="0"/>
      <w:divBdr>
        <w:top w:val="none" w:sz="0" w:space="0" w:color="auto"/>
        <w:left w:val="none" w:sz="0" w:space="0" w:color="auto"/>
        <w:bottom w:val="none" w:sz="0" w:space="0" w:color="auto"/>
        <w:right w:val="none" w:sz="0" w:space="0" w:color="auto"/>
      </w:divBdr>
    </w:div>
    <w:div w:id="2043629335">
      <w:bodyDiv w:val="1"/>
      <w:marLeft w:val="0"/>
      <w:marRight w:val="0"/>
      <w:marTop w:val="0"/>
      <w:marBottom w:val="0"/>
      <w:divBdr>
        <w:top w:val="none" w:sz="0" w:space="0" w:color="auto"/>
        <w:left w:val="none" w:sz="0" w:space="0" w:color="auto"/>
        <w:bottom w:val="none" w:sz="0" w:space="0" w:color="auto"/>
        <w:right w:val="none" w:sz="0" w:space="0" w:color="auto"/>
      </w:divBdr>
    </w:div>
    <w:div w:id="2056002084">
      <w:bodyDiv w:val="1"/>
      <w:marLeft w:val="0"/>
      <w:marRight w:val="0"/>
      <w:marTop w:val="0"/>
      <w:marBottom w:val="0"/>
      <w:divBdr>
        <w:top w:val="none" w:sz="0" w:space="0" w:color="auto"/>
        <w:left w:val="none" w:sz="0" w:space="0" w:color="auto"/>
        <w:bottom w:val="none" w:sz="0" w:space="0" w:color="auto"/>
        <w:right w:val="none" w:sz="0" w:space="0" w:color="auto"/>
      </w:divBdr>
    </w:div>
    <w:div w:id="2062055709">
      <w:bodyDiv w:val="1"/>
      <w:marLeft w:val="0"/>
      <w:marRight w:val="0"/>
      <w:marTop w:val="0"/>
      <w:marBottom w:val="0"/>
      <w:divBdr>
        <w:top w:val="none" w:sz="0" w:space="0" w:color="auto"/>
        <w:left w:val="none" w:sz="0" w:space="0" w:color="auto"/>
        <w:bottom w:val="none" w:sz="0" w:space="0" w:color="auto"/>
        <w:right w:val="none" w:sz="0" w:space="0" w:color="auto"/>
      </w:divBdr>
    </w:div>
    <w:div w:id="2065785980">
      <w:bodyDiv w:val="1"/>
      <w:marLeft w:val="0"/>
      <w:marRight w:val="0"/>
      <w:marTop w:val="0"/>
      <w:marBottom w:val="0"/>
      <w:divBdr>
        <w:top w:val="none" w:sz="0" w:space="0" w:color="auto"/>
        <w:left w:val="none" w:sz="0" w:space="0" w:color="auto"/>
        <w:bottom w:val="none" w:sz="0" w:space="0" w:color="auto"/>
        <w:right w:val="none" w:sz="0" w:space="0" w:color="auto"/>
      </w:divBdr>
    </w:div>
    <w:div w:id="2084135202">
      <w:bodyDiv w:val="1"/>
      <w:marLeft w:val="0"/>
      <w:marRight w:val="0"/>
      <w:marTop w:val="0"/>
      <w:marBottom w:val="0"/>
      <w:divBdr>
        <w:top w:val="none" w:sz="0" w:space="0" w:color="auto"/>
        <w:left w:val="none" w:sz="0" w:space="0" w:color="auto"/>
        <w:bottom w:val="none" w:sz="0" w:space="0" w:color="auto"/>
        <w:right w:val="none" w:sz="0" w:space="0" w:color="auto"/>
      </w:divBdr>
    </w:div>
    <w:div w:id="2090492001">
      <w:bodyDiv w:val="1"/>
      <w:marLeft w:val="0"/>
      <w:marRight w:val="0"/>
      <w:marTop w:val="0"/>
      <w:marBottom w:val="0"/>
      <w:divBdr>
        <w:top w:val="none" w:sz="0" w:space="0" w:color="auto"/>
        <w:left w:val="none" w:sz="0" w:space="0" w:color="auto"/>
        <w:bottom w:val="none" w:sz="0" w:space="0" w:color="auto"/>
        <w:right w:val="none" w:sz="0" w:space="0" w:color="auto"/>
      </w:divBdr>
    </w:div>
    <w:div w:id="2098750828">
      <w:bodyDiv w:val="1"/>
      <w:marLeft w:val="0"/>
      <w:marRight w:val="0"/>
      <w:marTop w:val="0"/>
      <w:marBottom w:val="0"/>
      <w:divBdr>
        <w:top w:val="none" w:sz="0" w:space="0" w:color="auto"/>
        <w:left w:val="none" w:sz="0" w:space="0" w:color="auto"/>
        <w:bottom w:val="none" w:sz="0" w:space="0" w:color="auto"/>
        <w:right w:val="none" w:sz="0" w:space="0" w:color="auto"/>
      </w:divBdr>
    </w:div>
    <w:div w:id="2104571824">
      <w:bodyDiv w:val="1"/>
      <w:marLeft w:val="0"/>
      <w:marRight w:val="0"/>
      <w:marTop w:val="0"/>
      <w:marBottom w:val="0"/>
      <w:divBdr>
        <w:top w:val="none" w:sz="0" w:space="0" w:color="auto"/>
        <w:left w:val="none" w:sz="0" w:space="0" w:color="auto"/>
        <w:bottom w:val="none" w:sz="0" w:space="0" w:color="auto"/>
        <w:right w:val="none" w:sz="0" w:space="0" w:color="auto"/>
      </w:divBdr>
    </w:div>
    <w:div w:id="2110655055">
      <w:bodyDiv w:val="1"/>
      <w:marLeft w:val="0"/>
      <w:marRight w:val="0"/>
      <w:marTop w:val="0"/>
      <w:marBottom w:val="0"/>
      <w:divBdr>
        <w:top w:val="none" w:sz="0" w:space="0" w:color="auto"/>
        <w:left w:val="none" w:sz="0" w:space="0" w:color="auto"/>
        <w:bottom w:val="none" w:sz="0" w:space="0" w:color="auto"/>
        <w:right w:val="none" w:sz="0" w:space="0" w:color="auto"/>
      </w:divBdr>
      <w:divsChild>
        <w:div w:id="808783829">
          <w:marLeft w:val="0"/>
          <w:marRight w:val="0"/>
          <w:marTop w:val="0"/>
          <w:marBottom w:val="0"/>
          <w:divBdr>
            <w:top w:val="none" w:sz="0" w:space="0" w:color="auto"/>
            <w:left w:val="none" w:sz="0" w:space="0" w:color="auto"/>
            <w:bottom w:val="none" w:sz="0" w:space="0" w:color="auto"/>
            <w:right w:val="none" w:sz="0" w:space="0" w:color="auto"/>
          </w:divBdr>
        </w:div>
        <w:div w:id="1116144168">
          <w:marLeft w:val="0"/>
          <w:marRight w:val="0"/>
          <w:marTop w:val="0"/>
          <w:marBottom w:val="0"/>
          <w:divBdr>
            <w:top w:val="none" w:sz="0" w:space="0" w:color="auto"/>
            <w:left w:val="none" w:sz="0" w:space="0" w:color="auto"/>
            <w:bottom w:val="none" w:sz="0" w:space="0" w:color="auto"/>
            <w:right w:val="none" w:sz="0" w:space="0" w:color="auto"/>
          </w:divBdr>
        </w:div>
        <w:div w:id="1135024453">
          <w:marLeft w:val="0"/>
          <w:marRight w:val="0"/>
          <w:marTop w:val="0"/>
          <w:marBottom w:val="0"/>
          <w:divBdr>
            <w:top w:val="none" w:sz="0" w:space="0" w:color="auto"/>
            <w:left w:val="none" w:sz="0" w:space="0" w:color="auto"/>
            <w:bottom w:val="none" w:sz="0" w:space="0" w:color="auto"/>
            <w:right w:val="none" w:sz="0" w:space="0" w:color="auto"/>
          </w:divBdr>
        </w:div>
        <w:div w:id="1654069658">
          <w:marLeft w:val="0"/>
          <w:marRight w:val="0"/>
          <w:marTop w:val="0"/>
          <w:marBottom w:val="0"/>
          <w:divBdr>
            <w:top w:val="none" w:sz="0" w:space="0" w:color="auto"/>
            <w:left w:val="none" w:sz="0" w:space="0" w:color="auto"/>
            <w:bottom w:val="none" w:sz="0" w:space="0" w:color="auto"/>
            <w:right w:val="none" w:sz="0" w:space="0" w:color="auto"/>
          </w:divBdr>
        </w:div>
      </w:divsChild>
    </w:div>
    <w:div w:id="2112048557">
      <w:bodyDiv w:val="1"/>
      <w:marLeft w:val="0"/>
      <w:marRight w:val="0"/>
      <w:marTop w:val="0"/>
      <w:marBottom w:val="0"/>
      <w:divBdr>
        <w:top w:val="none" w:sz="0" w:space="0" w:color="auto"/>
        <w:left w:val="none" w:sz="0" w:space="0" w:color="auto"/>
        <w:bottom w:val="none" w:sz="0" w:space="0" w:color="auto"/>
        <w:right w:val="none" w:sz="0" w:space="0" w:color="auto"/>
      </w:divBdr>
    </w:div>
    <w:div w:id="2123106074">
      <w:bodyDiv w:val="1"/>
      <w:marLeft w:val="0"/>
      <w:marRight w:val="0"/>
      <w:marTop w:val="0"/>
      <w:marBottom w:val="0"/>
      <w:divBdr>
        <w:top w:val="none" w:sz="0" w:space="0" w:color="auto"/>
        <w:left w:val="none" w:sz="0" w:space="0" w:color="auto"/>
        <w:bottom w:val="none" w:sz="0" w:space="0" w:color="auto"/>
        <w:right w:val="none" w:sz="0" w:space="0" w:color="auto"/>
      </w:divBdr>
    </w:div>
    <w:div w:id="2125421671">
      <w:bodyDiv w:val="1"/>
      <w:marLeft w:val="0"/>
      <w:marRight w:val="0"/>
      <w:marTop w:val="0"/>
      <w:marBottom w:val="0"/>
      <w:divBdr>
        <w:top w:val="none" w:sz="0" w:space="0" w:color="auto"/>
        <w:left w:val="none" w:sz="0" w:space="0" w:color="auto"/>
        <w:bottom w:val="none" w:sz="0" w:space="0" w:color="auto"/>
        <w:right w:val="none" w:sz="0" w:space="0" w:color="auto"/>
      </w:divBdr>
    </w:div>
    <w:div w:id="2125539113">
      <w:bodyDiv w:val="1"/>
      <w:marLeft w:val="0"/>
      <w:marRight w:val="0"/>
      <w:marTop w:val="0"/>
      <w:marBottom w:val="0"/>
      <w:divBdr>
        <w:top w:val="none" w:sz="0" w:space="0" w:color="auto"/>
        <w:left w:val="none" w:sz="0" w:space="0" w:color="auto"/>
        <w:bottom w:val="none" w:sz="0" w:space="0" w:color="auto"/>
        <w:right w:val="none" w:sz="0" w:space="0" w:color="auto"/>
      </w:divBdr>
    </w:div>
    <w:div w:id="2131166571">
      <w:bodyDiv w:val="1"/>
      <w:marLeft w:val="0"/>
      <w:marRight w:val="0"/>
      <w:marTop w:val="0"/>
      <w:marBottom w:val="0"/>
      <w:divBdr>
        <w:top w:val="none" w:sz="0" w:space="0" w:color="auto"/>
        <w:left w:val="none" w:sz="0" w:space="0" w:color="auto"/>
        <w:bottom w:val="none" w:sz="0" w:space="0" w:color="auto"/>
        <w:right w:val="none" w:sz="0" w:space="0" w:color="auto"/>
      </w:divBdr>
    </w:div>
    <w:div w:id="2137023489">
      <w:bodyDiv w:val="1"/>
      <w:marLeft w:val="0"/>
      <w:marRight w:val="0"/>
      <w:marTop w:val="0"/>
      <w:marBottom w:val="0"/>
      <w:divBdr>
        <w:top w:val="none" w:sz="0" w:space="0" w:color="auto"/>
        <w:left w:val="none" w:sz="0" w:space="0" w:color="auto"/>
        <w:bottom w:val="none" w:sz="0" w:space="0" w:color="auto"/>
        <w:right w:val="none" w:sz="0" w:space="0" w:color="auto"/>
      </w:divBdr>
    </w:div>
    <w:div w:id="2138714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Word_Document3.docx"/><Relationship Id="rId21" Type="http://schemas.openxmlformats.org/officeDocument/2006/relationships/image" Target="media/image4.emf"/><Relationship Id="rId42" Type="http://schemas.openxmlformats.org/officeDocument/2006/relationships/oleObject" Target="embeddings/oleObject17.bin"/><Relationship Id="rId47" Type="http://schemas.openxmlformats.org/officeDocument/2006/relationships/oleObject" Target="embeddings/oleObject22.bin"/><Relationship Id="rId63" Type="http://schemas.openxmlformats.org/officeDocument/2006/relationships/oleObject" Target="embeddings/oleObject33.bin"/><Relationship Id="rId68" Type="http://schemas.microsoft.com/office/2007/relationships/diagramDrawing" Target="diagrams/drawing1.xml"/><Relationship Id="rId84" Type="http://schemas.openxmlformats.org/officeDocument/2006/relationships/oleObject" Target="embeddings/oleObject45.bin"/><Relationship Id="rId89" Type="http://schemas.openxmlformats.org/officeDocument/2006/relationships/footer" Target="footer1.xml"/><Relationship Id="rId16" Type="http://schemas.openxmlformats.org/officeDocument/2006/relationships/image" Target="media/image3.emf"/><Relationship Id="rId11" Type="http://schemas.microsoft.com/office/2016/09/relationships/commentsIds" Target="commentsIds.xml"/><Relationship Id="rId32" Type="http://schemas.openxmlformats.org/officeDocument/2006/relationships/oleObject" Target="embeddings/oleObject9.bin"/><Relationship Id="rId37" Type="http://schemas.openxmlformats.org/officeDocument/2006/relationships/oleObject" Target="embeddings/oleObject12.bin"/><Relationship Id="rId53" Type="http://schemas.openxmlformats.org/officeDocument/2006/relationships/oleObject" Target="embeddings/oleObject27.bin"/><Relationship Id="rId58" Type="http://schemas.openxmlformats.org/officeDocument/2006/relationships/image" Target="media/image9.emf"/><Relationship Id="rId74" Type="http://schemas.openxmlformats.org/officeDocument/2006/relationships/image" Target="media/image10.png"/><Relationship Id="rId79" Type="http://schemas.openxmlformats.org/officeDocument/2006/relationships/oleObject" Target="embeddings/oleObject41.bin"/><Relationship Id="rId5" Type="http://schemas.openxmlformats.org/officeDocument/2006/relationships/webSettings" Target="webSettings.xml"/><Relationship Id="rId90" Type="http://schemas.openxmlformats.org/officeDocument/2006/relationships/header" Target="header1.xml"/><Relationship Id="rId22" Type="http://schemas.openxmlformats.org/officeDocument/2006/relationships/package" Target="embeddings/Microsoft_Word_Document1.docx"/><Relationship Id="rId27" Type="http://schemas.openxmlformats.org/officeDocument/2006/relationships/oleObject" Target="embeddings/oleObject4.bin"/><Relationship Id="rId43" Type="http://schemas.openxmlformats.org/officeDocument/2006/relationships/oleObject" Target="embeddings/oleObject18.bin"/><Relationship Id="rId48" Type="http://schemas.openxmlformats.org/officeDocument/2006/relationships/image" Target="media/image7.emf"/><Relationship Id="rId64" Type="http://schemas.openxmlformats.org/officeDocument/2006/relationships/diagramData" Target="diagrams/data1.xml"/><Relationship Id="rId69" Type="http://schemas.openxmlformats.org/officeDocument/2006/relationships/oleObject" Target="embeddings/oleObject34.bin"/><Relationship Id="rId8" Type="http://schemas.openxmlformats.org/officeDocument/2006/relationships/image" Target="media/image1.png"/><Relationship Id="rId51" Type="http://schemas.openxmlformats.org/officeDocument/2006/relationships/oleObject" Target="embeddings/oleObject25.bin"/><Relationship Id="rId72" Type="http://schemas.openxmlformats.org/officeDocument/2006/relationships/oleObject" Target="embeddings/oleObject37.bin"/><Relationship Id="rId80" Type="http://schemas.openxmlformats.org/officeDocument/2006/relationships/image" Target="media/image12.emf"/><Relationship Id="rId85" Type="http://schemas.openxmlformats.org/officeDocument/2006/relationships/oleObject" Target="embeddings/oleObject46.bin"/><Relationship Id="rId93" Type="http://schemas.openxmlformats.org/officeDocument/2006/relationships/theme" Target="theme/theme1.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package" Target="embeddings/Microsoft_Word_Document.docx"/><Relationship Id="rId25" Type="http://schemas.openxmlformats.org/officeDocument/2006/relationships/image" Target="media/image6.emf"/><Relationship Id="rId33" Type="http://schemas.openxmlformats.org/officeDocument/2006/relationships/oleObject" Target="embeddings/oleObject10.bin"/><Relationship Id="rId38" Type="http://schemas.openxmlformats.org/officeDocument/2006/relationships/oleObject" Target="embeddings/oleObject13.bin"/><Relationship Id="rId46" Type="http://schemas.openxmlformats.org/officeDocument/2006/relationships/oleObject" Target="embeddings/oleObject21.bin"/><Relationship Id="rId59" Type="http://schemas.openxmlformats.org/officeDocument/2006/relationships/package" Target="embeddings/Microsoft_Word_Document4.docx"/><Relationship Id="rId67" Type="http://schemas.openxmlformats.org/officeDocument/2006/relationships/diagramColors" Target="diagrams/colors1.xml"/><Relationship Id="rId20" Type="http://schemas.openxmlformats.org/officeDocument/2006/relationships/oleObject" Target="embeddings/oleObject3.bin"/><Relationship Id="rId41" Type="http://schemas.openxmlformats.org/officeDocument/2006/relationships/oleObject" Target="embeddings/oleObject16.bin"/><Relationship Id="rId54" Type="http://schemas.openxmlformats.org/officeDocument/2006/relationships/oleObject" Target="embeddings/oleObject28.bin"/><Relationship Id="rId62" Type="http://schemas.openxmlformats.org/officeDocument/2006/relationships/oleObject" Target="embeddings/oleObject32.bin"/><Relationship Id="rId70" Type="http://schemas.openxmlformats.org/officeDocument/2006/relationships/oleObject" Target="embeddings/oleObject35.bin"/><Relationship Id="rId75" Type="http://schemas.openxmlformats.org/officeDocument/2006/relationships/image" Target="cid:image003.png@01DB4CBA.3FE5E2A0" TargetMode="External"/><Relationship Id="rId83" Type="http://schemas.openxmlformats.org/officeDocument/2006/relationships/oleObject" Target="embeddings/oleObject44.bin"/><Relationship Id="rId88" Type="http://schemas.openxmlformats.org/officeDocument/2006/relationships/oleObject" Target="embeddings/oleObject49.bin"/><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isk.lexisnexis.com" TargetMode="External"/><Relationship Id="rId23" Type="http://schemas.openxmlformats.org/officeDocument/2006/relationships/image" Target="media/image5.emf"/><Relationship Id="rId28" Type="http://schemas.openxmlformats.org/officeDocument/2006/relationships/oleObject" Target="embeddings/oleObject5.bin"/><Relationship Id="rId36" Type="http://schemas.openxmlformats.org/officeDocument/2006/relationships/hyperlink" Target="https://www.lexisnexis.com/community/insights/legal/b/industry-awareness/posts/what-the-california-consumer-privacy-act-means-to-data-protection-law" TargetMode="External"/><Relationship Id="rId49" Type="http://schemas.openxmlformats.org/officeDocument/2006/relationships/oleObject" Target="embeddings/oleObject23.bin"/><Relationship Id="rId57" Type="http://schemas.openxmlformats.org/officeDocument/2006/relationships/package" Target="embeddings/Microsoft_Excel_Worksheet.xlsx"/><Relationship Id="rId10" Type="http://schemas.microsoft.com/office/2011/relationships/commentsExtended" Target="commentsExtended.xml"/><Relationship Id="rId31" Type="http://schemas.openxmlformats.org/officeDocument/2006/relationships/oleObject" Target="embeddings/oleObject8.bin"/><Relationship Id="rId44" Type="http://schemas.openxmlformats.org/officeDocument/2006/relationships/oleObject" Target="embeddings/oleObject19.bin"/><Relationship Id="rId52" Type="http://schemas.openxmlformats.org/officeDocument/2006/relationships/oleObject" Target="embeddings/oleObject26.bin"/><Relationship Id="rId60" Type="http://schemas.openxmlformats.org/officeDocument/2006/relationships/oleObject" Target="embeddings/oleObject30.bin"/><Relationship Id="rId65" Type="http://schemas.openxmlformats.org/officeDocument/2006/relationships/diagramLayout" Target="diagrams/layout1.xml"/><Relationship Id="rId73" Type="http://schemas.openxmlformats.org/officeDocument/2006/relationships/oleObject" Target="embeddings/oleObject38.bin"/><Relationship Id="rId78" Type="http://schemas.openxmlformats.org/officeDocument/2006/relationships/image" Target="media/image11.emf"/><Relationship Id="rId81" Type="http://schemas.openxmlformats.org/officeDocument/2006/relationships/oleObject" Target="embeddings/oleObject42.bin"/><Relationship Id="rId86" Type="http://schemas.openxmlformats.org/officeDocument/2006/relationships/oleObject" Target="embeddings/oleObject47.bin"/><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emf"/><Relationship Id="rId18" Type="http://schemas.openxmlformats.org/officeDocument/2006/relationships/oleObject" Target="embeddings/oleObject2.bin"/><Relationship Id="rId39" Type="http://schemas.openxmlformats.org/officeDocument/2006/relationships/oleObject" Target="embeddings/oleObject14.bin"/><Relationship Id="rId34" Type="http://schemas.openxmlformats.org/officeDocument/2006/relationships/oleObject" Target="embeddings/oleObject11.bin"/><Relationship Id="rId50" Type="http://schemas.openxmlformats.org/officeDocument/2006/relationships/oleObject" Target="embeddings/oleObject24.bin"/><Relationship Id="rId55" Type="http://schemas.openxmlformats.org/officeDocument/2006/relationships/oleObject" Target="embeddings/oleObject29.bin"/><Relationship Id="rId76" Type="http://schemas.openxmlformats.org/officeDocument/2006/relationships/oleObject" Target="embeddings/oleObject39.bin"/><Relationship Id="rId7" Type="http://schemas.openxmlformats.org/officeDocument/2006/relationships/endnotes" Target="endnotes.xml"/><Relationship Id="rId71" Type="http://schemas.openxmlformats.org/officeDocument/2006/relationships/oleObject" Target="embeddings/oleObject36.bin"/><Relationship Id="rId92" Type="http://schemas.microsoft.com/office/2011/relationships/people" Target="people.xml"/><Relationship Id="rId2" Type="http://schemas.openxmlformats.org/officeDocument/2006/relationships/numbering" Target="numbering.xml"/><Relationship Id="rId29" Type="http://schemas.openxmlformats.org/officeDocument/2006/relationships/oleObject" Target="embeddings/oleObject6.bin"/><Relationship Id="rId24" Type="http://schemas.openxmlformats.org/officeDocument/2006/relationships/package" Target="embeddings/Microsoft_Word_Document2.docx"/><Relationship Id="rId40" Type="http://schemas.openxmlformats.org/officeDocument/2006/relationships/oleObject" Target="embeddings/oleObject15.bin"/><Relationship Id="rId45" Type="http://schemas.openxmlformats.org/officeDocument/2006/relationships/oleObject" Target="embeddings/oleObject20.bin"/><Relationship Id="rId66" Type="http://schemas.openxmlformats.org/officeDocument/2006/relationships/diagramQuickStyle" Target="diagrams/quickStyle1.xml"/><Relationship Id="rId87" Type="http://schemas.openxmlformats.org/officeDocument/2006/relationships/oleObject" Target="embeddings/oleObject48.bin"/><Relationship Id="rId61" Type="http://schemas.openxmlformats.org/officeDocument/2006/relationships/oleObject" Target="embeddings/oleObject31.bin"/><Relationship Id="rId82" Type="http://schemas.openxmlformats.org/officeDocument/2006/relationships/oleObject" Target="embeddings/oleObject43.bin"/><Relationship Id="rId19" Type="http://schemas.openxmlformats.org/officeDocument/2006/relationships/hyperlink" Target="https://www.sec.gov/about/laws/glba.pdf" TargetMode="External"/><Relationship Id="rId14" Type="http://schemas.openxmlformats.org/officeDocument/2006/relationships/oleObject" Target="embeddings/oleObject1.bin"/><Relationship Id="rId30" Type="http://schemas.openxmlformats.org/officeDocument/2006/relationships/oleObject" Target="embeddings/oleObject7.bin"/><Relationship Id="rId35" Type="http://schemas.openxmlformats.org/officeDocument/2006/relationships/hyperlink" Target="https://www.lexisnexis.com/community/insights/legal/practical-guidance-journal/b/pa/posts/the-california-consumer-privacy-act-is-in-effect-what-to-do-now" TargetMode="External"/><Relationship Id="rId56" Type="http://schemas.openxmlformats.org/officeDocument/2006/relationships/image" Target="media/image8.emf"/><Relationship Id="rId77" Type="http://schemas.openxmlformats.org/officeDocument/2006/relationships/oleObject" Target="embeddings/oleObject40.bin"/></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C01644C-9112-40A2-B7DC-C0561C627A0B}" type="doc">
      <dgm:prSet loTypeId="urn:microsoft.com/office/officeart/2005/8/layout/process1" loCatId="process" qsTypeId="urn:microsoft.com/office/officeart/2005/8/quickstyle/simple1" qsCatId="simple" csTypeId="urn:microsoft.com/office/officeart/2005/8/colors/accent1_2" csCatId="accent1" phldr="1"/>
      <dgm:spPr/>
    </dgm:pt>
    <dgm:pt modelId="{BBD4731E-76C6-4A52-A45E-2EB47FAEEC0C}">
      <dgm:prSet phldrT="[Text]"/>
      <dgm:spPr/>
      <dgm:t>
        <a:bodyPr/>
        <a:lstStyle/>
        <a:p>
          <a:r>
            <a:rPr lang="en-US"/>
            <a:t>Data Sources</a:t>
          </a:r>
        </a:p>
      </dgm:t>
    </dgm:pt>
    <dgm:pt modelId="{671DC771-DADD-4259-B070-85DD2046933B}" type="parTrans" cxnId="{1F211151-1A62-480D-A14C-93EA960D540C}">
      <dgm:prSet/>
      <dgm:spPr/>
      <dgm:t>
        <a:bodyPr/>
        <a:lstStyle/>
        <a:p>
          <a:endParaRPr lang="en-US"/>
        </a:p>
      </dgm:t>
    </dgm:pt>
    <dgm:pt modelId="{FDD0DF8D-AEE8-4F73-BE28-1FA0BC4CBB6D}" type="sibTrans" cxnId="{1F211151-1A62-480D-A14C-93EA960D540C}">
      <dgm:prSet/>
      <dgm:spPr/>
      <dgm:t>
        <a:bodyPr/>
        <a:lstStyle/>
        <a:p>
          <a:endParaRPr lang="en-US"/>
        </a:p>
      </dgm:t>
    </dgm:pt>
    <dgm:pt modelId="{217DA6C1-D39F-43EF-A915-5DC320BD4796}">
      <dgm:prSet phldrT="[Text]"/>
      <dgm:spPr/>
      <dgm:t>
        <a:bodyPr/>
        <a:lstStyle/>
        <a:p>
          <a:r>
            <a:rPr lang="en-US"/>
            <a:t>Data Preparation and Validation</a:t>
          </a:r>
        </a:p>
      </dgm:t>
    </dgm:pt>
    <dgm:pt modelId="{C81489D8-6D78-43EE-9070-DC12FF30DC01}" type="parTrans" cxnId="{49F0F6C8-1D48-4E04-BA30-CEE8BC65EA25}">
      <dgm:prSet/>
      <dgm:spPr/>
      <dgm:t>
        <a:bodyPr/>
        <a:lstStyle/>
        <a:p>
          <a:endParaRPr lang="en-US"/>
        </a:p>
      </dgm:t>
    </dgm:pt>
    <dgm:pt modelId="{9338939A-BD8E-4159-8C3D-00E5D7B34623}" type="sibTrans" cxnId="{49F0F6C8-1D48-4E04-BA30-CEE8BC65EA25}">
      <dgm:prSet/>
      <dgm:spPr/>
      <dgm:t>
        <a:bodyPr/>
        <a:lstStyle/>
        <a:p>
          <a:endParaRPr lang="en-US"/>
        </a:p>
      </dgm:t>
    </dgm:pt>
    <dgm:pt modelId="{EDCC0D7B-8430-4A1A-9A34-07E3924C1B54}">
      <dgm:prSet phldrT="[Text]"/>
      <dgm:spPr/>
      <dgm:t>
        <a:bodyPr/>
        <a:lstStyle/>
        <a:p>
          <a:r>
            <a:rPr lang="en-US"/>
            <a:t>Feature Selection and Model Execution</a:t>
          </a:r>
        </a:p>
      </dgm:t>
    </dgm:pt>
    <dgm:pt modelId="{CFA12275-C0CB-4155-A6B2-48BC1BDF4DAE}" type="parTrans" cxnId="{5EBFC896-7BB6-4710-A7D6-E9E4584C4467}">
      <dgm:prSet/>
      <dgm:spPr/>
      <dgm:t>
        <a:bodyPr/>
        <a:lstStyle/>
        <a:p>
          <a:endParaRPr lang="en-US"/>
        </a:p>
      </dgm:t>
    </dgm:pt>
    <dgm:pt modelId="{B90E5FF3-ABEB-44F6-B813-047AC5808EEE}" type="sibTrans" cxnId="{5EBFC896-7BB6-4710-A7D6-E9E4584C4467}">
      <dgm:prSet/>
      <dgm:spPr/>
      <dgm:t>
        <a:bodyPr/>
        <a:lstStyle/>
        <a:p>
          <a:endParaRPr lang="en-US"/>
        </a:p>
      </dgm:t>
    </dgm:pt>
    <dgm:pt modelId="{7DD92BFC-5434-4C6C-80EB-52270AFC3410}">
      <dgm:prSet/>
      <dgm:spPr/>
      <dgm:t>
        <a:bodyPr/>
        <a:lstStyle/>
        <a:p>
          <a:r>
            <a:rPr lang="en-US"/>
            <a:t>Fraud Scores and Warnings</a:t>
          </a:r>
        </a:p>
      </dgm:t>
    </dgm:pt>
    <dgm:pt modelId="{286E156B-04E2-47E9-9AAD-163C0F98DDD2}" type="parTrans" cxnId="{339149F9-8D3A-4BB9-9004-FB97AC21D41A}">
      <dgm:prSet/>
      <dgm:spPr/>
      <dgm:t>
        <a:bodyPr/>
        <a:lstStyle/>
        <a:p>
          <a:endParaRPr lang="en-US"/>
        </a:p>
      </dgm:t>
    </dgm:pt>
    <dgm:pt modelId="{A745CF4C-A7C9-4637-8A36-EA45A490043F}" type="sibTrans" cxnId="{339149F9-8D3A-4BB9-9004-FB97AC21D41A}">
      <dgm:prSet/>
      <dgm:spPr/>
      <dgm:t>
        <a:bodyPr/>
        <a:lstStyle/>
        <a:p>
          <a:endParaRPr lang="en-US"/>
        </a:p>
      </dgm:t>
    </dgm:pt>
    <dgm:pt modelId="{4157F266-6971-4C8D-9713-507C6B67D50F}">
      <dgm:prSet/>
      <dgm:spPr/>
      <dgm:t>
        <a:bodyPr/>
        <a:lstStyle/>
        <a:p>
          <a:r>
            <a:rPr lang="en-US"/>
            <a:t>Reports and Outputs</a:t>
          </a:r>
        </a:p>
      </dgm:t>
    </dgm:pt>
    <dgm:pt modelId="{9C38C868-6945-4DC0-B9EE-E5A7BC88B0E6}" type="parTrans" cxnId="{47E806FD-67C1-48FA-848E-D3C8C160A4D9}">
      <dgm:prSet/>
      <dgm:spPr/>
      <dgm:t>
        <a:bodyPr/>
        <a:lstStyle/>
        <a:p>
          <a:endParaRPr lang="en-US"/>
        </a:p>
      </dgm:t>
    </dgm:pt>
    <dgm:pt modelId="{ED21A38D-F6B9-4002-BCCC-267156449022}" type="sibTrans" cxnId="{47E806FD-67C1-48FA-848E-D3C8C160A4D9}">
      <dgm:prSet/>
      <dgm:spPr/>
      <dgm:t>
        <a:bodyPr/>
        <a:lstStyle/>
        <a:p>
          <a:endParaRPr lang="en-US"/>
        </a:p>
      </dgm:t>
    </dgm:pt>
    <dgm:pt modelId="{F3DACA6F-6FBB-420F-8B19-17695FCD1910}" type="pres">
      <dgm:prSet presAssocID="{AC01644C-9112-40A2-B7DC-C0561C627A0B}" presName="Name0" presStyleCnt="0">
        <dgm:presLayoutVars>
          <dgm:dir/>
          <dgm:resizeHandles val="exact"/>
        </dgm:presLayoutVars>
      </dgm:prSet>
      <dgm:spPr/>
    </dgm:pt>
    <dgm:pt modelId="{BD9ECB49-6987-4125-9D50-FADE8CE6A18D}" type="pres">
      <dgm:prSet presAssocID="{BBD4731E-76C6-4A52-A45E-2EB47FAEEC0C}" presName="node" presStyleLbl="node1" presStyleIdx="0" presStyleCnt="5">
        <dgm:presLayoutVars>
          <dgm:bulletEnabled val="1"/>
        </dgm:presLayoutVars>
      </dgm:prSet>
      <dgm:spPr/>
    </dgm:pt>
    <dgm:pt modelId="{9A2DAE08-868C-43DD-AF32-D393615C69C1}" type="pres">
      <dgm:prSet presAssocID="{FDD0DF8D-AEE8-4F73-BE28-1FA0BC4CBB6D}" presName="sibTrans" presStyleLbl="sibTrans2D1" presStyleIdx="0" presStyleCnt="4"/>
      <dgm:spPr/>
    </dgm:pt>
    <dgm:pt modelId="{DC39E7AE-E340-492A-86A6-E404E7F3AB5E}" type="pres">
      <dgm:prSet presAssocID="{FDD0DF8D-AEE8-4F73-BE28-1FA0BC4CBB6D}" presName="connectorText" presStyleLbl="sibTrans2D1" presStyleIdx="0" presStyleCnt="4"/>
      <dgm:spPr/>
    </dgm:pt>
    <dgm:pt modelId="{C9ECFBF6-41E9-43B7-AAFE-2F7411365CEB}" type="pres">
      <dgm:prSet presAssocID="{217DA6C1-D39F-43EF-A915-5DC320BD4796}" presName="node" presStyleLbl="node1" presStyleIdx="1" presStyleCnt="5">
        <dgm:presLayoutVars>
          <dgm:bulletEnabled val="1"/>
        </dgm:presLayoutVars>
      </dgm:prSet>
      <dgm:spPr/>
    </dgm:pt>
    <dgm:pt modelId="{5528DCB3-AFAD-4FCB-A7B2-256272A08F56}" type="pres">
      <dgm:prSet presAssocID="{9338939A-BD8E-4159-8C3D-00E5D7B34623}" presName="sibTrans" presStyleLbl="sibTrans2D1" presStyleIdx="1" presStyleCnt="4"/>
      <dgm:spPr/>
    </dgm:pt>
    <dgm:pt modelId="{9E21CA06-B7A0-4417-8941-3CFC584B09A8}" type="pres">
      <dgm:prSet presAssocID="{9338939A-BD8E-4159-8C3D-00E5D7B34623}" presName="connectorText" presStyleLbl="sibTrans2D1" presStyleIdx="1" presStyleCnt="4"/>
      <dgm:spPr/>
    </dgm:pt>
    <dgm:pt modelId="{5C1D8513-CF42-48B6-8274-F0F89E249C5E}" type="pres">
      <dgm:prSet presAssocID="{EDCC0D7B-8430-4A1A-9A34-07E3924C1B54}" presName="node" presStyleLbl="node1" presStyleIdx="2" presStyleCnt="5">
        <dgm:presLayoutVars>
          <dgm:bulletEnabled val="1"/>
        </dgm:presLayoutVars>
      </dgm:prSet>
      <dgm:spPr/>
    </dgm:pt>
    <dgm:pt modelId="{8BBEDFC0-20C4-4C48-84CC-A2D352ECA30A}" type="pres">
      <dgm:prSet presAssocID="{B90E5FF3-ABEB-44F6-B813-047AC5808EEE}" presName="sibTrans" presStyleLbl="sibTrans2D1" presStyleIdx="2" presStyleCnt="4"/>
      <dgm:spPr/>
    </dgm:pt>
    <dgm:pt modelId="{63320CAF-E475-40AB-9CF0-4FF1435C1620}" type="pres">
      <dgm:prSet presAssocID="{B90E5FF3-ABEB-44F6-B813-047AC5808EEE}" presName="connectorText" presStyleLbl="sibTrans2D1" presStyleIdx="2" presStyleCnt="4"/>
      <dgm:spPr/>
    </dgm:pt>
    <dgm:pt modelId="{5571BF8D-21C6-44B1-81EC-1EE317AA4397}" type="pres">
      <dgm:prSet presAssocID="{7DD92BFC-5434-4C6C-80EB-52270AFC3410}" presName="node" presStyleLbl="node1" presStyleIdx="3" presStyleCnt="5">
        <dgm:presLayoutVars>
          <dgm:bulletEnabled val="1"/>
        </dgm:presLayoutVars>
      </dgm:prSet>
      <dgm:spPr/>
    </dgm:pt>
    <dgm:pt modelId="{76B35076-730A-4012-9D21-724962B02EFA}" type="pres">
      <dgm:prSet presAssocID="{A745CF4C-A7C9-4637-8A36-EA45A490043F}" presName="sibTrans" presStyleLbl="sibTrans2D1" presStyleIdx="3" presStyleCnt="4"/>
      <dgm:spPr/>
    </dgm:pt>
    <dgm:pt modelId="{3A857B90-6BC5-4936-8004-7F89C16560AA}" type="pres">
      <dgm:prSet presAssocID="{A745CF4C-A7C9-4637-8A36-EA45A490043F}" presName="connectorText" presStyleLbl="sibTrans2D1" presStyleIdx="3" presStyleCnt="4"/>
      <dgm:spPr/>
    </dgm:pt>
    <dgm:pt modelId="{8A16DDFF-174D-4F54-BAE7-AB48E1681245}" type="pres">
      <dgm:prSet presAssocID="{4157F266-6971-4C8D-9713-507C6B67D50F}" presName="node" presStyleLbl="node1" presStyleIdx="4" presStyleCnt="5">
        <dgm:presLayoutVars>
          <dgm:bulletEnabled val="1"/>
        </dgm:presLayoutVars>
      </dgm:prSet>
      <dgm:spPr/>
    </dgm:pt>
  </dgm:ptLst>
  <dgm:cxnLst>
    <dgm:cxn modelId="{3DECF120-64E5-435A-971D-1D20996BF845}" type="presOf" srcId="{7DD92BFC-5434-4C6C-80EB-52270AFC3410}" destId="{5571BF8D-21C6-44B1-81EC-1EE317AA4397}" srcOrd="0" destOrd="0" presId="urn:microsoft.com/office/officeart/2005/8/layout/process1"/>
    <dgm:cxn modelId="{754FA530-F321-4787-8474-07BC74D5244A}" type="presOf" srcId="{BBD4731E-76C6-4A52-A45E-2EB47FAEEC0C}" destId="{BD9ECB49-6987-4125-9D50-FADE8CE6A18D}" srcOrd="0" destOrd="0" presId="urn:microsoft.com/office/officeart/2005/8/layout/process1"/>
    <dgm:cxn modelId="{525AFD30-4E2D-4592-92E8-4DD3C443DE76}" type="presOf" srcId="{B90E5FF3-ABEB-44F6-B813-047AC5808EEE}" destId="{8BBEDFC0-20C4-4C48-84CC-A2D352ECA30A}" srcOrd="0" destOrd="0" presId="urn:microsoft.com/office/officeart/2005/8/layout/process1"/>
    <dgm:cxn modelId="{733B3B5E-3A3E-4511-8886-70569BC5A6F3}" type="presOf" srcId="{9338939A-BD8E-4159-8C3D-00E5D7B34623}" destId="{5528DCB3-AFAD-4FCB-A7B2-256272A08F56}" srcOrd="0" destOrd="0" presId="urn:microsoft.com/office/officeart/2005/8/layout/process1"/>
    <dgm:cxn modelId="{B2AFCE4C-F8A7-4896-BCEB-506A57903AF7}" type="presOf" srcId="{EDCC0D7B-8430-4A1A-9A34-07E3924C1B54}" destId="{5C1D8513-CF42-48B6-8274-F0F89E249C5E}" srcOrd="0" destOrd="0" presId="urn:microsoft.com/office/officeart/2005/8/layout/process1"/>
    <dgm:cxn modelId="{3E7FD84E-A78E-457A-8CD9-F1E1CF4BEAD8}" type="presOf" srcId="{FDD0DF8D-AEE8-4F73-BE28-1FA0BC4CBB6D}" destId="{9A2DAE08-868C-43DD-AF32-D393615C69C1}" srcOrd="0" destOrd="0" presId="urn:microsoft.com/office/officeart/2005/8/layout/process1"/>
    <dgm:cxn modelId="{4D8F2D4F-91DE-48C8-B129-F5B5B0BAD7AF}" type="presOf" srcId="{FDD0DF8D-AEE8-4F73-BE28-1FA0BC4CBB6D}" destId="{DC39E7AE-E340-492A-86A6-E404E7F3AB5E}" srcOrd="1" destOrd="0" presId="urn:microsoft.com/office/officeart/2005/8/layout/process1"/>
    <dgm:cxn modelId="{1F211151-1A62-480D-A14C-93EA960D540C}" srcId="{AC01644C-9112-40A2-B7DC-C0561C627A0B}" destId="{BBD4731E-76C6-4A52-A45E-2EB47FAEEC0C}" srcOrd="0" destOrd="0" parTransId="{671DC771-DADD-4259-B070-85DD2046933B}" sibTransId="{FDD0DF8D-AEE8-4F73-BE28-1FA0BC4CBB6D}"/>
    <dgm:cxn modelId="{CC51D682-3F38-4EB5-BD86-8BA23AB66429}" type="presOf" srcId="{4157F266-6971-4C8D-9713-507C6B67D50F}" destId="{8A16DDFF-174D-4F54-BAE7-AB48E1681245}" srcOrd="0" destOrd="0" presId="urn:microsoft.com/office/officeart/2005/8/layout/process1"/>
    <dgm:cxn modelId="{6B6F3D86-F47D-49E5-A74C-7E5DA6EF3DC6}" type="presOf" srcId="{A745CF4C-A7C9-4637-8A36-EA45A490043F}" destId="{3A857B90-6BC5-4936-8004-7F89C16560AA}" srcOrd="1" destOrd="0" presId="urn:microsoft.com/office/officeart/2005/8/layout/process1"/>
    <dgm:cxn modelId="{D92FFC86-DC6B-4E63-8B26-BBB81F8C7889}" type="presOf" srcId="{A745CF4C-A7C9-4637-8A36-EA45A490043F}" destId="{76B35076-730A-4012-9D21-724962B02EFA}" srcOrd="0" destOrd="0" presId="urn:microsoft.com/office/officeart/2005/8/layout/process1"/>
    <dgm:cxn modelId="{5EBFC896-7BB6-4710-A7D6-E9E4584C4467}" srcId="{AC01644C-9112-40A2-B7DC-C0561C627A0B}" destId="{EDCC0D7B-8430-4A1A-9A34-07E3924C1B54}" srcOrd="2" destOrd="0" parTransId="{CFA12275-C0CB-4155-A6B2-48BC1BDF4DAE}" sibTransId="{B90E5FF3-ABEB-44F6-B813-047AC5808EEE}"/>
    <dgm:cxn modelId="{7E9DB49E-F131-499A-952F-6D76989C3E3B}" type="presOf" srcId="{AC01644C-9112-40A2-B7DC-C0561C627A0B}" destId="{F3DACA6F-6FBB-420F-8B19-17695FCD1910}" srcOrd="0" destOrd="0" presId="urn:microsoft.com/office/officeart/2005/8/layout/process1"/>
    <dgm:cxn modelId="{49F0F6C8-1D48-4E04-BA30-CEE8BC65EA25}" srcId="{AC01644C-9112-40A2-B7DC-C0561C627A0B}" destId="{217DA6C1-D39F-43EF-A915-5DC320BD4796}" srcOrd="1" destOrd="0" parTransId="{C81489D8-6D78-43EE-9070-DC12FF30DC01}" sibTransId="{9338939A-BD8E-4159-8C3D-00E5D7B34623}"/>
    <dgm:cxn modelId="{02715CD2-5C8E-4EA5-827E-398D2A287BEF}" type="presOf" srcId="{9338939A-BD8E-4159-8C3D-00E5D7B34623}" destId="{9E21CA06-B7A0-4417-8941-3CFC584B09A8}" srcOrd="1" destOrd="0" presId="urn:microsoft.com/office/officeart/2005/8/layout/process1"/>
    <dgm:cxn modelId="{279426DD-9591-48B4-8B1C-CF6DC70CA3D7}" type="presOf" srcId="{B90E5FF3-ABEB-44F6-B813-047AC5808EEE}" destId="{63320CAF-E475-40AB-9CF0-4FF1435C1620}" srcOrd="1" destOrd="0" presId="urn:microsoft.com/office/officeart/2005/8/layout/process1"/>
    <dgm:cxn modelId="{85E5ABDF-BBC4-4281-9A6C-1C4F18114D64}" type="presOf" srcId="{217DA6C1-D39F-43EF-A915-5DC320BD4796}" destId="{C9ECFBF6-41E9-43B7-AAFE-2F7411365CEB}" srcOrd="0" destOrd="0" presId="urn:microsoft.com/office/officeart/2005/8/layout/process1"/>
    <dgm:cxn modelId="{339149F9-8D3A-4BB9-9004-FB97AC21D41A}" srcId="{AC01644C-9112-40A2-B7DC-C0561C627A0B}" destId="{7DD92BFC-5434-4C6C-80EB-52270AFC3410}" srcOrd="3" destOrd="0" parTransId="{286E156B-04E2-47E9-9AAD-163C0F98DDD2}" sibTransId="{A745CF4C-A7C9-4637-8A36-EA45A490043F}"/>
    <dgm:cxn modelId="{47E806FD-67C1-48FA-848E-D3C8C160A4D9}" srcId="{AC01644C-9112-40A2-B7DC-C0561C627A0B}" destId="{4157F266-6971-4C8D-9713-507C6B67D50F}" srcOrd="4" destOrd="0" parTransId="{9C38C868-6945-4DC0-B9EE-E5A7BC88B0E6}" sibTransId="{ED21A38D-F6B9-4002-BCCC-267156449022}"/>
    <dgm:cxn modelId="{338F7B55-9402-4DE9-8A22-E4AE20F89F1C}" type="presParOf" srcId="{F3DACA6F-6FBB-420F-8B19-17695FCD1910}" destId="{BD9ECB49-6987-4125-9D50-FADE8CE6A18D}" srcOrd="0" destOrd="0" presId="urn:microsoft.com/office/officeart/2005/8/layout/process1"/>
    <dgm:cxn modelId="{C70D0640-22B7-4B0D-B880-BD810CB64E2B}" type="presParOf" srcId="{F3DACA6F-6FBB-420F-8B19-17695FCD1910}" destId="{9A2DAE08-868C-43DD-AF32-D393615C69C1}" srcOrd="1" destOrd="0" presId="urn:microsoft.com/office/officeart/2005/8/layout/process1"/>
    <dgm:cxn modelId="{8A27D389-047F-4EE2-9EB7-8E7894941BF4}" type="presParOf" srcId="{9A2DAE08-868C-43DD-AF32-D393615C69C1}" destId="{DC39E7AE-E340-492A-86A6-E404E7F3AB5E}" srcOrd="0" destOrd="0" presId="urn:microsoft.com/office/officeart/2005/8/layout/process1"/>
    <dgm:cxn modelId="{7D8C37F5-EFF8-4FA8-9E5B-5B65A6716CE7}" type="presParOf" srcId="{F3DACA6F-6FBB-420F-8B19-17695FCD1910}" destId="{C9ECFBF6-41E9-43B7-AAFE-2F7411365CEB}" srcOrd="2" destOrd="0" presId="urn:microsoft.com/office/officeart/2005/8/layout/process1"/>
    <dgm:cxn modelId="{B259B60E-EEA7-4C3F-B038-8A0DBDDF4A59}" type="presParOf" srcId="{F3DACA6F-6FBB-420F-8B19-17695FCD1910}" destId="{5528DCB3-AFAD-4FCB-A7B2-256272A08F56}" srcOrd="3" destOrd="0" presId="urn:microsoft.com/office/officeart/2005/8/layout/process1"/>
    <dgm:cxn modelId="{795A241A-F2C2-4FC8-BFC6-A0E65EC7A42A}" type="presParOf" srcId="{5528DCB3-AFAD-4FCB-A7B2-256272A08F56}" destId="{9E21CA06-B7A0-4417-8941-3CFC584B09A8}" srcOrd="0" destOrd="0" presId="urn:microsoft.com/office/officeart/2005/8/layout/process1"/>
    <dgm:cxn modelId="{27B4F005-960D-4DFA-A7D1-DF571DB3806A}" type="presParOf" srcId="{F3DACA6F-6FBB-420F-8B19-17695FCD1910}" destId="{5C1D8513-CF42-48B6-8274-F0F89E249C5E}" srcOrd="4" destOrd="0" presId="urn:microsoft.com/office/officeart/2005/8/layout/process1"/>
    <dgm:cxn modelId="{A42D3547-B405-41AE-9D7E-EE7A0A697471}" type="presParOf" srcId="{F3DACA6F-6FBB-420F-8B19-17695FCD1910}" destId="{8BBEDFC0-20C4-4C48-84CC-A2D352ECA30A}" srcOrd="5" destOrd="0" presId="urn:microsoft.com/office/officeart/2005/8/layout/process1"/>
    <dgm:cxn modelId="{92DA374E-FEE4-4AEF-A139-1281EBD2A737}" type="presParOf" srcId="{8BBEDFC0-20C4-4C48-84CC-A2D352ECA30A}" destId="{63320CAF-E475-40AB-9CF0-4FF1435C1620}" srcOrd="0" destOrd="0" presId="urn:microsoft.com/office/officeart/2005/8/layout/process1"/>
    <dgm:cxn modelId="{5ABD27B2-406C-4683-983A-59D20AADAFCB}" type="presParOf" srcId="{F3DACA6F-6FBB-420F-8B19-17695FCD1910}" destId="{5571BF8D-21C6-44B1-81EC-1EE317AA4397}" srcOrd="6" destOrd="0" presId="urn:microsoft.com/office/officeart/2005/8/layout/process1"/>
    <dgm:cxn modelId="{9A6C1517-8DBB-422D-B6A8-A6965F5385D4}" type="presParOf" srcId="{F3DACA6F-6FBB-420F-8B19-17695FCD1910}" destId="{76B35076-730A-4012-9D21-724962B02EFA}" srcOrd="7" destOrd="0" presId="urn:microsoft.com/office/officeart/2005/8/layout/process1"/>
    <dgm:cxn modelId="{58E32C8A-A676-4D28-903C-E2740CB745B3}" type="presParOf" srcId="{76B35076-730A-4012-9D21-724962B02EFA}" destId="{3A857B90-6BC5-4936-8004-7F89C16560AA}" srcOrd="0" destOrd="0" presId="urn:microsoft.com/office/officeart/2005/8/layout/process1"/>
    <dgm:cxn modelId="{C0DF6448-C572-4D3E-957E-E25404472653}" type="presParOf" srcId="{F3DACA6F-6FBB-420F-8B19-17695FCD1910}" destId="{8A16DDFF-174D-4F54-BAE7-AB48E1681245}" srcOrd="8" destOrd="0" presId="urn:microsoft.com/office/officeart/2005/8/layout/process1"/>
  </dgm:cxnLst>
  <dgm:bg/>
  <dgm:whole/>
  <dgm:extLst>
    <a:ext uri="http://schemas.microsoft.com/office/drawing/2008/diagram">
      <dsp:dataModelExt xmlns:dsp="http://schemas.microsoft.com/office/drawing/2008/diagram" relId="rId6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D9ECB49-6987-4125-9D50-FADE8CE6A18D}">
      <dsp:nvSpPr>
        <dsp:cNvPr id="0" name=""/>
        <dsp:cNvSpPr/>
      </dsp:nvSpPr>
      <dsp:spPr>
        <a:xfrm>
          <a:off x="3143" y="136804"/>
          <a:ext cx="974638" cy="80407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Data Sources</a:t>
          </a:r>
        </a:p>
      </dsp:txBody>
      <dsp:txXfrm>
        <a:off x="26694" y="160355"/>
        <a:ext cx="927536" cy="756974"/>
      </dsp:txXfrm>
    </dsp:sp>
    <dsp:sp modelId="{9A2DAE08-868C-43DD-AF32-D393615C69C1}">
      <dsp:nvSpPr>
        <dsp:cNvPr id="0" name=""/>
        <dsp:cNvSpPr/>
      </dsp:nvSpPr>
      <dsp:spPr>
        <a:xfrm>
          <a:off x="1075245" y="417987"/>
          <a:ext cx="206623" cy="2417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US" sz="1000" kern="1200"/>
        </a:p>
      </dsp:txBody>
      <dsp:txXfrm>
        <a:off x="1075245" y="466329"/>
        <a:ext cx="144636" cy="145026"/>
      </dsp:txXfrm>
    </dsp:sp>
    <dsp:sp modelId="{C9ECFBF6-41E9-43B7-AAFE-2F7411365CEB}">
      <dsp:nvSpPr>
        <dsp:cNvPr id="0" name=""/>
        <dsp:cNvSpPr/>
      </dsp:nvSpPr>
      <dsp:spPr>
        <a:xfrm>
          <a:off x="1367637" y="136804"/>
          <a:ext cx="974638" cy="80407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Data Preparation and Validation</a:t>
          </a:r>
        </a:p>
      </dsp:txBody>
      <dsp:txXfrm>
        <a:off x="1391188" y="160355"/>
        <a:ext cx="927536" cy="756974"/>
      </dsp:txXfrm>
    </dsp:sp>
    <dsp:sp modelId="{5528DCB3-AFAD-4FCB-A7B2-256272A08F56}">
      <dsp:nvSpPr>
        <dsp:cNvPr id="0" name=""/>
        <dsp:cNvSpPr/>
      </dsp:nvSpPr>
      <dsp:spPr>
        <a:xfrm>
          <a:off x="2439739" y="417987"/>
          <a:ext cx="206623" cy="2417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US" sz="1000" kern="1200"/>
        </a:p>
      </dsp:txBody>
      <dsp:txXfrm>
        <a:off x="2439739" y="466329"/>
        <a:ext cx="144636" cy="145026"/>
      </dsp:txXfrm>
    </dsp:sp>
    <dsp:sp modelId="{5C1D8513-CF42-48B6-8274-F0F89E249C5E}">
      <dsp:nvSpPr>
        <dsp:cNvPr id="0" name=""/>
        <dsp:cNvSpPr/>
      </dsp:nvSpPr>
      <dsp:spPr>
        <a:xfrm>
          <a:off x="2732130" y="136804"/>
          <a:ext cx="974638" cy="80407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Feature Selection and Model Execution</a:t>
          </a:r>
        </a:p>
      </dsp:txBody>
      <dsp:txXfrm>
        <a:off x="2755681" y="160355"/>
        <a:ext cx="927536" cy="756974"/>
      </dsp:txXfrm>
    </dsp:sp>
    <dsp:sp modelId="{8BBEDFC0-20C4-4C48-84CC-A2D352ECA30A}">
      <dsp:nvSpPr>
        <dsp:cNvPr id="0" name=""/>
        <dsp:cNvSpPr/>
      </dsp:nvSpPr>
      <dsp:spPr>
        <a:xfrm>
          <a:off x="3804232" y="417987"/>
          <a:ext cx="206623" cy="2417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US" sz="1000" kern="1200"/>
        </a:p>
      </dsp:txBody>
      <dsp:txXfrm>
        <a:off x="3804232" y="466329"/>
        <a:ext cx="144636" cy="145026"/>
      </dsp:txXfrm>
    </dsp:sp>
    <dsp:sp modelId="{5571BF8D-21C6-44B1-81EC-1EE317AA4397}">
      <dsp:nvSpPr>
        <dsp:cNvPr id="0" name=""/>
        <dsp:cNvSpPr/>
      </dsp:nvSpPr>
      <dsp:spPr>
        <a:xfrm>
          <a:off x="4096624" y="136804"/>
          <a:ext cx="974638" cy="80407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Fraud Scores and Warnings</a:t>
          </a:r>
        </a:p>
      </dsp:txBody>
      <dsp:txXfrm>
        <a:off x="4120175" y="160355"/>
        <a:ext cx="927536" cy="756974"/>
      </dsp:txXfrm>
    </dsp:sp>
    <dsp:sp modelId="{76B35076-730A-4012-9D21-724962B02EFA}">
      <dsp:nvSpPr>
        <dsp:cNvPr id="0" name=""/>
        <dsp:cNvSpPr/>
      </dsp:nvSpPr>
      <dsp:spPr>
        <a:xfrm>
          <a:off x="5168726" y="417987"/>
          <a:ext cx="206623" cy="2417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US" sz="1000" kern="1200"/>
        </a:p>
      </dsp:txBody>
      <dsp:txXfrm>
        <a:off x="5168726" y="466329"/>
        <a:ext cx="144636" cy="145026"/>
      </dsp:txXfrm>
    </dsp:sp>
    <dsp:sp modelId="{8A16DDFF-174D-4F54-BAE7-AB48E1681245}">
      <dsp:nvSpPr>
        <dsp:cNvPr id="0" name=""/>
        <dsp:cNvSpPr/>
      </dsp:nvSpPr>
      <dsp:spPr>
        <a:xfrm>
          <a:off x="5461117" y="136804"/>
          <a:ext cx="974638" cy="80407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Reports and Outputs</a:t>
          </a:r>
        </a:p>
      </dsp:txBody>
      <dsp:txXfrm>
        <a:off x="5484668" y="160355"/>
        <a:ext cx="927536" cy="75697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Cambria"/>
        <a:ea typeface=""/>
        <a:cs typeface=""/>
      </a:majorFont>
      <a:minorFont>
        <a:latin typeface="Cambri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ACBE21-E8E1-4042-8EF9-85034A0FD4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1</Pages>
  <Words>25208</Words>
  <Characters>143692</Characters>
  <Application>Microsoft Office Word</Application>
  <DocSecurity>0</DocSecurity>
  <Lines>1197</Lines>
  <Paragraphs>337</Paragraphs>
  <ScaleCrop>false</ScaleCrop>
  <HeadingPairs>
    <vt:vector size="2" baseType="variant">
      <vt:variant>
        <vt:lpstr>Title</vt:lpstr>
      </vt:variant>
      <vt:variant>
        <vt:i4>1</vt:i4>
      </vt:variant>
    </vt:vector>
  </HeadingPairs>
  <TitlesOfParts>
    <vt:vector size="1" baseType="lpstr">
      <vt:lpstr>Model validation report</vt:lpstr>
    </vt:vector>
  </TitlesOfParts>
  <Company/>
  <LinksUpToDate>false</LinksUpToDate>
  <CharactersWithSpaces>168563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 validation report</dc:title>
  <dc:subject/>
  <dc:creator>Sarah Wang;Sally Mayo</dc:creator>
  <cp:keywords/>
  <dc:description/>
  <cp:lastModifiedBy>Uttam Kumar Gupta-NE</cp:lastModifiedBy>
  <cp:revision>81</cp:revision>
  <cp:lastPrinted>2019-01-16T23:21:00Z</cp:lastPrinted>
  <dcterms:created xsi:type="dcterms:W3CDTF">2024-12-10T13:16:00Z</dcterms:created>
  <dcterms:modified xsi:type="dcterms:W3CDTF">2024-12-17T12:03:00Z</dcterms:modified>
</cp:coreProperties>
</file>